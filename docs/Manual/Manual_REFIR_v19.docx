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D56F92D" w14:textId="4B13D21E" w:rsidR="00BF0335" w:rsidRPr="009377E5" w:rsidRDefault="00BF0335" w:rsidP="0006103C">
      <w:pPr>
        <w:pStyle w:val="Title"/>
        <w:rPr>
          <w:lang w:val="en-GB"/>
        </w:rPr>
      </w:pPr>
    </w:p>
    <w:p w14:paraId="7A2D6BDE" w14:textId="77777777" w:rsidR="00DD234D" w:rsidRPr="009377E5" w:rsidRDefault="00DD234D" w:rsidP="0006103C">
      <w:pPr>
        <w:pStyle w:val="Title"/>
        <w:rPr>
          <w:rStyle w:val="BookTitle"/>
          <w:lang w:val="en-GB"/>
        </w:rPr>
      </w:pPr>
    </w:p>
    <w:p w14:paraId="3B900D86" w14:textId="77777777" w:rsidR="00DD234D" w:rsidRPr="009377E5" w:rsidRDefault="00DD234D" w:rsidP="0006103C">
      <w:pPr>
        <w:pStyle w:val="Title"/>
        <w:rPr>
          <w:rStyle w:val="BookTitle"/>
          <w:lang w:val="en-GB"/>
        </w:rPr>
      </w:pPr>
    </w:p>
    <w:p w14:paraId="20639A7C" w14:textId="77777777" w:rsidR="00DD234D" w:rsidRPr="009377E5" w:rsidRDefault="00DD234D" w:rsidP="0006103C">
      <w:pPr>
        <w:pStyle w:val="Title"/>
        <w:rPr>
          <w:rStyle w:val="BookTitle"/>
          <w:lang w:val="en-GB"/>
        </w:rPr>
      </w:pPr>
    </w:p>
    <w:p w14:paraId="282A417E" w14:textId="77777777" w:rsidR="00DD234D" w:rsidRPr="009377E5" w:rsidRDefault="00DD234D" w:rsidP="0006103C">
      <w:pPr>
        <w:pStyle w:val="Title"/>
        <w:rPr>
          <w:rStyle w:val="BookTitle"/>
          <w:lang w:val="en-GB"/>
        </w:rPr>
      </w:pPr>
    </w:p>
    <w:p w14:paraId="781F4C52" w14:textId="77777777" w:rsidR="00DD234D" w:rsidRPr="009377E5" w:rsidRDefault="00DD234D" w:rsidP="0006103C">
      <w:pPr>
        <w:pStyle w:val="Title"/>
        <w:rPr>
          <w:rStyle w:val="BookTitle"/>
          <w:lang w:val="en-GB"/>
        </w:rPr>
      </w:pPr>
    </w:p>
    <w:p w14:paraId="63BFE5EA" w14:textId="77777777" w:rsidR="00DD234D" w:rsidRPr="009377E5" w:rsidRDefault="00BF0335" w:rsidP="0006103C">
      <w:pPr>
        <w:pStyle w:val="Title"/>
        <w:rPr>
          <w:rStyle w:val="BookTitle"/>
          <w:i w:val="0"/>
          <w:lang w:val="en-GB"/>
        </w:rPr>
      </w:pPr>
      <w:r w:rsidRPr="009377E5">
        <w:rPr>
          <w:rStyle w:val="BookTitle"/>
          <w:i w:val="0"/>
          <w:lang w:val="en-GB"/>
        </w:rPr>
        <w:t>REFIR</w:t>
      </w:r>
      <w:r w:rsidR="00577E1C" w:rsidRPr="009377E5">
        <w:rPr>
          <w:rStyle w:val="BookTitle"/>
          <w:i w:val="0"/>
          <w:lang w:val="en-GB"/>
        </w:rPr>
        <w:t xml:space="preserve"> </w:t>
      </w:r>
    </w:p>
    <w:p w14:paraId="4CA21115" w14:textId="53E43339" w:rsidR="00BF0335" w:rsidRPr="009377E5" w:rsidRDefault="00BF0335" w:rsidP="0006103C">
      <w:pPr>
        <w:pStyle w:val="Title"/>
        <w:rPr>
          <w:rStyle w:val="BookTitle"/>
          <w:lang w:val="en-GB"/>
        </w:rPr>
      </w:pPr>
      <w:r w:rsidRPr="009377E5">
        <w:rPr>
          <w:rStyle w:val="BookTitle"/>
          <w:lang w:val="en-GB"/>
        </w:rPr>
        <w:t>User manual</w:t>
      </w:r>
    </w:p>
    <w:p w14:paraId="00763563" w14:textId="77777777" w:rsidR="00BF0335" w:rsidRPr="009377E5" w:rsidRDefault="00BF0335" w:rsidP="0006103C">
      <w:pPr>
        <w:pStyle w:val="Title"/>
        <w:rPr>
          <w:lang w:val="en-GB"/>
        </w:rPr>
      </w:pPr>
    </w:p>
    <w:p w14:paraId="017D83D0" w14:textId="77777777" w:rsidR="00577E1C" w:rsidRPr="009377E5" w:rsidRDefault="00577E1C" w:rsidP="00577E1C">
      <w:pPr>
        <w:rPr>
          <w:lang w:val="en-GB"/>
        </w:rPr>
      </w:pPr>
    </w:p>
    <w:p w14:paraId="47366508" w14:textId="77777777" w:rsidR="00577E1C" w:rsidRPr="009377E5" w:rsidRDefault="00577E1C" w:rsidP="00577E1C">
      <w:pPr>
        <w:rPr>
          <w:lang w:val="en-GB"/>
        </w:rPr>
      </w:pPr>
    </w:p>
    <w:p w14:paraId="61D32433" w14:textId="77777777" w:rsidR="00E56D30" w:rsidRPr="009377E5" w:rsidRDefault="00E56D30" w:rsidP="00577E1C">
      <w:pPr>
        <w:jc w:val="center"/>
        <w:rPr>
          <w:rFonts w:ascii="Arial" w:hAnsi="Arial" w:cs="Arial"/>
          <w:bCs/>
          <w:szCs w:val="22"/>
          <w:lang w:val="en-GB"/>
        </w:rPr>
      </w:pPr>
    </w:p>
    <w:p w14:paraId="7C20AB77" w14:textId="77777777" w:rsidR="00E56D30" w:rsidRPr="009377E5" w:rsidRDefault="00E56D30" w:rsidP="00577E1C">
      <w:pPr>
        <w:jc w:val="center"/>
        <w:rPr>
          <w:rFonts w:ascii="Arial" w:hAnsi="Arial" w:cs="Arial"/>
          <w:bCs/>
          <w:szCs w:val="22"/>
          <w:lang w:val="en-GB"/>
        </w:rPr>
      </w:pPr>
    </w:p>
    <w:p w14:paraId="0C5EE680" w14:textId="77777777" w:rsidR="00E56D30" w:rsidRPr="009377E5" w:rsidRDefault="00E56D30" w:rsidP="00577E1C">
      <w:pPr>
        <w:jc w:val="center"/>
        <w:rPr>
          <w:rFonts w:ascii="Arial" w:hAnsi="Arial" w:cs="Arial"/>
          <w:bCs/>
          <w:szCs w:val="22"/>
          <w:lang w:val="en-GB"/>
        </w:rPr>
      </w:pPr>
    </w:p>
    <w:p w14:paraId="0CCEACAB" w14:textId="0691B3ED" w:rsidR="00577E1C" w:rsidRPr="009377E5" w:rsidRDefault="00E56D30" w:rsidP="00BD0604">
      <w:pPr>
        <w:jc w:val="center"/>
        <w:rPr>
          <w:rFonts w:ascii="Arial" w:hAnsi="Arial" w:cs="Arial"/>
          <w:bCs/>
          <w:sz w:val="36"/>
          <w:szCs w:val="32"/>
          <w:lang w:val="en-GB"/>
        </w:rPr>
      </w:pPr>
      <w:r w:rsidRPr="009377E5">
        <w:rPr>
          <w:rFonts w:ascii="Arial" w:hAnsi="Arial" w:cs="Arial"/>
          <w:bCs/>
          <w:sz w:val="28"/>
          <w:szCs w:val="32"/>
          <w:lang w:val="en-GB"/>
        </w:rPr>
        <w:t>v</w:t>
      </w:r>
      <w:r w:rsidR="00577E1C" w:rsidRPr="009377E5">
        <w:rPr>
          <w:rFonts w:ascii="Arial" w:hAnsi="Arial" w:cs="Arial"/>
          <w:bCs/>
          <w:sz w:val="28"/>
          <w:szCs w:val="32"/>
          <w:lang w:val="en-GB"/>
        </w:rPr>
        <w:t>.</w:t>
      </w:r>
      <w:ins w:id="0" w:author="Dioguardi, Fabio" w:date="2018-10-23T08:36:00Z">
        <w:r w:rsidR="00430D55" w:rsidRPr="009377E5">
          <w:rPr>
            <w:rFonts w:ascii="Arial" w:hAnsi="Arial" w:cs="Arial"/>
            <w:bCs/>
            <w:sz w:val="28"/>
            <w:szCs w:val="32"/>
            <w:lang w:val="en-GB"/>
          </w:rPr>
          <w:t>19.0</w:t>
        </w:r>
      </w:ins>
      <w:del w:id="1" w:author="Dioguardi, Fabio" w:date="2018-10-23T08:36:00Z">
        <w:r w:rsidR="00BC7F53" w:rsidRPr="009377E5" w:rsidDel="00430D55">
          <w:rPr>
            <w:rFonts w:ascii="Arial" w:hAnsi="Arial" w:cs="Arial"/>
            <w:bCs/>
            <w:sz w:val="28"/>
            <w:szCs w:val="32"/>
            <w:lang w:val="en-GB"/>
          </w:rPr>
          <w:delText>1</w:delText>
        </w:r>
        <w:r w:rsidR="00AA0CD2" w:rsidRPr="009377E5" w:rsidDel="00430D55">
          <w:rPr>
            <w:rFonts w:ascii="Arial" w:hAnsi="Arial" w:cs="Arial"/>
            <w:bCs/>
            <w:sz w:val="28"/>
            <w:szCs w:val="32"/>
            <w:lang w:val="en-GB"/>
          </w:rPr>
          <w:delText>8</w:delText>
        </w:r>
        <w:r w:rsidR="00BC7F53" w:rsidRPr="009377E5" w:rsidDel="00430D55">
          <w:rPr>
            <w:rFonts w:ascii="Arial" w:hAnsi="Arial" w:cs="Arial"/>
            <w:bCs/>
            <w:sz w:val="28"/>
            <w:szCs w:val="32"/>
            <w:lang w:val="en-GB"/>
          </w:rPr>
          <w:delText>.</w:delText>
        </w:r>
        <w:r w:rsidR="00EA43B8" w:rsidRPr="009377E5" w:rsidDel="00430D55">
          <w:rPr>
            <w:rFonts w:ascii="Arial" w:hAnsi="Arial" w:cs="Arial"/>
            <w:bCs/>
            <w:sz w:val="28"/>
            <w:szCs w:val="32"/>
            <w:lang w:val="en-GB"/>
          </w:rPr>
          <w:delText>1</w:delText>
        </w:r>
      </w:del>
    </w:p>
    <w:p w14:paraId="15907487" w14:textId="77777777" w:rsidR="00E56D30" w:rsidRPr="009377E5" w:rsidRDefault="00E56D30" w:rsidP="00577E1C">
      <w:pPr>
        <w:jc w:val="center"/>
        <w:rPr>
          <w:rFonts w:ascii="Arial" w:hAnsi="Arial" w:cs="Arial"/>
          <w:bCs/>
          <w:sz w:val="32"/>
          <w:szCs w:val="32"/>
          <w:lang w:val="en-GB"/>
        </w:rPr>
      </w:pPr>
    </w:p>
    <w:p w14:paraId="29E334F6" w14:textId="542802A0" w:rsidR="00577E1C" w:rsidRPr="009377E5" w:rsidRDefault="00156429" w:rsidP="00577E1C">
      <w:pPr>
        <w:jc w:val="center"/>
        <w:rPr>
          <w:rFonts w:ascii="Arial" w:hAnsi="Arial" w:cs="Arial"/>
          <w:bCs/>
          <w:sz w:val="32"/>
          <w:szCs w:val="32"/>
          <w:lang w:val="en-GB"/>
        </w:rPr>
      </w:pPr>
      <w:ins w:id="2" w:author="Dioguardi, Fabio" w:date="2018-11-07T09:24:00Z">
        <w:r>
          <w:rPr>
            <w:rFonts w:ascii="Arial" w:hAnsi="Arial" w:cs="Arial"/>
            <w:bCs/>
            <w:sz w:val="32"/>
            <w:szCs w:val="32"/>
            <w:lang w:val="en-GB"/>
          </w:rPr>
          <w:t>24</w:t>
        </w:r>
      </w:ins>
      <w:del w:id="3" w:author="Dioguardi, Fabio" w:date="2018-10-23T08:36:00Z">
        <w:r w:rsidR="0041172B" w:rsidRPr="009377E5" w:rsidDel="00430D55">
          <w:rPr>
            <w:rFonts w:ascii="Arial" w:hAnsi="Arial" w:cs="Arial"/>
            <w:bCs/>
            <w:sz w:val="32"/>
            <w:szCs w:val="32"/>
            <w:lang w:val="en-GB"/>
          </w:rPr>
          <w:delText>04</w:delText>
        </w:r>
      </w:del>
      <w:r w:rsidR="00577E1C" w:rsidRPr="009377E5">
        <w:rPr>
          <w:rFonts w:ascii="Arial" w:hAnsi="Arial" w:cs="Arial"/>
          <w:bCs/>
          <w:sz w:val="32"/>
          <w:szCs w:val="32"/>
          <w:lang w:val="en-GB"/>
        </w:rPr>
        <w:t>/</w:t>
      </w:r>
      <w:ins w:id="4" w:author="Dioguardi, Fabio" w:date="2018-10-23T08:36:00Z">
        <w:r w:rsidR="002B2AF5">
          <w:rPr>
            <w:rFonts w:ascii="Arial" w:hAnsi="Arial" w:cs="Arial"/>
            <w:bCs/>
            <w:sz w:val="32"/>
            <w:szCs w:val="32"/>
            <w:lang w:val="en-GB"/>
          </w:rPr>
          <w:t>01</w:t>
        </w:r>
      </w:ins>
      <w:del w:id="5" w:author="Dioguardi, Fabio" w:date="2018-10-23T08:36:00Z">
        <w:r w:rsidR="00387BE2" w:rsidRPr="009377E5" w:rsidDel="00430D55">
          <w:rPr>
            <w:rFonts w:ascii="Arial" w:hAnsi="Arial" w:cs="Arial"/>
            <w:bCs/>
            <w:sz w:val="32"/>
            <w:szCs w:val="32"/>
            <w:lang w:val="en-GB"/>
          </w:rPr>
          <w:delText>0</w:delText>
        </w:r>
        <w:r w:rsidR="0041172B" w:rsidRPr="009377E5" w:rsidDel="00430D55">
          <w:rPr>
            <w:rFonts w:ascii="Arial" w:hAnsi="Arial" w:cs="Arial"/>
            <w:bCs/>
            <w:sz w:val="32"/>
            <w:szCs w:val="32"/>
            <w:lang w:val="en-GB"/>
          </w:rPr>
          <w:delText>7</w:delText>
        </w:r>
      </w:del>
      <w:r w:rsidR="00577E1C" w:rsidRPr="009377E5">
        <w:rPr>
          <w:rFonts w:ascii="Arial" w:hAnsi="Arial" w:cs="Arial"/>
          <w:bCs/>
          <w:sz w:val="32"/>
          <w:szCs w:val="32"/>
          <w:lang w:val="en-GB"/>
        </w:rPr>
        <w:t>/201</w:t>
      </w:r>
      <w:ins w:id="6" w:author="Dioguardi, Fabio" w:date="2019-01-21T11:04:00Z">
        <w:r w:rsidR="002B2AF5">
          <w:rPr>
            <w:rFonts w:ascii="Arial" w:hAnsi="Arial" w:cs="Arial"/>
            <w:bCs/>
            <w:sz w:val="32"/>
            <w:szCs w:val="32"/>
            <w:lang w:val="en-GB"/>
          </w:rPr>
          <w:t>9</w:t>
        </w:r>
      </w:ins>
      <w:del w:id="7" w:author="Dioguardi, Fabio" w:date="2019-01-21T11:04:00Z">
        <w:r w:rsidR="000D1306" w:rsidRPr="009377E5" w:rsidDel="002B2AF5">
          <w:rPr>
            <w:rFonts w:ascii="Arial" w:hAnsi="Arial" w:cs="Arial"/>
            <w:bCs/>
            <w:sz w:val="32"/>
            <w:szCs w:val="32"/>
            <w:lang w:val="en-GB"/>
          </w:rPr>
          <w:delText>8</w:delText>
        </w:r>
      </w:del>
    </w:p>
    <w:p w14:paraId="41233E4F" w14:textId="77777777" w:rsidR="004A15AC" w:rsidRDefault="004A15AC">
      <w:pPr>
        <w:rPr>
          <w:ins w:id="8" w:author="Dioguardi, Fabio" w:date="2019-01-23T17:04:00Z"/>
          <w:rFonts w:ascii="Arial" w:hAnsi="Arial" w:cs="Arial"/>
          <w:bCs/>
          <w:szCs w:val="22"/>
          <w:lang w:val="en-GB"/>
        </w:rPr>
      </w:pPr>
    </w:p>
    <w:p w14:paraId="2D8CE418" w14:textId="77777777" w:rsidR="004A15AC" w:rsidRDefault="004A15AC">
      <w:pPr>
        <w:rPr>
          <w:ins w:id="9" w:author="Dioguardi, Fabio" w:date="2019-01-23T17:04:00Z"/>
          <w:rFonts w:ascii="Arial" w:hAnsi="Arial" w:cs="Arial"/>
          <w:bCs/>
          <w:szCs w:val="22"/>
          <w:lang w:val="en-GB"/>
        </w:rPr>
      </w:pPr>
    </w:p>
    <w:p w14:paraId="3DCB9C73" w14:textId="1DF98D24" w:rsidR="00316938" w:rsidRPr="009377E5" w:rsidRDefault="004E20AA">
      <w:pPr>
        <w:rPr>
          <w:rFonts w:ascii="Arial" w:hAnsi="Arial" w:cs="Arial"/>
          <w:bCs/>
          <w:szCs w:val="22"/>
          <w:lang w:val="en-GB"/>
        </w:rPr>
      </w:pPr>
      <w:r w:rsidRPr="009377E5">
        <w:rPr>
          <w:rFonts w:ascii="Arial" w:hAnsi="Arial" w:cs="Arial"/>
          <w:bCs/>
          <w:szCs w:val="22"/>
          <w:lang w:val="en-GB"/>
        </w:rPr>
        <w:br w:type="page"/>
      </w:r>
    </w:p>
    <w:p w14:paraId="446BBB89" w14:textId="0299C9F0" w:rsidR="00316938" w:rsidRPr="00607C10" w:rsidRDefault="00316938" w:rsidP="00316938">
      <w:pPr>
        <w:rPr>
          <w:b/>
          <w:bCs/>
          <w:sz w:val="24"/>
          <w:u w:val="single"/>
          <w:lang w:val="en-GB"/>
        </w:rPr>
      </w:pPr>
      <w:r w:rsidRPr="009377E5">
        <w:rPr>
          <w:b/>
          <w:bCs/>
          <w:sz w:val="24"/>
          <w:u w:val="single"/>
          <w:lang w:val="en-GB"/>
        </w:rPr>
        <w:lastRenderedPageBreak/>
        <w:t xml:space="preserve">REFIR </w:t>
      </w:r>
      <w:del w:id="10" w:author="Dioguardi, Fabio" w:date="2018-10-23T13:27:00Z">
        <w:r w:rsidRPr="009377E5" w:rsidDel="00BB4E6A">
          <w:rPr>
            <w:b/>
            <w:bCs/>
            <w:sz w:val="24"/>
            <w:u w:val="single"/>
            <w:lang w:val="en-GB"/>
          </w:rPr>
          <w:delText>18.1</w:delText>
        </w:r>
      </w:del>
      <w:ins w:id="11" w:author="Dioguardi, Fabio" w:date="2018-10-23T13:27:00Z">
        <w:r w:rsidR="00BB4E6A">
          <w:rPr>
            <w:b/>
            <w:bCs/>
            <w:sz w:val="24"/>
            <w:u w:val="single"/>
            <w:lang w:val="en-GB"/>
          </w:rPr>
          <w:t>19.0</w:t>
        </w:r>
      </w:ins>
    </w:p>
    <w:p w14:paraId="2A2DFE28" w14:textId="5D515AA7" w:rsidR="00316938" w:rsidRPr="00607C10" w:rsidRDefault="00316938" w:rsidP="00316938">
      <w:pPr>
        <w:rPr>
          <w:bCs/>
          <w:sz w:val="24"/>
          <w:lang w:val="en-GB"/>
        </w:rPr>
      </w:pPr>
      <w:r w:rsidRPr="00607C10">
        <w:rPr>
          <w:bCs/>
          <w:sz w:val="24"/>
          <w:lang w:val="en-GB"/>
        </w:rPr>
        <w:t xml:space="preserve">Software package </w:t>
      </w:r>
    </w:p>
    <w:p w14:paraId="3F73A6C4" w14:textId="77777777" w:rsidR="00316938" w:rsidRPr="00607C10" w:rsidRDefault="00316938" w:rsidP="00316938">
      <w:pPr>
        <w:rPr>
          <w:bCs/>
          <w:sz w:val="24"/>
          <w:lang w:val="en-GB"/>
        </w:rPr>
      </w:pPr>
    </w:p>
    <w:p w14:paraId="417C1754" w14:textId="28747DEB" w:rsidR="00316938" w:rsidRPr="00607C10" w:rsidRDefault="00316938" w:rsidP="00316938">
      <w:pPr>
        <w:rPr>
          <w:bCs/>
          <w:sz w:val="24"/>
          <w:lang w:val="en-GB"/>
        </w:rPr>
      </w:pPr>
      <w:r w:rsidRPr="00607C10">
        <w:rPr>
          <w:bCs/>
          <w:sz w:val="24"/>
          <w:lang w:val="en-GB"/>
        </w:rPr>
        <w:t>Copyright (C) 201</w:t>
      </w:r>
      <w:ins w:id="12" w:author="Dioguardi, Fabio" w:date="2019-01-22T16:12:00Z">
        <w:r w:rsidR="00863979">
          <w:rPr>
            <w:bCs/>
            <w:sz w:val="24"/>
            <w:lang w:val="en-GB"/>
          </w:rPr>
          <w:t>9</w:t>
        </w:r>
      </w:ins>
      <w:del w:id="13" w:author="Dioguardi, Fabio" w:date="2019-01-22T16:12:00Z">
        <w:r w:rsidRPr="00607C10" w:rsidDel="00863979">
          <w:rPr>
            <w:bCs/>
            <w:sz w:val="24"/>
            <w:lang w:val="en-GB"/>
          </w:rPr>
          <w:delText>8</w:delText>
        </w:r>
      </w:del>
      <w:r w:rsidRPr="00607C10">
        <w:rPr>
          <w:bCs/>
          <w:sz w:val="24"/>
          <w:lang w:val="en-GB"/>
        </w:rPr>
        <w:t xml:space="preserve"> Tobias Dürig</w:t>
      </w:r>
      <w:ins w:id="14" w:author="Dioguardi, Fabio" w:date="2018-10-23T08:36:00Z">
        <w:r w:rsidR="00430D55" w:rsidRPr="00607C10">
          <w:rPr>
            <w:bCs/>
            <w:sz w:val="24"/>
            <w:lang w:val="en-GB"/>
          </w:rPr>
          <w:t>, Fabio Dioguardi</w:t>
        </w:r>
      </w:ins>
    </w:p>
    <w:p w14:paraId="5097C057" w14:textId="2964BF49" w:rsidR="00316938" w:rsidRPr="00607C10" w:rsidRDefault="00316938" w:rsidP="00316938">
      <w:pPr>
        <w:rPr>
          <w:bCs/>
          <w:sz w:val="24"/>
          <w:lang w:val="en-GB"/>
        </w:rPr>
      </w:pPr>
      <w:r w:rsidRPr="00607C10">
        <w:rPr>
          <w:bCs/>
          <w:sz w:val="24"/>
          <w:lang w:val="en-GB"/>
        </w:rPr>
        <w:t>===========================</w:t>
      </w:r>
    </w:p>
    <w:p w14:paraId="190B2040" w14:textId="77777777" w:rsidR="00316938" w:rsidRPr="00607C10" w:rsidRDefault="00316938" w:rsidP="00316938">
      <w:pPr>
        <w:rPr>
          <w:bCs/>
          <w:sz w:val="24"/>
          <w:lang w:val="en-GB"/>
        </w:rPr>
      </w:pPr>
    </w:p>
    <w:p w14:paraId="68BAA6BD" w14:textId="1ECAA0F9" w:rsidR="00316938" w:rsidRPr="00607C10" w:rsidRDefault="00316938" w:rsidP="00316938">
      <w:pPr>
        <w:rPr>
          <w:bCs/>
          <w:sz w:val="24"/>
          <w:lang w:val="en-GB"/>
        </w:rPr>
      </w:pPr>
      <w:r w:rsidRPr="00607C10">
        <w:rPr>
          <w:bCs/>
          <w:sz w:val="24"/>
          <w:lang w:val="en-GB"/>
        </w:rPr>
        <w:t xml:space="preserve">REFIR </w:t>
      </w:r>
      <w:del w:id="15" w:author="Dioguardi, Fabio" w:date="2018-10-23T08:36:00Z">
        <w:r w:rsidRPr="00607C10" w:rsidDel="00430D55">
          <w:rPr>
            <w:bCs/>
            <w:sz w:val="24"/>
            <w:lang w:val="en-GB"/>
          </w:rPr>
          <w:delText>18.1</w:delText>
        </w:r>
      </w:del>
      <w:ins w:id="16" w:author="Dioguardi, Fabio" w:date="2018-10-23T08:36:00Z">
        <w:r w:rsidR="00430D55" w:rsidRPr="00607C10">
          <w:rPr>
            <w:bCs/>
            <w:sz w:val="24"/>
            <w:lang w:val="en-GB"/>
          </w:rPr>
          <w:t>19.0</w:t>
        </w:r>
      </w:ins>
      <w:r w:rsidRPr="00607C10">
        <w:rPr>
          <w:bCs/>
          <w:sz w:val="24"/>
          <w:lang w:val="en-GB"/>
        </w:rPr>
        <w:t xml:space="preserve"> contains the following programs:</w:t>
      </w:r>
    </w:p>
    <w:p w14:paraId="5B9B9865" w14:textId="1C6166DB" w:rsidR="00316938" w:rsidRPr="00607C10" w:rsidRDefault="00316938" w:rsidP="00316938">
      <w:pPr>
        <w:rPr>
          <w:bCs/>
          <w:sz w:val="24"/>
          <w:lang w:val="en-GB"/>
        </w:rPr>
      </w:pPr>
      <w:r w:rsidRPr="00607C10">
        <w:rPr>
          <w:bCs/>
          <w:sz w:val="24"/>
          <w:lang w:val="en-GB"/>
        </w:rPr>
        <w:t>- FIX.py (version 1</w:t>
      </w:r>
      <w:ins w:id="17" w:author="Dioguardi, Fabio" w:date="2018-10-23T08:36:00Z">
        <w:r w:rsidR="00430D55" w:rsidRPr="00607C10">
          <w:rPr>
            <w:bCs/>
            <w:sz w:val="24"/>
            <w:lang w:val="en-GB"/>
          </w:rPr>
          <w:t>9.0</w:t>
        </w:r>
      </w:ins>
      <w:del w:id="18" w:author="Dioguardi, Fabio" w:date="2018-10-23T08:36:00Z">
        <w:r w:rsidRPr="00607C10" w:rsidDel="00430D55">
          <w:rPr>
            <w:bCs/>
            <w:sz w:val="24"/>
            <w:lang w:val="en-GB"/>
          </w:rPr>
          <w:delText>8.1</w:delText>
        </w:r>
      </w:del>
      <w:r w:rsidRPr="00607C10">
        <w:rPr>
          <w:bCs/>
          <w:sz w:val="24"/>
          <w:lang w:val="en-GB"/>
        </w:rPr>
        <w:t>)</w:t>
      </w:r>
    </w:p>
    <w:p w14:paraId="7B323E91" w14:textId="4A1292B5" w:rsidR="00316938" w:rsidRPr="00607C10" w:rsidRDefault="00316938" w:rsidP="00316938">
      <w:pPr>
        <w:rPr>
          <w:bCs/>
          <w:sz w:val="24"/>
          <w:lang w:val="en-GB"/>
        </w:rPr>
      </w:pPr>
      <w:r w:rsidRPr="00607C10">
        <w:rPr>
          <w:bCs/>
          <w:sz w:val="24"/>
          <w:lang w:val="en-GB"/>
        </w:rPr>
        <w:t>- FOXI.py (version 1</w:t>
      </w:r>
      <w:ins w:id="19" w:author="Dioguardi, Fabio" w:date="2018-10-23T08:36:00Z">
        <w:r w:rsidR="00430D55" w:rsidRPr="00607C10">
          <w:rPr>
            <w:bCs/>
            <w:sz w:val="24"/>
            <w:lang w:val="en-GB"/>
          </w:rPr>
          <w:t>9.0</w:t>
        </w:r>
      </w:ins>
      <w:del w:id="20" w:author="Dioguardi, Fabio" w:date="2018-10-23T08:36:00Z">
        <w:r w:rsidRPr="00607C10" w:rsidDel="00430D55">
          <w:rPr>
            <w:bCs/>
            <w:sz w:val="24"/>
            <w:lang w:val="en-GB"/>
          </w:rPr>
          <w:delText>8.1</w:delText>
        </w:r>
        <w:r w:rsidR="00D167FE" w:rsidRPr="00607C10" w:rsidDel="00430D55">
          <w:rPr>
            <w:bCs/>
            <w:sz w:val="24"/>
            <w:lang w:val="en-GB"/>
          </w:rPr>
          <w:delText>b</w:delText>
        </w:r>
      </w:del>
      <w:r w:rsidRPr="00607C10">
        <w:rPr>
          <w:bCs/>
          <w:sz w:val="24"/>
          <w:lang w:val="en-GB"/>
        </w:rPr>
        <w:t>)</w:t>
      </w:r>
    </w:p>
    <w:p w14:paraId="519745BF" w14:textId="1EF0A6EE" w:rsidR="00316938" w:rsidRPr="00BB4E6A" w:rsidRDefault="00316938" w:rsidP="00316938">
      <w:pPr>
        <w:rPr>
          <w:bCs/>
          <w:sz w:val="24"/>
          <w:lang w:val="en-GB"/>
        </w:rPr>
      </w:pPr>
      <w:r w:rsidRPr="00607C10">
        <w:rPr>
          <w:bCs/>
          <w:sz w:val="24"/>
          <w:lang w:val="en-GB"/>
        </w:rPr>
        <w:t xml:space="preserve">- </w:t>
      </w:r>
      <w:ins w:id="21" w:author="Dioguardi, Fabio" w:date="2018-10-23T11:34:00Z">
        <w:r w:rsidR="00F05356">
          <w:rPr>
            <w:bCs/>
            <w:sz w:val="24"/>
            <w:lang w:val="en-GB"/>
          </w:rPr>
          <w:t>refir_config/</w:t>
        </w:r>
      </w:ins>
      <w:r w:rsidRPr="00BB4E6A">
        <w:rPr>
          <w:bCs/>
          <w:sz w:val="24"/>
          <w:lang w:val="en-GB"/>
        </w:rPr>
        <w:t>FoxSet.py (version 1</w:t>
      </w:r>
      <w:r w:rsidR="00430D55" w:rsidRPr="00BB4E6A">
        <w:rPr>
          <w:bCs/>
          <w:sz w:val="24"/>
          <w:lang w:val="en-GB"/>
        </w:rPr>
        <w:t>9.0</w:t>
      </w:r>
      <w:del w:id="22" w:author="Dioguardi, Fabio" w:date="2018-10-23T08:36:00Z">
        <w:r w:rsidRPr="00BB4E6A" w:rsidDel="00430D55">
          <w:rPr>
            <w:bCs/>
            <w:sz w:val="24"/>
            <w:lang w:val="en-GB"/>
          </w:rPr>
          <w:delText>8.1</w:delText>
        </w:r>
      </w:del>
      <w:r w:rsidRPr="00BB4E6A">
        <w:rPr>
          <w:bCs/>
          <w:sz w:val="24"/>
          <w:lang w:val="en-GB"/>
        </w:rPr>
        <w:t>)</w:t>
      </w:r>
    </w:p>
    <w:p w14:paraId="335BA101" w14:textId="5427E0E4" w:rsidR="00316938" w:rsidRDefault="00316938" w:rsidP="00316938">
      <w:pPr>
        <w:rPr>
          <w:ins w:id="23" w:author="Dioguardi, Fabio" w:date="2018-11-07T08:45:00Z"/>
          <w:bCs/>
          <w:sz w:val="24"/>
          <w:lang w:val="en-GB"/>
        </w:rPr>
      </w:pPr>
      <w:r w:rsidRPr="00BB4E6A">
        <w:rPr>
          <w:bCs/>
          <w:sz w:val="24"/>
          <w:lang w:val="en-GB"/>
        </w:rPr>
        <w:t xml:space="preserve">- </w:t>
      </w:r>
      <w:del w:id="24" w:author="Dioguardi, Fabio" w:date="2018-11-07T08:44:00Z">
        <w:r w:rsidRPr="00BB4E6A" w:rsidDel="009377E5">
          <w:rPr>
            <w:bCs/>
            <w:sz w:val="24"/>
            <w:lang w:val="en-GB"/>
          </w:rPr>
          <w:delText>REFIR_monitor</w:delText>
        </w:r>
      </w:del>
      <w:ins w:id="25" w:author="Dioguardi, Fabio" w:date="2018-11-07T08:44:00Z">
        <w:r w:rsidR="009377E5">
          <w:rPr>
            <w:bCs/>
            <w:sz w:val="24"/>
            <w:lang w:val="en-GB"/>
          </w:rPr>
          <w:t>FoxScreen</w:t>
        </w:r>
      </w:ins>
      <w:r w:rsidRPr="00BB4E6A">
        <w:rPr>
          <w:bCs/>
          <w:sz w:val="24"/>
          <w:lang w:val="en-GB"/>
        </w:rPr>
        <w:t>.py (version 1</w:t>
      </w:r>
      <w:ins w:id="26" w:author="Dioguardi, Fabio" w:date="2018-10-23T08:37:00Z">
        <w:r w:rsidR="00430D55" w:rsidRPr="00BB4E6A">
          <w:rPr>
            <w:bCs/>
            <w:sz w:val="24"/>
            <w:lang w:val="en-GB"/>
          </w:rPr>
          <w:t>9.0</w:t>
        </w:r>
      </w:ins>
      <w:del w:id="27" w:author="Dioguardi, Fabio" w:date="2018-10-23T08:37:00Z">
        <w:r w:rsidRPr="00BB4E6A" w:rsidDel="00430D55">
          <w:rPr>
            <w:bCs/>
            <w:sz w:val="24"/>
            <w:lang w:val="en-GB"/>
          </w:rPr>
          <w:delText>8.1</w:delText>
        </w:r>
      </w:del>
      <w:r w:rsidRPr="00BB4E6A">
        <w:rPr>
          <w:bCs/>
          <w:sz w:val="24"/>
          <w:lang w:val="en-GB"/>
        </w:rPr>
        <w:t>)</w:t>
      </w:r>
    </w:p>
    <w:p w14:paraId="18EB687E" w14:textId="0616911E" w:rsidR="009377E5" w:rsidRPr="00BB4E6A" w:rsidRDefault="009377E5" w:rsidP="00316938">
      <w:pPr>
        <w:rPr>
          <w:ins w:id="28" w:author="Dioguardi, Fabio" w:date="2018-10-23T08:37:00Z"/>
          <w:bCs/>
          <w:sz w:val="24"/>
          <w:lang w:val="en-GB"/>
        </w:rPr>
      </w:pPr>
      <w:ins w:id="29" w:author="Dioguardi, Fabio" w:date="2018-11-07T08:45:00Z">
        <w:r>
          <w:rPr>
            <w:bCs/>
            <w:sz w:val="24"/>
            <w:lang w:val="en-GB"/>
          </w:rPr>
          <w:t>- REFIR.py (version 1.0)</w:t>
        </w:r>
      </w:ins>
    </w:p>
    <w:p w14:paraId="3CA5DDF5" w14:textId="0486FCD2" w:rsidR="00430D55" w:rsidRPr="00BB4E6A" w:rsidRDefault="00430D55" w:rsidP="00316938">
      <w:pPr>
        <w:rPr>
          <w:ins w:id="30" w:author="Dioguardi, Fabio" w:date="2018-10-23T08:37:00Z"/>
          <w:bCs/>
          <w:sz w:val="24"/>
          <w:lang w:val="en-GB"/>
        </w:rPr>
      </w:pPr>
      <w:ins w:id="31" w:author="Dioguardi, Fabio" w:date="2018-10-23T08:37:00Z">
        <w:r w:rsidRPr="00BB4E6A">
          <w:rPr>
            <w:bCs/>
            <w:sz w:val="24"/>
            <w:lang w:val="en-GB"/>
          </w:rPr>
          <w:t>- radar_converter.py (version 1.0)</w:t>
        </w:r>
      </w:ins>
    </w:p>
    <w:p w14:paraId="499DADF3" w14:textId="224A1C6C" w:rsidR="00430D55" w:rsidRPr="00BB4E6A" w:rsidRDefault="00430D55" w:rsidP="00316938">
      <w:pPr>
        <w:rPr>
          <w:ins w:id="32" w:author="Dioguardi, Fabio" w:date="2018-10-23T08:37:00Z"/>
          <w:bCs/>
          <w:sz w:val="24"/>
          <w:lang w:val="en-GB"/>
        </w:rPr>
      </w:pPr>
      <w:ins w:id="33" w:author="Dioguardi, Fabio" w:date="2018-10-23T08:37:00Z">
        <w:r w:rsidRPr="00BB4E6A">
          <w:rPr>
            <w:bCs/>
            <w:sz w:val="24"/>
            <w:lang w:val="en-GB"/>
          </w:rPr>
          <w:t>- weather/calc_wt_par.py (version 1.0)</w:t>
        </w:r>
      </w:ins>
    </w:p>
    <w:p w14:paraId="10310F8A" w14:textId="3563D8A1" w:rsidR="00430D55" w:rsidRPr="00BB4E6A" w:rsidRDefault="00430D55" w:rsidP="00316938">
      <w:pPr>
        <w:rPr>
          <w:ins w:id="34" w:author="Dioguardi, Fabio" w:date="2018-10-23T08:38:00Z"/>
          <w:bCs/>
          <w:sz w:val="24"/>
          <w:lang w:val="en-GB"/>
        </w:rPr>
      </w:pPr>
      <w:ins w:id="35" w:author="Dioguardi, Fabio" w:date="2018-10-23T08:37:00Z">
        <w:r w:rsidRPr="00BB4E6A">
          <w:rPr>
            <w:bCs/>
            <w:sz w:val="24"/>
            <w:lang w:val="en-GB"/>
          </w:rPr>
          <w:t>- weather/</w:t>
        </w:r>
      </w:ins>
      <w:ins w:id="36" w:author="Dioguardi, Fabio" w:date="2018-10-23T08:38:00Z">
        <w:r w:rsidRPr="00BB4E6A">
          <w:rPr>
            <w:bCs/>
            <w:sz w:val="24"/>
            <w:lang w:val="en-GB"/>
          </w:rPr>
          <w:t>read.py (version 1.0)</w:t>
        </w:r>
      </w:ins>
    </w:p>
    <w:p w14:paraId="527A6B0F" w14:textId="733DC069" w:rsidR="00430D55" w:rsidRPr="00BB4E6A" w:rsidRDefault="00430D55" w:rsidP="00316938">
      <w:pPr>
        <w:rPr>
          <w:bCs/>
          <w:sz w:val="24"/>
          <w:lang w:val="en-GB"/>
        </w:rPr>
      </w:pPr>
      <w:ins w:id="37" w:author="Dioguardi, Fabio" w:date="2018-10-23T08:38:00Z">
        <w:r w:rsidRPr="00BB4E6A">
          <w:rPr>
            <w:bCs/>
            <w:sz w:val="24"/>
            <w:lang w:val="en-GB"/>
          </w:rPr>
          <w:t xml:space="preserve">- </w:t>
        </w:r>
      </w:ins>
      <w:ins w:id="38" w:author="Dioguardi, Fabio" w:date="2018-11-07T09:24:00Z">
        <w:r w:rsidR="00264A3A">
          <w:rPr>
            <w:bCs/>
            <w:sz w:val="24"/>
            <w:lang w:val="en-GB"/>
          </w:rPr>
          <w:t>weather/</w:t>
        </w:r>
      </w:ins>
      <w:ins w:id="39" w:author="Dioguardi, Fabio" w:date="2018-10-23T08:38:00Z">
        <w:r w:rsidRPr="00BB4E6A">
          <w:rPr>
            <w:bCs/>
            <w:sz w:val="24"/>
            <w:lang w:val="en-GB"/>
          </w:rPr>
          <w:t>retrieve_data.py (version 1.0)</w:t>
        </w:r>
      </w:ins>
    </w:p>
    <w:p w14:paraId="5D3C7D6D" w14:textId="77777777" w:rsidR="00316938" w:rsidRPr="00BB4E6A" w:rsidRDefault="00316938" w:rsidP="00316938">
      <w:pPr>
        <w:rPr>
          <w:bCs/>
          <w:sz w:val="24"/>
          <w:lang w:val="en-GB"/>
        </w:rPr>
      </w:pPr>
    </w:p>
    <w:p w14:paraId="15ED3E3A" w14:textId="4F1965E7" w:rsidR="00316938" w:rsidRPr="00BB4E6A" w:rsidRDefault="00316938" w:rsidP="00316938">
      <w:pPr>
        <w:rPr>
          <w:bCs/>
          <w:sz w:val="24"/>
          <w:lang w:val="en-GB"/>
        </w:rPr>
      </w:pPr>
      <w:r w:rsidRPr="00BB4E6A">
        <w:rPr>
          <w:bCs/>
          <w:sz w:val="24"/>
          <w:lang w:val="en-GB"/>
        </w:rPr>
        <w:t>These programs are free software: you can redistribute them and/or modify them under the terms of the GNU General Public License as published by the Free Software Foundation, either version 3 of the License, or (at your option) any later version.</w:t>
      </w:r>
    </w:p>
    <w:p w14:paraId="47FE2CAD" w14:textId="54D485E2" w:rsidR="00316938" w:rsidRPr="00BB4E6A" w:rsidRDefault="00316938" w:rsidP="00316938">
      <w:pPr>
        <w:rPr>
          <w:bCs/>
          <w:sz w:val="24"/>
          <w:lang w:val="en-GB"/>
        </w:rPr>
      </w:pPr>
      <w:r w:rsidRPr="00BB4E6A">
        <w:rPr>
          <w:bCs/>
          <w:sz w:val="24"/>
          <w:lang w:val="en-GB"/>
        </w:rPr>
        <w:t>This software package is distributed in the hope that it will be useful, but WITHOUT ANY WARRANTY; without even the implied warranty of MERCHANTABILITY or FITNESS FOR A PARTICULAR PURPOSE. See the GNU General Public License for more details.</w:t>
      </w:r>
    </w:p>
    <w:p w14:paraId="1C69BB4D" w14:textId="77777777" w:rsidR="00316938" w:rsidRPr="00BB4E6A" w:rsidRDefault="00316938" w:rsidP="00316938">
      <w:pPr>
        <w:rPr>
          <w:bCs/>
          <w:sz w:val="24"/>
          <w:lang w:val="en-GB"/>
        </w:rPr>
      </w:pPr>
      <w:r w:rsidRPr="00BB4E6A">
        <w:rPr>
          <w:bCs/>
          <w:sz w:val="24"/>
          <w:lang w:val="en-GB"/>
        </w:rPr>
        <w:t>You should have received a copy of the GNU General Public License along with REFIR.  If not, see &lt;https://www.gnu.org/licenses/&gt;.</w:t>
      </w:r>
    </w:p>
    <w:p w14:paraId="59DEE58E" w14:textId="77777777" w:rsidR="00316938" w:rsidRPr="00BB4E6A" w:rsidRDefault="00316938" w:rsidP="00316938">
      <w:pPr>
        <w:rPr>
          <w:bCs/>
          <w:sz w:val="24"/>
          <w:lang w:val="en-GB"/>
        </w:rPr>
      </w:pPr>
    </w:p>
    <w:p w14:paraId="3FCA2B2B" w14:textId="4DEB85DF" w:rsidR="00316938" w:rsidRPr="00BB4E6A" w:rsidDel="00430D55" w:rsidRDefault="00316938" w:rsidP="00316938">
      <w:pPr>
        <w:rPr>
          <w:del w:id="40" w:author="Dioguardi, Fabio" w:date="2018-10-23T08:39:00Z"/>
          <w:rFonts w:ascii="Arial" w:hAnsi="Arial" w:cs="Arial"/>
          <w:bCs/>
          <w:szCs w:val="22"/>
          <w:lang w:val="en-GB"/>
        </w:rPr>
      </w:pPr>
      <w:r w:rsidRPr="00BB4E6A">
        <w:rPr>
          <w:bCs/>
          <w:sz w:val="24"/>
          <w:lang w:val="en-GB"/>
        </w:rPr>
        <w:t xml:space="preserve">If you wish to contribute to the development of REFIR or to reports bugs or other problems with the software, please contact </w:t>
      </w:r>
      <w:del w:id="41" w:author="Dioguardi, Fabio" w:date="2018-10-23T08:38:00Z">
        <w:r w:rsidRPr="00BB4E6A" w:rsidDel="00430D55">
          <w:rPr>
            <w:bCs/>
            <w:sz w:val="24"/>
            <w:lang w:val="en-GB"/>
          </w:rPr>
          <w:delText>me per email (</w:delText>
        </w:r>
      </w:del>
      <w:ins w:id="42" w:author="Dioguardi, Fabio" w:date="2018-10-23T08:39:00Z">
        <w:r w:rsidR="00430D55" w:rsidRPr="00BB4E6A">
          <w:rPr>
            <w:bCs/>
            <w:sz w:val="24"/>
            <w:lang w:val="en-GB"/>
          </w:rPr>
          <w:fldChar w:fldCharType="begin"/>
        </w:r>
        <w:r w:rsidR="00430D55" w:rsidRPr="00BB4E6A">
          <w:rPr>
            <w:bCs/>
            <w:sz w:val="24"/>
            <w:lang w:val="en-GB"/>
          </w:rPr>
          <w:instrText xml:space="preserve"> HYPERLINK "mailto:</w:instrText>
        </w:r>
      </w:ins>
      <w:ins w:id="43" w:author="Dioguardi, Fabio" w:date="2018-10-23T08:38:00Z">
        <w:r w:rsidR="00430D55" w:rsidRPr="00BB4E6A">
          <w:rPr>
            <w:bCs/>
            <w:sz w:val="24"/>
            <w:lang w:val="en-GB"/>
          </w:rPr>
          <w:instrText>tobias.durig@otago.</w:instrText>
        </w:r>
      </w:ins>
      <w:ins w:id="44" w:author="Dioguardi, Fabio" w:date="2018-10-23T08:39:00Z">
        <w:r w:rsidR="00430D55" w:rsidRPr="00BB4E6A">
          <w:rPr>
            <w:bCs/>
            <w:sz w:val="24"/>
            <w:lang w:val="en-GB"/>
          </w:rPr>
          <w:instrText xml:space="preserve">ac.nz" </w:instrText>
        </w:r>
        <w:r w:rsidR="00430D55" w:rsidRPr="00BB4E6A">
          <w:rPr>
            <w:bCs/>
            <w:sz w:val="24"/>
            <w:lang w:val="en-GB"/>
          </w:rPr>
          <w:fldChar w:fldCharType="separate"/>
        </w:r>
      </w:ins>
      <w:del w:id="45" w:author="Dioguardi, Fabio" w:date="2018-10-23T08:38:00Z">
        <w:r w:rsidR="00430D55" w:rsidRPr="00BB4E6A" w:rsidDel="00430D55">
          <w:rPr>
            <w:rStyle w:val="Hyperlink"/>
            <w:bCs/>
            <w:sz w:val="24"/>
            <w:lang w:val="en-GB"/>
          </w:rPr>
          <w:delText>tobi@hi.is).</w:delText>
        </w:r>
      </w:del>
      <w:ins w:id="46" w:author="Dioguardi, Fabio" w:date="2018-10-23T08:38:00Z">
        <w:r w:rsidR="00430D55" w:rsidRPr="00BB4E6A">
          <w:rPr>
            <w:rStyle w:val="Hyperlink"/>
            <w:bCs/>
            <w:sz w:val="24"/>
            <w:lang w:val="en-GB"/>
          </w:rPr>
          <w:t>tobias.durig@otago.</w:t>
        </w:r>
      </w:ins>
      <w:ins w:id="47" w:author="Dioguardi, Fabio" w:date="2018-10-23T08:39:00Z">
        <w:r w:rsidR="00430D55" w:rsidRPr="00BB4E6A">
          <w:rPr>
            <w:rStyle w:val="Hyperlink"/>
            <w:bCs/>
            <w:sz w:val="24"/>
            <w:lang w:val="en-GB"/>
          </w:rPr>
          <w:t>ac.nz</w:t>
        </w:r>
        <w:r w:rsidR="00430D55" w:rsidRPr="00BB4E6A">
          <w:rPr>
            <w:bCs/>
            <w:sz w:val="24"/>
            <w:lang w:val="en-GB"/>
          </w:rPr>
          <w:fldChar w:fldCharType="end"/>
        </w:r>
        <w:r w:rsidR="00430D55" w:rsidRPr="00BB4E6A">
          <w:rPr>
            <w:bCs/>
            <w:sz w:val="24"/>
            <w:lang w:val="en-GB"/>
          </w:rPr>
          <w:t xml:space="preserve"> or fabiod@bgs.ac.uk.</w:t>
        </w:r>
      </w:ins>
      <w:r w:rsidRPr="00BB4E6A">
        <w:rPr>
          <w:rFonts w:ascii="Arial" w:hAnsi="Arial" w:cs="Arial"/>
          <w:bCs/>
          <w:szCs w:val="22"/>
          <w:lang w:val="en-GB"/>
        </w:rPr>
        <w:br w:type="page"/>
      </w:r>
    </w:p>
    <w:p w14:paraId="1A975CCF" w14:textId="77777777" w:rsidR="004E20AA" w:rsidRPr="00BB4E6A" w:rsidDel="009377E5" w:rsidRDefault="004E20AA">
      <w:pPr>
        <w:rPr>
          <w:del w:id="48" w:author="Dioguardi, Fabio" w:date="2018-11-07T08:45:00Z"/>
          <w:rFonts w:ascii="Arial" w:hAnsi="Arial" w:cs="Arial"/>
          <w:bCs/>
          <w:szCs w:val="22"/>
          <w:lang w:val="en-GB"/>
        </w:rPr>
      </w:pPr>
    </w:p>
    <w:p w14:paraId="3BEB54F6" w14:textId="77777777" w:rsidR="004E20AA" w:rsidRPr="00BB4E6A" w:rsidRDefault="004E20AA" w:rsidP="0040748A">
      <w:pPr>
        <w:rPr>
          <w:lang w:val="en-GB"/>
        </w:rPr>
      </w:pPr>
    </w:p>
    <w:sdt>
      <w:sdtPr>
        <w:rPr>
          <w:rFonts w:ascii="Scala" w:hAnsi="Scala"/>
          <w:lang w:val="en-GB"/>
        </w:rPr>
        <w:id w:val="-1061087459"/>
        <w:docPartObj>
          <w:docPartGallery w:val="Table of Contents"/>
          <w:docPartUnique/>
        </w:docPartObj>
      </w:sdtPr>
      <w:sdtEndPr>
        <w:rPr>
          <w:rFonts w:ascii="Times New Roman" w:hAnsi="Times New Roman"/>
          <w:noProof/>
        </w:rPr>
      </w:sdtEndPr>
      <w:sdtContent>
        <w:p w14:paraId="201C5FE4" w14:textId="14035F06" w:rsidR="003C5284" w:rsidRPr="00BB4E6A" w:rsidRDefault="003C5284" w:rsidP="00156429">
          <w:pPr>
            <w:tabs>
              <w:tab w:val="left" w:pos="1701"/>
            </w:tabs>
            <w:rPr>
              <w:b/>
              <w:sz w:val="28"/>
              <w:u w:val="single"/>
              <w:lang w:val="en-GB"/>
            </w:rPr>
          </w:pPr>
          <w:r w:rsidRPr="00BB4E6A">
            <w:rPr>
              <w:b/>
              <w:sz w:val="28"/>
              <w:u w:val="single"/>
              <w:lang w:val="en-GB"/>
            </w:rPr>
            <w:t>Contents</w:t>
          </w:r>
        </w:p>
        <w:p w14:paraId="4BB9BA09" w14:textId="7A8C0F67" w:rsidR="00156429" w:rsidRDefault="003C5284">
          <w:pPr>
            <w:pStyle w:val="TOC1"/>
            <w:tabs>
              <w:tab w:val="left" w:pos="440"/>
              <w:tab w:val="right" w:leader="dot" w:pos="9019"/>
            </w:tabs>
            <w:rPr>
              <w:ins w:id="49" w:author="Dioguardi, Fabio" w:date="2019-01-24T16:32:00Z"/>
              <w:rFonts w:asciiTheme="minorHAnsi" w:eastAsiaTheme="minorEastAsia" w:hAnsiTheme="minorHAnsi" w:cstheme="minorBidi"/>
              <w:noProof/>
              <w:szCs w:val="22"/>
              <w:lang w:val="en-GB" w:eastAsia="en-GB"/>
            </w:rPr>
          </w:pPr>
          <w:r w:rsidRPr="00BB4E6A">
            <w:rPr>
              <w:lang w:val="en-GB"/>
            </w:rPr>
            <w:fldChar w:fldCharType="begin"/>
          </w:r>
          <w:r w:rsidRPr="00BB4E6A">
            <w:rPr>
              <w:lang w:val="en-GB"/>
            </w:rPr>
            <w:instrText xml:space="preserve"> TOC \o "1-3" \h \z \u </w:instrText>
          </w:r>
          <w:r w:rsidRPr="00BB4E6A">
            <w:rPr>
              <w:lang w:val="en-GB"/>
            </w:rPr>
            <w:fldChar w:fldCharType="separate"/>
          </w:r>
          <w:ins w:id="50" w:author="Dioguardi, Fabio" w:date="2019-01-24T16:32:00Z">
            <w:r w:rsidR="00156429" w:rsidRPr="00FB5B81">
              <w:rPr>
                <w:rStyle w:val="Hyperlink"/>
                <w:rFonts w:eastAsiaTheme="majorEastAsia"/>
                <w:noProof/>
              </w:rPr>
              <w:fldChar w:fldCharType="begin"/>
            </w:r>
            <w:r w:rsidR="00156429" w:rsidRPr="00FB5B81">
              <w:rPr>
                <w:rStyle w:val="Hyperlink"/>
                <w:rFonts w:eastAsiaTheme="majorEastAsia"/>
                <w:noProof/>
              </w:rPr>
              <w:instrText xml:space="preserve"> </w:instrText>
            </w:r>
            <w:r w:rsidR="00156429">
              <w:rPr>
                <w:noProof/>
              </w:rPr>
              <w:instrText>HYPERLINK \l "_Toc536110867"</w:instrText>
            </w:r>
            <w:r w:rsidR="00156429" w:rsidRPr="00FB5B81">
              <w:rPr>
                <w:rStyle w:val="Hyperlink"/>
                <w:rFonts w:eastAsiaTheme="majorEastAsia"/>
                <w:noProof/>
              </w:rPr>
              <w:instrText xml:space="preserve"> </w:instrText>
            </w:r>
            <w:r w:rsidR="00156429" w:rsidRPr="00FB5B81">
              <w:rPr>
                <w:rStyle w:val="Hyperlink"/>
                <w:rFonts w:eastAsiaTheme="majorEastAsia"/>
                <w:noProof/>
              </w:rPr>
            </w:r>
            <w:r w:rsidR="00156429" w:rsidRPr="00FB5B81">
              <w:rPr>
                <w:rStyle w:val="Hyperlink"/>
                <w:rFonts w:eastAsiaTheme="majorEastAsia"/>
                <w:noProof/>
              </w:rPr>
              <w:fldChar w:fldCharType="separate"/>
            </w:r>
            <w:r w:rsidR="00156429" w:rsidRPr="00FB5B81">
              <w:rPr>
                <w:rStyle w:val="Hyperlink"/>
                <w:rFonts w:eastAsiaTheme="majorEastAsia"/>
                <w:noProof/>
                <w:lang w:val="en-GB"/>
                <w14:scene3d>
                  <w14:camera w14:prst="orthographicFront"/>
                  <w14:lightRig w14:rig="threePt" w14:dir="t">
                    <w14:rot w14:lat="0" w14:lon="0" w14:rev="0"/>
                  </w14:lightRig>
                </w14:scene3d>
              </w:rPr>
              <w:t>1</w:t>
            </w:r>
            <w:r w:rsidR="00156429">
              <w:rPr>
                <w:rFonts w:asciiTheme="minorHAnsi" w:eastAsiaTheme="minorEastAsia" w:hAnsiTheme="minorHAnsi" w:cstheme="minorBidi"/>
                <w:noProof/>
                <w:szCs w:val="22"/>
                <w:lang w:val="en-GB" w:eastAsia="en-GB"/>
              </w:rPr>
              <w:tab/>
            </w:r>
            <w:r w:rsidR="00156429" w:rsidRPr="00FB5B81">
              <w:rPr>
                <w:rStyle w:val="Hyperlink"/>
                <w:rFonts w:eastAsiaTheme="majorEastAsia"/>
                <w:noProof/>
                <w:lang w:val="en-GB"/>
              </w:rPr>
              <w:t>REFIR: Introduction and spectrum of tasks</w:t>
            </w:r>
            <w:r w:rsidR="00156429">
              <w:rPr>
                <w:noProof/>
                <w:webHidden/>
              </w:rPr>
              <w:tab/>
            </w:r>
            <w:r w:rsidR="00156429">
              <w:rPr>
                <w:noProof/>
                <w:webHidden/>
              </w:rPr>
              <w:fldChar w:fldCharType="begin"/>
            </w:r>
            <w:r w:rsidR="00156429">
              <w:rPr>
                <w:noProof/>
                <w:webHidden/>
              </w:rPr>
              <w:instrText xml:space="preserve"> PAGEREF _Toc536110867 \h </w:instrText>
            </w:r>
            <w:r w:rsidR="00156429">
              <w:rPr>
                <w:noProof/>
                <w:webHidden/>
              </w:rPr>
            </w:r>
          </w:ins>
          <w:r w:rsidR="00156429">
            <w:rPr>
              <w:noProof/>
              <w:webHidden/>
            </w:rPr>
            <w:fldChar w:fldCharType="separate"/>
          </w:r>
          <w:ins w:id="51" w:author="Dioguardi, Fabio" w:date="2019-01-24T16:32:00Z">
            <w:r w:rsidR="00156429">
              <w:rPr>
                <w:noProof/>
                <w:webHidden/>
              </w:rPr>
              <w:t>5</w:t>
            </w:r>
            <w:r w:rsidR="00156429">
              <w:rPr>
                <w:noProof/>
                <w:webHidden/>
              </w:rPr>
              <w:fldChar w:fldCharType="end"/>
            </w:r>
            <w:r w:rsidR="00156429" w:rsidRPr="00FB5B81">
              <w:rPr>
                <w:rStyle w:val="Hyperlink"/>
                <w:rFonts w:eastAsiaTheme="majorEastAsia"/>
                <w:noProof/>
              </w:rPr>
              <w:fldChar w:fldCharType="end"/>
            </w:r>
          </w:ins>
        </w:p>
        <w:p w14:paraId="2F22B66D" w14:textId="47F64890" w:rsidR="00156429" w:rsidRDefault="00156429">
          <w:pPr>
            <w:pStyle w:val="TOC2"/>
            <w:tabs>
              <w:tab w:val="left" w:pos="880"/>
              <w:tab w:val="right" w:leader="dot" w:pos="9019"/>
            </w:tabs>
            <w:rPr>
              <w:ins w:id="52" w:author="Dioguardi, Fabio" w:date="2019-01-24T16:32:00Z"/>
              <w:rFonts w:asciiTheme="minorHAnsi" w:eastAsiaTheme="minorEastAsia" w:hAnsiTheme="minorHAnsi" w:cstheme="minorBidi"/>
              <w:noProof/>
              <w:szCs w:val="22"/>
              <w:lang w:val="en-GB" w:eastAsia="en-GB"/>
            </w:rPr>
          </w:pPr>
          <w:ins w:id="53"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"_Toc536110868"</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1.1</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New functionalities included in version 19</w:t>
            </w:r>
            <w:r>
              <w:rPr>
                <w:noProof/>
                <w:webHidden/>
              </w:rPr>
              <w:tab/>
            </w:r>
            <w:r>
              <w:rPr>
                <w:noProof/>
                <w:webHidden/>
              </w:rPr>
              <w:fldChar w:fldCharType="begin"/>
            </w:r>
            <w:r>
              <w:rPr>
                <w:noProof/>
                <w:webHidden/>
              </w:rPr>
              <w:instrText xml:space="preserve"> PAGEREF _Toc536110868 \h </w:instrText>
            </w:r>
            <w:r>
              <w:rPr>
                <w:noProof/>
                <w:webHidden/>
              </w:rPr>
            </w:r>
          </w:ins>
          <w:r>
            <w:rPr>
              <w:noProof/>
              <w:webHidden/>
            </w:rPr>
            <w:fldChar w:fldCharType="separate"/>
          </w:r>
          <w:ins w:id="54" w:author="Dioguardi, Fabio" w:date="2019-01-24T16:32:00Z">
            <w:r>
              <w:rPr>
                <w:noProof/>
                <w:webHidden/>
              </w:rPr>
              <w:t>5</w:t>
            </w:r>
            <w:r>
              <w:rPr>
                <w:noProof/>
                <w:webHidden/>
              </w:rPr>
              <w:fldChar w:fldCharType="end"/>
            </w:r>
            <w:r w:rsidRPr="00FB5B81">
              <w:rPr>
                <w:rStyle w:val="Hyperlink"/>
                <w:rFonts w:eastAsiaTheme="majorEastAsia"/>
                <w:noProof/>
              </w:rPr>
              <w:fldChar w:fldCharType="end"/>
            </w:r>
          </w:ins>
        </w:p>
        <w:p w14:paraId="61BD2E31" w14:textId="46925B29" w:rsidR="00156429" w:rsidRDefault="00156429">
          <w:pPr>
            <w:pStyle w:val="TOC1"/>
            <w:tabs>
              <w:tab w:val="left" w:pos="440"/>
              <w:tab w:val="right" w:leader="dot" w:pos="9019"/>
            </w:tabs>
            <w:rPr>
              <w:ins w:id="55" w:author="Dioguardi, Fabio" w:date="2019-01-24T16:32:00Z"/>
              <w:rFonts w:asciiTheme="minorHAnsi" w:eastAsiaTheme="minorEastAsia" w:hAnsiTheme="minorHAnsi" w:cstheme="minorBidi"/>
              <w:noProof/>
              <w:szCs w:val="22"/>
              <w:lang w:val="en-GB" w:eastAsia="en-GB"/>
            </w:rPr>
          </w:pPr>
          <w:ins w:id="56"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"_Toc536110869"</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14:scene3d>
                  <w14:camera w14:prst="orthographicFront"/>
                  <w14:lightRig w14:rig="threePt" w14:dir="t">
                    <w14:rot w14:lat="0" w14:lon="0" w14:rev="0"/>
                  </w14:lightRig>
                </w14:scene3d>
              </w:rPr>
              <w:t>2</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General Description of the multi-parameter system REFIR</w:t>
            </w:r>
            <w:r>
              <w:rPr>
                <w:noProof/>
                <w:webHidden/>
              </w:rPr>
              <w:tab/>
            </w:r>
            <w:r>
              <w:rPr>
                <w:noProof/>
                <w:webHidden/>
              </w:rPr>
              <w:fldChar w:fldCharType="begin"/>
            </w:r>
            <w:r>
              <w:rPr>
                <w:noProof/>
                <w:webHidden/>
              </w:rPr>
              <w:instrText xml:space="preserve"> PAGEREF _Toc536110869 \h </w:instrText>
            </w:r>
            <w:r>
              <w:rPr>
                <w:noProof/>
                <w:webHidden/>
              </w:rPr>
            </w:r>
          </w:ins>
          <w:r>
            <w:rPr>
              <w:noProof/>
              <w:webHidden/>
            </w:rPr>
            <w:fldChar w:fldCharType="separate"/>
          </w:r>
          <w:ins w:id="57" w:author="Dioguardi, Fabio" w:date="2019-01-24T16:32:00Z">
            <w:r>
              <w:rPr>
                <w:noProof/>
                <w:webHidden/>
              </w:rPr>
              <w:t>6</w:t>
            </w:r>
            <w:r>
              <w:rPr>
                <w:noProof/>
                <w:webHidden/>
              </w:rPr>
              <w:fldChar w:fldCharType="end"/>
            </w:r>
            <w:r w:rsidRPr="00FB5B81">
              <w:rPr>
                <w:rStyle w:val="Hyperlink"/>
                <w:rFonts w:eastAsiaTheme="majorEastAsia"/>
                <w:noProof/>
              </w:rPr>
              <w:fldChar w:fldCharType="end"/>
            </w:r>
          </w:ins>
        </w:p>
        <w:p w14:paraId="31A1E94A" w14:textId="45795980" w:rsidR="00156429" w:rsidRDefault="00156429">
          <w:pPr>
            <w:pStyle w:val="TOC2"/>
            <w:tabs>
              <w:tab w:val="left" w:pos="880"/>
              <w:tab w:val="right" w:leader="dot" w:pos="9019"/>
            </w:tabs>
            <w:rPr>
              <w:ins w:id="58" w:author="Dioguardi, Fabio" w:date="2019-01-24T16:32:00Z"/>
              <w:rFonts w:asciiTheme="minorHAnsi" w:eastAsiaTheme="minorEastAsia" w:hAnsiTheme="minorHAnsi" w:cstheme="minorBidi"/>
              <w:noProof/>
              <w:szCs w:val="22"/>
              <w:lang w:val="en-GB" w:eastAsia="en-GB"/>
            </w:rPr>
          </w:pPr>
          <w:ins w:id="59"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"_Toc536110870"</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2.1</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Overview</w:t>
            </w:r>
            <w:r>
              <w:rPr>
                <w:noProof/>
                <w:webHidden/>
              </w:rPr>
              <w:tab/>
            </w:r>
            <w:r>
              <w:rPr>
                <w:noProof/>
                <w:webHidden/>
              </w:rPr>
              <w:fldChar w:fldCharType="begin"/>
            </w:r>
            <w:r>
              <w:rPr>
                <w:noProof/>
                <w:webHidden/>
              </w:rPr>
              <w:instrText xml:space="preserve"> PAGEREF _Toc536110870 \h </w:instrText>
            </w:r>
            <w:r>
              <w:rPr>
                <w:noProof/>
                <w:webHidden/>
              </w:rPr>
            </w:r>
          </w:ins>
          <w:r>
            <w:rPr>
              <w:noProof/>
              <w:webHidden/>
            </w:rPr>
            <w:fldChar w:fldCharType="separate"/>
          </w:r>
          <w:ins w:id="60" w:author="Dioguardi, Fabio" w:date="2019-01-24T16:32:00Z">
            <w:r>
              <w:rPr>
                <w:noProof/>
                <w:webHidden/>
              </w:rPr>
              <w:t>6</w:t>
            </w:r>
            <w:r>
              <w:rPr>
                <w:noProof/>
                <w:webHidden/>
              </w:rPr>
              <w:fldChar w:fldCharType="end"/>
            </w:r>
            <w:r w:rsidRPr="00FB5B81">
              <w:rPr>
                <w:rStyle w:val="Hyperlink"/>
                <w:rFonts w:eastAsiaTheme="majorEastAsia"/>
                <w:noProof/>
              </w:rPr>
              <w:fldChar w:fldCharType="end"/>
            </w:r>
          </w:ins>
        </w:p>
        <w:p w14:paraId="2B7F8D68" w14:textId="36EF8F33" w:rsidR="00156429" w:rsidRDefault="00156429">
          <w:pPr>
            <w:pStyle w:val="TOC2"/>
            <w:tabs>
              <w:tab w:val="left" w:pos="880"/>
              <w:tab w:val="right" w:leader="dot" w:pos="9019"/>
            </w:tabs>
            <w:rPr>
              <w:ins w:id="61" w:author="Dioguardi, Fabio" w:date="2019-01-24T16:32:00Z"/>
              <w:rFonts w:asciiTheme="minorHAnsi" w:eastAsiaTheme="minorEastAsia" w:hAnsiTheme="minorHAnsi" w:cstheme="minorBidi"/>
              <w:noProof/>
              <w:szCs w:val="22"/>
              <w:lang w:val="en-GB" w:eastAsia="en-GB"/>
            </w:rPr>
          </w:pPr>
          <w:ins w:id="62"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"_Toc536110871"</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2.2</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System requirements</w:t>
            </w:r>
            <w:r>
              <w:rPr>
                <w:noProof/>
                <w:webHidden/>
              </w:rPr>
              <w:tab/>
            </w:r>
            <w:r>
              <w:rPr>
                <w:noProof/>
                <w:webHidden/>
              </w:rPr>
              <w:fldChar w:fldCharType="begin"/>
            </w:r>
            <w:r>
              <w:rPr>
                <w:noProof/>
                <w:webHidden/>
              </w:rPr>
              <w:instrText xml:space="preserve"> PAGEREF _Toc536110871 \h </w:instrText>
            </w:r>
            <w:r>
              <w:rPr>
                <w:noProof/>
                <w:webHidden/>
              </w:rPr>
            </w:r>
          </w:ins>
          <w:r>
            <w:rPr>
              <w:noProof/>
              <w:webHidden/>
            </w:rPr>
            <w:fldChar w:fldCharType="separate"/>
          </w:r>
          <w:ins w:id="63" w:author="Dioguardi, Fabio" w:date="2019-01-24T16:32:00Z">
            <w:r>
              <w:rPr>
                <w:noProof/>
                <w:webHidden/>
              </w:rPr>
              <w:t>8</w:t>
            </w:r>
            <w:r>
              <w:rPr>
                <w:noProof/>
                <w:webHidden/>
              </w:rPr>
              <w:fldChar w:fldCharType="end"/>
            </w:r>
            <w:r w:rsidRPr="00FB5B81">
              <w:rPr>
                <w:rStyle w:val="Hyperlink"/>
                <w:rFonts w:eastAsiaTheme="majorEastAsia"/>
                <w:noProof/>
              </w:rPr>
              <w:fldChar w:fldCharType="end"/>
            </w:r>
          </w:ins>
        </w:p>
        <w:p w14:paraId="57609A3C" w14:textId="51D46528" w:rsidR="00156429" w:rsidRDefault="00156429">
          <w:pPr>
            <w:pStyle w:val="TOC2"/>
            <w:tabs>
              <w:tab w:val="left" w:pos="880"/>
              <w:tab w:val="right" w:leader="dot" w:pos="9019"/>
            </w:tabs>
            <w:rPr>
              <w:ins w:id="64" w:author="Dioguardi, Fabio" w:date="2019-01-24T16:32:00Z"/>
              <w:rFonts w:asciiTheme="minorHAnsi" w:eastAsiaTheme="minorEastAsia" w:hAnsiTheme="minorHAnsi" w:cstheme="minorBidi"/>
              <w:noProof/>
              <w:szCs w:val="22"/>
              <w:lang w:val="en-GB" w:eastAsia="en-GB"/>
            </w:rPr>
          </w:pPr>
          <w:ins w:id="65"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"_Toc536110872"</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2.3</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Main Components of REFIR and Intercommunication Structure</w:t>
            </w:r>
            <w:r>
              <w:rPr>
                <w:noProof/>
                <w:webHidden/>
              </w:rPr>
              <w:tab/>
            </w:r>
            <w:r>
              <w:rPr>
                <w:noProof/>
                <w:webHidden/>
              </w:rPr>
              <w:fldChar w:fldCharType="begin"/>
            </w:r>
            <w:r>
              <w:rPr>
                <w:noProof/>
                <w:webHidden/>
              </w:rPr>
              <w:instrText xml:space="preserve"> PAGEREF _Toc536110872 \h </w:instrText>
            </w:r>
            <w:r>
              <w:rPr>
                <w:noProof/>
                <w:webHidden/>
              </w:rPr>
            </w:r>
          </w:ins>
          <w:r>
            <w:rPr>
              <w:noProof/>
              <w:webHidden/>
            </w:rPr>
            <w:fldChar w:fldCharType="separate"/>
          </w:r>
          <w:ins w:id="66" w:author="Dioguardi, Fabio" w:date="2019-01-24T16:32:00Z">
            <w:r>
              <w:rPr>
                <w:noProof/>
                <w:webHidden/>
              </w:rPr>
              <w:t>8</w:t>
            </w:r>
            <w:r>
              <w:rPr>
                <w:noProof/>
                <w:webHidden/>
              </w:rPr>
              <w:fldChar w:fldCharType="end"/>
            </w:r>
            <w:r w:rsidRPr="00FB5B81">
              <w:rPr>
                <w:rStyle w:val="Hyperlink"/>
                <w:rFonts w:eastAsiaTheme="majorEastAsia"/>
                <w:noProof/>
              </w:rPr>
              <w:fldChar w:fldCharType="end"/>
            </w:r>
          </w:ins>
        </w:p>
        <w:p w14:paraId="3009C644" w14:textId="7EC7BE88" w:rsidR="00156429" w:rsidRDefault="00156429">
          <w:pPr>
            <w:pStyle w:val="TOC2"/>
            <w:tabs>
              <w:tab w:val="left" w:pos="880"/>
              <w:tab w:val="right" w:leader="dot" w:pos="9019"/>
            </w:tabs>
            <w:rPr>
              <w:ins w:id="67" w:author="Dioguardi, Fabio" w:date="2019-01-24T16:32:00Z"/>
              <w:rFonts w:asciiTheme="minorHAnsi" w:eastAsiaTheme="minorEastAsia" w:hAnsiTheme="minorHAnsi" w:cstheme="minorBidi"/>
              <w:noProof/>
              <w:szCs w:val="22"/>
              <w:lang w:val="en-GB" w:eastAsia="en-GB"/>
            </w:rPr>
          </w:pPr>
          <w:ins w:id="68"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"_Toc536110873"</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2.4</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Overview of Input Files (Example: setup for Iceland)</w:t>
            </w:r>
            <w:r>
              <w:rPr>
                <w:noProof/>
                <w:webHidden/>
              </w:rPr>
              <w:tab/>
            </w:r>
            <w:r>
              <w:rPr>
                <w:noProof/>
                <w:webHidden/>
              </w:rPr>
              <w:fldChar w:fldCharType="begin"/>
            </w:r>
            <w:r>
              <w:rPr>
                <w:noProof/>
                <w:webHidden/>
              </w:rPr>
              <w:instrText xml:space="preserve"> PAGEREF _Toc536110873 \h </w:instrText>
            </w:r>
            <w:r>
              <w:rPr>
                <w:noProof/>
                <w:webHidden/>
              </w:rPr>
            </w:r>
          </w:ins>
          <w:r>
            <w:rPr>
              <w:noProof/>
              <w:webHidden/>
            </w:rPr>
            <w:fldChar w:fldCharType="separate"/>
          </w:r>
          <w:ins w:id="69" w:author="Dioguardi, Fabio" w:date="2019-01-24T16:32:00Z">
            <w:r>
              <w:rPr>
                <w:noProof/>
                <w:webHidden/>
              </w:rPr>
              <w:t>10</w:t>
            </w:r>
            <w:r>
              <w:rPr>
                <w:noProof/>
                <w:webHidden/>
              </w:rPr>
              <w:fldChar w:fldCharType="end"/>
            </w:r>
            <w:r w:rsidRPr="00FB5B81">
              <w:rPr>
                <w:rStyle w:val="Hyperlink"/>
                <w:rFonts w:eastAsiaTheme="majorEastAsia"/>
                <w:noProof/>
              </w:rPr>
              <w:fldChar w:fldCharType="end"/>
            </w:r>
          </w:ins>
        </w:p>
        <w:p w14:paraId="0207E9B6" w14:textId="71F15131" w:rsidR="00156429" w:rsidRDefault="00156429">
          <w:pPr>
            <w:pStyle w:val="TOC2"/>
            <w:tabs>
              <w:tab w:val="left" w:pos="880"/>
              <w:tab w:val="right" w:leader="dot" w:pos="9019"/>
            </w:tabs>
            <w:rPr>
              <w:ins w:id="70" w:author="Dioguardi, Fabio" w:date="2019-01-24T16:32:00Z"/>
              <w:rFonts w:asciiTheme="minorHAnsi" w:eastAsiaTheme="minorEastAsia" w:hAnsiTheme="minorHAnsi" w:cstheme="minorBidi"/>
              <w:noProof/>
              <w:szCs w:val="22"/>
              <w:lang w:val="en-GB" w:eastAsia="en-GB"/>
            </w:rPr>
          </w:pPr>
          <w:ins w:id="71"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"_Toc536110874"</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2.5</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Overview of FOXI Output Files</w:t>
            </w:r>
            <w:r>
              <w:rPr>
                <w:noProof/>
                <w:webHidden/>
              </w:rPr>
              <w:tab/>
            </w:r>
            <w:r>
              <w:rPr>
                <w:noProof/>
                <w:webHidden/>
              </w:rPr>
              <w:fldChar w:fldCharType="begin"/>
            </w:r>
            <w:r>
              <w:rPr>
                <w:noProof/>
                <w:webHidden/>
              </w:rPr>
              <w:instrText xml:space="preserve"> PAGEREF _Toc536110874 \h </w:instrText>
            </w:r>
            <w:r>
              <w:rPr>
                <w:noProof/>
                <w:webHidden/>
              </w:rPr>
            </w:r>
          </w:ins>
          <w:r>
            <w:rPr>
              <w:noProof/>
              <w:webHidden/>
            </w:rPr>
            <w:fldChar w:fldCharType="separate"/>
          </w:r>
          <w:ins w:id="72" w:author="Dioguardi, Fabio" w:date="2019-01-24T16:32:00Z">
            <w:r>
              <w:rPr>
                <w:noProof/>
                <w:webHidden/>
              </w:rPr>
              <w:t>12</w:t>
            </w:r>
            <w:r>
              <w:rPr>
                <w:noProof/>
                <w:webHidden/>
              </w:rPr>
              <w:fldChar w:fldCharType="end"/>
            </w:r>
            <w:r w:rsidRPr="00FB5B81">
              <w:rPr>
                <w:rStyle w:val="Hyperlink"/>
                <w:rFonts w:eastAsiaTheme="majorEastAsia"/>
                <w:noProof/>
              </w:rPr>
              <w:fldChar w:fldCharType="end"/>
            </w:r>
          </w:ins>
        </w:p>
        <w:p w14:paraId="049D97C7" w14:textId="59A912A2" w:rsidR="00156429" w:rsidRDefault="00156429">
          <w:pPr>
            <w:pStyle w:val="TOC1"/>
            <w:tabs>
              <w:tab w:val="left" w:pos="440"/>
              <w:tab w:val="right" w:leader="dot" w:pos="9019"/>
            </w:tabs>
            <w:rPr>
              <w:ins w:id="73" w:author="Dioguardi, Fabio" w:date="2019-01-24T16:32:00Z"/>
              <w:rFonts w:asciiTheme="minorHAnsi" w:eastAsiaTheme="minorEastAsia" w:hAnsiTheme="minorHAnsi" w:cstheme="minorBidi"/>
              <w:noProof/>
              <w:szCs w:val="22"/>
              <w:lang w:val="en-GB" w:eastAsia="en-GB"/>
            </w:rPr>
          </w:pPr>
          <w:ins w:id="74"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"_Toc536110875"</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14:scene3d>
                  <w14:camera w14:prst="orthographicFront"/>
                  <w14:lightRig w14:rig="threePt" w14:dir="t">
                    <w14:rot w14:lat="0" w14:lon="0" w14:rev="0"/>
                  </w14:lightRig>
                </w14:scene3d>
              </w:rPr>
              <w:t>3</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How to set up REFIR</w:t>
            </w:r>
            <w:r>
              <w:rPr>
                <w:noProof/>
                <w:webHidden/>
              </w:rPr>
              <w:tab/>
            </w:r>
            <w:r>
              <w:rPr>
                <w:noProof/>
                <w:webHidden/>
              </w:rPr>
              <w:fldChar w:fldCharType="begin"/>
            </w:r>
            <w:r>
              <w:rPr>
                <w:noProof/>
                <w:webHidden/>
              </w:rPr>
              <w:instrText xml:space="preserve"> PAGEREF _Toc536110875 \h </w:instrText>
            </w:r>
            <w:r>
              <w:rPr>
                <w:noProof/>
                <w:webHidden/>
              </w:rPr>
            </w:r>
          </w:ins>
          <w:r>
            <w:rPr>
              <w:noProof/>
              <w:webHidden/>
            </w:rPr>
            <w:fldChar w:fldCharType="separate"/>
          </w:r>
          <w:ins w:id="75" w:author="Dioguardi, Fabio" w:date="2019-01-24T16:32:00Z">
            <w:r>
              <w:rPr>
                <w:noProof/>
                <w:webHidden/>
              </w:rPr>
              <w:t>14</w:t>
            </w:r>
            <w:r>
              <w:rPr>
                <w:noProof/>
                <w:webHidden/>
              </w:rPr>
              <w:fldChar w:fldCharType="end"/>
            </w:r>
            <w:r w:rsidRPr="00FB5B81">
              <w:rPr>
                <w:rStyle w:val="Hyperlink"/>
                <w:rFonts w:eastAsiaTheme="majorEastAsia"/>
                <w:noProof/>
              </w:rPr>
              <w:fldChar w:fldCharType="end"/>
            </w:r>
          </w:ins>
        </w:p>
        <w:p w14:paraId="2CD46AAA" w14:textId="0173D7FB" w:rsidR="00156429" w:rsidRDefault="00156429">
          <w:pPr>
            <w:pStyle w:val="TOC2"/>
            <w:tabs>
              <w:tab w:val="left" w:pos="880"/>
              <w:tab w:val="right" w:leader="dot" w:pos="9019"/>
            </w:tabs>
            <w:rPr>
              <w:ins w:id="76" w:author="Dioguardi, Fabio" w:date="2019-01-24T16:32:00Z"/>
              <w:rFonts w:asciiTheme="minorHAnsi" w:eastAsiaTheme="minorEastAsia" w:hAnsiTheme="minorHAnsi" w:cstheme="minorBidi"/>
              <w:noProof/>
              <w:szCs w:val="22"/>
              <w:lang w:val="en-GB" w:eastAsia="en-GB"/>
            </w:rPr>
          </w:pPr>
          <w:ins w:id="77"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"_Toc536110876"</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3.1</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General remarks</w:t>
            </w:r>
            <w:r>
              <w:rPr>
                <w:noProof/>
                <w:webHidden/>
              </w:rPr>
              <w:tab/>
            </w:r>
            <w:r>
              <w:rPr>
                <w:noProof/>
                <w:webHidden/>
              </w:rPr>
              <w:fldChar w:fldCharType="begin"/>
            </w:r>
            <w:r>
              <w:rPr>
                <w:noProof/>
                <w:webHidden/>
              </w:rPr>
              <w:instrText xml:space="preserve"> PAGEREF _Toc536110876 \h </w:instrText>
            </w:r>
            <w:r>
              <w:rPr>
                <w:noProof/>
                <w:webHidden/>
              </w:rPr>
            </w:r>
          </w:ins>
          <w:r>
            <w:rPr>
              <w:noProof/>
              <w:webHidden/>
            </w:rPr>
            <w:fldChar w:fldCharType="separate"/>
          </w:r>
          <w:ins w:id="78" w:author="Dioguardi, Fabio" w:date="2019-01-24T16:32:00Z">
            <w:r>
              <w:rPr>
                <w:noProof/>
                <w:webHidden/>
              </w:rPr>
              <w:t>14</w:t>
            </w:r>
            <w:r>
              <w:rPr>
                <w:noProof/>
                <w:webHidden/>
              </w:rPr>
              <w:fldChar w:fldCharType="end"/>
            </w:r>
            <w:r w:rsidRPr="00FB5B81">
              <w:rPr>
                <w:rStyle w:val="Hyperlink"/>
                <w:rFonts w:eastAsiaTheme="majorEastAsia"/>
                <w:noProof/>
              </w:rPr>
              <w:fldChar w:fldCharType="end"/>
            </w:r>
          </w:ins>
        </w:p>
        <w:p w14:paraId="6C0CBD29" w14:textId="2A10167D" w:rsidR="00156429" w:rsidRDefault="00156429">
          <w:pPr>
            <w:pStyle w:val="TOC2"/>
            <w:tabs>
              <w:tab w:val="left" w:pos="880"/>
              <w:tab w:val="right" w:leader="dot" w:pos="9019"/>
            </w:tabs>
            <w:rPr>
              <w:ins w:id="79" w:author="Dioguardi, Fabio" w:date="2019-01-24T16:32:00Z"/>
              <w:rFonts w:asciiTheme="minorHAnsi" w:eastAsiaTheme="minorEastAsia" w:hAnsiTheme="minorHAnsi" w:cstheme="minorBidi"/>
              <w:noProof/>
              <w:szCs w:val="22"/>
              <w:lang w:val="en-GB" w:eastAsia="en-GB"/>
            </w:rPr>
          </w:pPr>
          <w:ins w:id="80"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"_Toc536110877"</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3.2</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Installation</w:t>
            </w:r>
            <w:r>
              <w:rPr>
                <w:noProof/>
                <w:webHidden/>
              </w:rPr>
              <w:tab/>
            </w:r>
            <w:r>
              <w:rPr>
                <w:noProof/>
                <w:webHidden/>
              </w:rPr>
              <w:fldChar w:fldCharType="begin"/>
            </w:r>
            <w:r>
              <w:rPr>
                <w:noProof/>
                <w:webHidden/>
              </w:rPr>
              <w:instrText xml:space="preserve"> PAGEREF _Toc536110877 \h </w:instrText>
            </w:r>
            <w:r>
              <w:rPr>
                <w:noProof/>
                <w:webHidden/>
              </w:rPr>
            </w:r>
          </w:ins>
          <w:r>
            <w:rPr>
              <w:noProof/>
              <w:webHidden/>
            </w:rPr>
            <w:fldChar w:fldCharType="separate"/>
          </w:r>
          <w:ins w:id="81" w:author="Dioguardi, Fabio" w:date="2019-01-24T16:32:00Z">
            <w:r>
              <w:rPr>
                <w:noProof/>
                <w:webHidden/>
              </w:rPr>
              <w:t>14</w:t>
            </w:r>
            <w:r>
              <w:rPr>
                <w:noProof/>
                <w:webHidden/>
              </w:rPr>
              <w:fldChar w:fldCharType="end"/>
            </w:r>
            <w:r w:rsidRPr="00FB5B81">
              <w:rPr>
                <w:rStyle w:val="Hyperlink"/>
                <w:rFonts w:eastAsiaTheme="majorEastAsia"/>
                <w:noProof/>
              </w:rPr>
              <w:fldChar w:fldCharType="end"/>
            </w:r>
          </w:ins>
        </w:p>
        <w:p w14:paraId="3FC1AE71" w14:textId="41C19F77" w:rsidR="00156429" w:rsidRDefault="00156429">
          <w:pPr>
            <w:pStyle w:val="TOC3"/>
            <w:tabs>
              <w:tab w:val="left" w:pos="880"/>
              <w:tab w:val="right" w:leader="dot" w:pos="9019"/>
            </w:tabs>
            <w:rPr>
              <w:ins w:id="82" w:author="Dioguardi, Fabio" w:date="2019-01-24T16:32:00Z"/>
              <w:rFonts w:asciiTheme="minorHAnsi" w:eastAsiaTheme="minorEastAsia" w:hAnsiTheme="minorHAnsi" w:cstheme="minorBidi"/>
              <w:noProof/>
              <w:szCs w:val="22"/>
              <w:lang w:val="en-GB" w:eastAsia="en-GB"/>
            </w:rPr>
          </w:pPr>
          <w:ins w:id="83"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"_Toc536110878"</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1.</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Assembling the python scripts</w:t>
            </w:r>
            <w:r>
              <w:rPr>
                <w:noProof/>
                <w:webHidden/>
              </w:rPr>
              <w:tab/>
            </w:r>
            <w:r>
              <w:rPr>
                <w:noProof/>
                <w:webHidden/>
              </w:rPr>
              <w:fldChar w:fldCharType="begin"/>
            </w:r>
            <w:r>
              <w:rPr>
                <w:noProof/>
                <w:webHidden/>
              </w:rPr>
              <w:instrText xml:space="preserve"> PAGEREF _Toc536110878 \h </w:instrText>
            </w:r>
            <w:r>
              <w:rPr>
                <w:noProof/>
                <w:webHidden/>
              </w:rPr>
            </w:r>
          </w:ins>
          <w:r>
            <w:rPr>
              <w:noProof/>
              <w:webHidden/>
            </w:rPr>
            <w:fldChar w:fldCharType="separate"/>
          </w:r>
          <w:ins w:id="84" w:author="Dioguardi, Fabio" w:date="2019-01-24T16:32:00Z">
            <w:r>
              <w:rPr>
                <w:noProof/>
                <w:webHidden/>
              </w:rPr>
              <w:t>15</w:t>
            </w:r>
            <w:r>
              <w:rPr>
                <w:noProof/>
                <w:webHidden/>
              </w:rPr>
              <w:fldChar w:fldCharType="end"/>
            </w:r>
            <w:r w:rsidRPr="00FB5B81">
              <w:rPr>
                <w:rStyle w:val="Hyperlink"/>
                <w:rFonts w:eastAsiaTheme="majorEastAsia"/>
                <w:noProof/>
              </w:rPr>
              <w:fldChar w:fldCharType="end"/>
            </w:r>
          </w:ins>
        </w:p>
        <w:p w14:paraId="044DED83" w14:textId="18CD43B5" w:rsidR="00156429" w:rsidRDefault="00156429">
          <w:pPr>
            <w:pStyle w:val="TOC3"/>
            <w:tabs>
              <w:tab w:val="left" w:pos="880"/>
              <w:tab w:val="right" w:leader="dot" w:pos="9019"/>
            </w:tabs>
            <w:rPr>
              <w:ins w:id="85" w:author="Dioguardi, Fabio" w:date="2019-01-24T16:32:00Z"/>
              <w:rFonts w:asciiTheme="minorHAnsi" w:eastAsiaTheme="minorEastAsia" w:hAnsiTheme="minorHAnsi" w:cstheme="minorBidi"/>
              <w:noProof/>
              <w:szCs w:val="22"/>
              <w:lang w:val="en-GB" w:eastAsia="en-GB"/>
            </w:rPr>
          </w:pPr>
          <w:ins w:id="86"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"_Toc536110879"</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2.</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Place the subfolder named "refir_config", which includes the FoxSet.py script and the Smithsonian Institute list of volcanoes, in the working folder</w:t>
            </w:r>
            <w:r>
              <w:rPr>
                <w:noProof/>
                <w:webHidden/>
              </w:rPr>
              <w:tab/>
            </w:r>
            <w:r>
              <w:rPr>
                <w:noProof/>
                <w:webHidden/>
              </w:rPr>
              <w:fldChar w:fldCharType="begin"/>
            </w:r>
            <w:r>
              <w:rPr>
                <w:noProof/>
                <w:webHidden/>
              </w:rPr>
              <w:instrText xml:space="preserve"> PAGEREF _Toc536110879 \h </w:instrText>
            </w:r>
            <w:r>
              <w:rPr>
                <w:noProof/>
                <w:webHidden/>
              </w:rPr>
            </w:r>
          </w:ins>
          <w:r>
            <w:rPr>
              <w:noProof/>
              <w:webHidden/>
            </w:rPr>
            <w:fldChar w:fldCharType="separate"/>
          </w:r>
          <w:ins w:id="87" w:author="Dioguardi, Fabio" w:date="2019-01-24T16:32:00Z">
            <w:r>
              <w:rPr>
                <w:noProof/>
                <w:webHidden/>
              </w:rPr>
              <w:t>15</w:t>
            </w:r>
            <w:r>
              <w:rPr>
                <w:noProof/>
                <w:webHidden/>
              </w:rPr>
              <w:fldChar w:fldCharType="end"/>
            </w:r>
            <w:r w:rsidRPr="00FB5B81">
              <w:rPr>
                <w:rStyle w:val="Hyperlink"/>
                <w:rFonts w:eastAsiaTheme="majorEastAsia"/>
                <w:noProof/>
              </w:rPr>
              <w:fldChar w:fldCharType="end"/>
            </w:r>
          </w:ins>
        </w:p>
        <w:p w14:paraId="3C9D6081" w14:textId="3D13BAB6" w:rsidR="00156429" w:rsidRDefault="00156429">
          <w:pPr>
            <w:pStyle w:val="TOC3"/>
            <w:tabs>
              <w:tab w:val="left" w:pos="880"/>
              <w:tab w:val="right" w:leader="dot" w:pos="9019"/>
            </w:tabs>
            <w:rPr>
              <w:ins w:id="88" w:author="Dioguardi, Fabio" w:date="2019-01-24T16:32:00Z"/>
              <w:rFonts w:asciiTheme="minorHAnsi" w:eastAsiaTheme="minorEastAsia" w:hAnsiTheme="minorHAnsi" w:cstheme="minorBidi"/>
              <w:noProof/>
              <w:szCs w:val="22"/>
              <w:lang w:val="en-GB" w:eastAsia="en-GB"/>
            </w:rPr>
          </w:pPr>
          <w:ins w:id="89"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"_Toc536110880"</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3.</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Within the subfolder “refir_config” create the following five files either by running FoxSet.py or a text editor:</w:t>
            </w:r>
            <w:r>
              <w:rPr>
                <w:noProof/>
                <w:webHidden/>
              </w:rPr>
              <w:tab/>
            </w:r>
            <w:r>
              <w:rPr>
                <w:noProof/>
                <w:webHidden/>
              </w:rPr>
              <w:fldChar w:fldCharType="begin"/>
            </w:r>
            <w:r>
              <w:rPr>
                <w:noProof/>
                <w:webHidden/>
              </w:rPr>
              <w:instrText xml:space="preserve"> PAGEREF _Toc536110880 \h </w:instrText>
            </w:r>
            <w:r>
              <w:rPr>
                <w:noProof/>
                <w:webHidden/>
              </w:rPr>
            </w:r>
          </w:ins>
          <w:r>
            <w:rPr>
              <w:noProof/>
              <w:webHidden/>
            </w:rPr>
            <w:fldChar w:fldCharType="separate"/>
          </w:r>
          <w:ins w:id="90" w:author="Dioguardi, Fabio" w:date="2019-01-24T16:32:00Z">
            <w:r>
              <w:rPr>
                <w:noProof/>
                <w:webHidden/>
              </w:rPr>
              <w:t>15</w:t>
            </w:r>
            <w:r>
              <w:rPr>
                <w:noProof/>
                <w:webHidden/>
              </w:rPr>
              <w:fldChar w:fldCharType="end"/>
            </w:r>
            <w:r w:rsidRPr="00FB5B81">
              <w:rPr>
                <w:rStyle w:val="Hyperlink"/>
                <w:rFonts w:eastAsiaTheme="majorEastAsia"/>
                <w:noProof/>
              </w:rPr>
              <w:fldChar w:fldCharType="end"/>
            </w:r>
          </w:ins>
        </w:p>
        <w:p w14:paraId="7C8C0B41" w14:textId="36D8F9DD" w:rsidR="00156429" w:rsidRDefault="00156429">
          <w:pPr>
            <w:pStyle w:val="TOC2"/>
            <w:tabs>
              <w:tab w:val="right" w:leader="dot" w:pos="9019"/>
            </w:tabs>
            <w:rPr>
              <w:ins w:id="91" w:author="Dioguardi, Fabio" w:date="2019-01-24T16:32:00Z"/>
              <w:rFonts w:asciiTheme="minorHAnsi" w:eastAsiaTheme="minorEastAsia" w:hAnsiTheme="minorHAnsi" w:cstheme="minorBidi"/>
              <w:noProof/>
              <w:szCs w:val="22"/>
              <w:lang w:val="en-GB" w:eastAsia="en-GB"/>
            </w:rPr>
          </w:pPr>
          <w:ins w:id="92"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"_Toc536110881"</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Option 1 –manually creating the “.ini” files by using a text editor</w:t>
            </w:r>
            <w:r>
              <w:rPr>
                <w:noProof/>
                <w:webHidden/>
              </w:rPr>
              <w:tab/>
            </w:r>
            <w:r>
              <w:rPr>
                <w:noProof/>
                <w:webHidden/>
              </w:rPr>
              <w:fldChar w:fldCharType="begin"/>
            </w:r>
            <w:r>
              <w:rPr>
                <w:noProof/>
                <w:webHidden/>
              </w:rPr>
              <w:instrText xml:space="preserve"> PAGEREF _Toc536110881 \h </w:instrText>
            </w:r>
            <w:r>
              <w:rPr>
                <w:noProof/>
                <w:webHidden/>
              </w:rPr>
            </w:r>
          </w:ins>
          <w:r>
            <w:rPr>
              <w:noProof/>
              <w:webHidden/>
            </w:rPr>
            <w:fldChar w:fldCharType="separate"/>
          </w:r>
          <w:ins w:id="93" w:author="Dioguardi, Fabio" w:date="2019-01-24T16:32:00Z">
            <w:r>
              <w:rPr>
                <w:noProof/>
                <w:webHidden/>
              </w:rPr>
              <w:t>15</w:t>
            </w:r>
            <w:r>
              <w:rPr>
                <w:noProof/>
                <w:webHidden/>
              </w:rPr>
              <w:fldChar w:fldCharType="end"/>
            </w:r>
            <w:r w:rsidRPr="00FB5B81">
              <w:rPr>
                <w:rStyle w:val="Hyperlink"/>
                <w:rFonts w:eastAsiaTheme="majorEastAsia"/>
                <w:noProof/>
              </w:rPr>
              <w:fldChar w:fldCharType="end"/>
            </w:r>
          </w:ins>
        </w:p>
        <w:p w14:paraId="2398A703" w14:textId="020085E6" w:rsidR="00156429" w:rsidRDefault="00156429">
          <w:pPr>
            <w:pStyle w:val="TOC2"/>
            <w:tabs>
              <w:tab w:val="right" w:leader="dot" w:pos="9019"/>
            </w:tabs>
            <w:rPr>
              <w:ins w:id="94" w:author="Dioguardi, Fabio" w:date="2019-01-24T16:32:00Z"/>
              <w:rFonts w:asciiTheme="minorHAnsi" w:eastAsiaTheme="minorEastAsia" w:hAnsiTheme="minorHAnsi" w:cstheme="minorBidi"/>
              <w:noProof/>
              <w:szCs w:val="22"/>
              <w:lang w:val="en-GB" w:eastAsia="en-GB"/>
            </w:rPr>
          </w:pPr>
          <w:ins w:id="95"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"_Toc536110882"</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Option 2 – Using FoxSet.py to generate the “.</w:t>
            </w:r>
            <w:r w:rsidRPr="00FB5B81">
              <w:rPr>
                <w:rStyle w:val="Hyperlink"/>
                <w:rFonts w:eastAsiaTheme="majorEastAsia"/>
                <w:i/>
                <w:noProof/>
                <w:lang w:val="en-GB"/>
              </w:rPr>
              <w:t>ini</w:t>
            </w:r>
            <w:r w:rsidRPr="00FB5B81">
              <w:rPr>
                <w:rStyle w:val="Hyperlink"/>
                <w:rFonts w:eastAsiaTheme="majorEastAsia"/>
                <w:noProof/>
                <w:lang w:val="en-GB"/>
              </w:rPr>
              <w:t>” files semi-automatically.</w:t>
            </w:r>
            <w:r>
              <w:rPr>
                <w:noProof/>
                <w:webHidden/>
              </w:rPr>
              <w:tab/>
            </w:r>
            <w:r>
              <w:rPr>
                <w:noProof/>
                <w:webHidden/>
              </w:rPr>
              <w:fldChar w:fldCharType="begin"/>
            </w:r>
            <w:r>
              <w:rPr>
                <w:noProof/>
                <w:webHidden/>
              </w:rPr>
              <w:instrText xml:space="preserve"> PAGEREF _Toc536110882 \h </w:instrText>
            </w:r>
            <w:r>
              <w:rPr>
                <w:noProof/>
                <w:webHidden/>
              </w:rPr>
            </w:r>
          </w:ins>
          <w:r>
            <w:rPr>
              <w:noProof/>
              <w:webHidden/>
            </w:rPr>
            <w:fldChar w:fldCharType="separate"/>
          </w:r>
          <w:ins w:id="96" w:author="Dioguardi, Fabio" w:date="2019-01-24T16:32:00Z">
            <w:r>
              <w:rPr>
                <w:noProof/>
                <w:webHidden/>
              </w:rPr>
              <w:t>18</w:t>
            </w:r>
            <w:r>
              <w:rPr>
                <w:noProof/>
                <w:webHidden/>
              </w:rPr>
              <w:fldChar w:fldCharType="end"/>
            </w:r>
            <w:r w:rsidRPr="00FB5B81">
              <w:rPr>
                <w:rStyle w:val="Hyperlink"/>
                <w:rFonts w:eastAsiaTheme="majorEastAsia"/>
                <w:noProof/>
              </w:rPr>
              <w:fldChar w:fldCharType="end"/>
            </w:r>
          </w:ins>
        </w:p>
        <w:p w14:paraId="324BF53C" w14:textId="68221B3C" w:rsidR="00156429" w:rsidRDefault="00156429">
          <w:pPr>
            <w:pStyle w:val="TOC3"/>
            <w:tabs>
              <w:tab w:val="right" w:leader="dot" w:pos="9019"/>
            </w:tabs>
            <w:rPr>
              <w:ins w:id="97" w:author="Dioguardi, Fabio" w:date="2019-01-24T16:32:00Z"/>
              <w:rFonts w:asciiTheme="minorHAnsi" w:eastAsiaTheme="minorEastAsia" w:hAnsiTheme="minorHAnsi" w:cstheme="minorBidi"/>
              <w:noProof/>
              <w:szCs w:val="22"/>
              <w:lang w:val="en-GB" w:eastAsia="en-GB"/>
            </w:rPr>
          </w:pPr>
          <w:ins w:id="98"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"_Toc536110883"</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Initiating FoxSet</w:t>
            </w:r>
            <w:r>
              <w:rPr>
                <w:noProof/>
                <w:webHidden/>
              </w:rPr>
              <w:tab/>
            </w:r>
            <w:r>
              <w:rPr>
                <w:noProof/>
                <w:webHidden/>
              </w:rPr>
              <w:fldChar w:fldCharType="begin"/>
            </w:r>
            <w:r>
              <w:rPr>
                <w:noProof/>
                <w:webHidden/>
              </w:rPr>
              <w:instrText xml:space="preserve"> PAGEREF _Toc536110883 \h </w:instrText>
            </w:r>
            <w:r>
              <w:rPr>
                <w:noProof/>
                <w:webHidden/>
              </w:rPr>
            </w:r>
          </w:ins>
          <w:r>
            <w:rPr>
              <w:noProof/>
              <w:webHidden/>
            </w:rPr>
            <w:fldChar w:fldCharType="separate"/>
          </w:r>
          <w:ins w:id="99" w:author="Dioguardi, Fabio" w:date="2019-01-24T16:32:00Z">
            <w:r>
              <w:rPr>
                <w:noProof/>
                <w:webHidden/>
              </w:rPr>
              <w:t>18</w:t>
            </w:r>
            <w:r>
              <w:rPr>
                <w:noProof/>
                <w:webHidden/>
              </w:rPr>
              <w:fldChar w:fldCharType="end"/>
            </w:r>
            <w:r w:rsidRPr="00FB5B81">
              <w:rPr>
                <w:rStyle w:val="Hyperlink"/>
                <w:rFonts w:eastAsiaTheme="majorEastAsia"/>
                <w:noProof/>
              </w:rPr>
              <w:fldChar w:fldCharType="end"/>
            </w:r>
          </w:ins>
        </w:p>
        <w:p w14:paraId="270BBBCA" w14:textId="42093CBD" w:rsidR="00156429" w:rsidRDefault="00156429">
          <w:pPr>
            <w:pStyle w:val="TOC2"/>
            <w:tabs>
              <w:tab w:val="left" w:pos="880"/>
              <w:tab w:val="right" w:leader="dot" w:pos="9019"/>
            </w:tabs>
            <w:rPr>
              <w:ins w:id="100" w:author="Dioguardi, Fabio" w:date="2019-01-24T16:32:00Z"/>
              <w:rFonts w:asciiTheme="minorHAnsi" w:eastAsiaTheme="minorEastAsia" w:hAnsiTheme="minorHAnsi" w:cstheme="minorBidi"/>
              <w:noProof/>
              <w:szCs w:val="22"/>
              <w:lang w:val="en-GB" w:eastAsia="en-GB"/>
            </w:rPr>
          </w:pPr>
          <w:ins w:id="101"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"_Toc536110884"</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3.3</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How apply changes or modifications to an existing setup</w:t>
            </w:r>
            <w:r>
              <w:rPr>
                <w:noProof/>
                <w:webHidden/>
              </w:rPr>
              <w:tab/>
            </w:r>
            <w:r>
              <w:rPr>
                <w:noProof/>
                <w:webHidden/>
              </w:rPr>
              <w:fldChar w:fldCharType="begin"/>
            </w:r>
            <w:r>
              <w:rPr>
                <w:noProof/>
                <w:webHidden/>
              </w:rPr>
              <w:instrText xml:space="preserve"> PAGEREF _Toc536110884 \h </w:instrText>
            </w:r>
            <w:r>
              <w:rPr>
                <w:noProof/>
                <w:webHidden/>
              </w:rPr>
            </w:r>
          </w:ins>
          <w:r>
            <w:rPr>
              <w:noProof/>
              <w:webHidden/>
            </w:rPr>
            <w:fldChar w:fldCharType="separate"/>
          </w:r>
          <w:ins w:id="102" w:author="Dioguardi, Fabio" w:date="2019-01-24T16:32:00Z">
            <w:r>
              <w:rPr>
                <w:noProof/>
                <w:webHidden/>
              </w:rPr>
              <w:t>21</w:t>
            </w:r>
            <w:r>
              <w:rPr>
                <w:noProof/>
                <w:webHidden/>
              </w:rPr>
              <w:fldChar w:fldCharType="end"/>
            </w:r>
            <w:r w:rsidRPr="00FB5B81">
              <w:rPr>
                <w:rStyle w:val="Hyperlink"/>
                <w:rFonts w:eastAsiaTheme="majorEastAsia"/>
                <w:noProof/>
              </w:rPr>
              <w:fldChar w:fldCharType="end"/>
            </w:r>
          </w:ins>
        </w:p>
        <w:p w14:paraId="083008AE" w14:textId="2137CC50" w:rsidR="00156429" w:rsidRDefault="00156429">
          <w:pPr>
            <w:pStyle w:val="TOC3"/>
            <w:tabs>
              <w:tab w:val="left" w:pos="1320"/>
              <w:tab w:val="right" w:leader="dot" w:pos="9019"/>
            </w:tabs>
            <w:rPr>
              <w:ins w:id="103" w:author="Dioguardi, Fabio" w:date="2019-01-24T16:32:00Z"/>
              <w:rFonts w:asciiTheme="minorHAnsi" w:eastAsiaTheme="minorEastAsia" w:hAnsiTheme="minorHAnsi" w:cstheme="minorBidi"/>
              <w:noProof/>
              <w:szCs w:val="22"/>
              <w:lang w:val="en-GB" w:eastAsia="en-GB"/>
            </w:rPr>
          </w:pPr>
          <w:ins w:id="104"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"_Toc536110885"</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3.3.1</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Use case 1: Adding a new sensor to the REFIR system</w:t>
            </w:r>
            <w:r>
              <w:rPr>
                <w:noProof/>
                <w:webHidden/>
              </w:rPr>
              <w:tab/>
            </w:r>
            <w:r>
              <w:rPr>
                <w:noProof/>
                <w:webHidden/>
              </w:rPr>
              <w:fldChar w:fldCharType="begin"/>
            </w:r>
            <w:r>
              <w:rPr>
                <w:noProof/>
                <w:webHidden/>
              </w:rPr>
              <w:instrText xml:space="preserve"> PAGEREF _Toc536110885 \h </w:instrText>
            </w:r>
            <w:r>
              <w:rPr>
                <w:noProof/>
                <w:webHidden/>
              </w:rPr>
            </w:r>
          </w:ins>
          <w:r>
            <w:rPr>
              <w:noProof/>
              <w:webHidden/>
            </w:rPr>
            <w:fldChar w:fldCharType="separate"/>
          </w:r>
          <w:ins w:id="105" w:author="Dioguardi, Fabio" w:date="2019-01-24T16:32:00Z">
            <w:r>
              <w:rPr>
                <w:noProof/>
                <w:webHidden/>
              </w:rPr>
              <w:t>21</w:t>
            </w:r>
            <w:r>
              <w:rPr>
                <w:noProof/>
                <w:webHidden/>
              </w:rPr>
              <w:fldChar w:fldCharType="end"/>
            </w:r>
            <w:r w:rsidRPr="00FB5B81">
              <w:rPr>
                <w:rStyle w:val="Hyperlink"/>
                <w:rFonts w:eastAsiaTheme="majorEastAsia"/>
                <w:noProof/>
              </w:rPr>
              <w:fldChar w:fldCharType="end"/>
            </w:r>
          </w:ins>
        </w:p>
        <w:p w14:paraId="35C9BBF3" w14:textId="24CED1F6" w:rsidR="00156429" w:rsidRDefault="00156429">
          <w:pPr>
            <w:pStyle w:val="TOC3"/>
            <w:tabs>
              <w:tab w:val="left" w:pos="1320"/>
              <w:tab w:val="right" w:leader="dot" w:pos="9019"/>
            </w:tabs>
            <w:rPr>
              <w:ins w:id="106" w:author="Dioguardi, Fabio" w:date="2019-01-24T16:32:00Z"/>
              <w:rFonts w:asciiTheme="minorHAnsi" w:eastAsiaTheme="minorEastAsia" w:hAnsiTheme="minorHAnsi" w:cstheme="minorBidi"/>
              <w:noProof/>
              <w:szCs w:val="22"/>
              <w:lang w:val="en-GB" w:eastAsia="en-GB"/>
            </w:rPr>
          </w:pPr>
          <w:ins w:id="107"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"_Toc536110886"</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3.3.2</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Use case 2: Adding a new volcano to the REFIR system</w:t>
            </w:r>
            <w:r>
              <w:rPr>
                <w:noProof/>
                <w:webHidden/>
              </w:rPr>
              <w:tab/>
            </w:r>
            <w:r>
              <w:rPr>
                <w:noProof/>
                <w:webHidden/>
              </w:rPr>
              <w:fldChar w:fldCharType="begin"/>
            </w:r>
            <w:r>
              <w:rPr>
                <w:noProof/>
                <w:webHidden/>
              </w:rPr>
              <w:instrText xml:space="preserve"> PAGEREF _Toc536110886 \h </w:instrText>
            </w:r>
            <w:r>
              <w:rPr>
                <w:noProof/>
                <w:webHidden/>
              </w:rPr>
            </w:r>
          </w:ins>
          <w:r>
            <w:rPr>
              <w:noProof/>
              <w:webHidden/>
            </w:rPr>
            <w:fldChar w:fldCharType="separate"/>
          </w:r>
          <w:ins w:id="108" w:author="Dioguardi, Fabio" w:date="2019-01-24T16:32:00Z">
            <w:r>
              <w:rPr>
                <w:noProof/>
                <w:webHidden/>
              </w:rPr>
              <w:t>21</w:t>
            </w:r>
            <w:r>
              <w:rPr>
                <w:noProof/>
                <w:webHidden/>
              </w:rPr>
              <w:fldChar w:fldCharType="end"/>
            </w:r>
            <w:r w:rsidRPr="00FB5B81">
              <w:rPr>
                <w:rStyle w:val="Hyperlink"/>
                <w:rFonts w:eastAsiaTheme="majorEastAsia"/>
                <w:noProof/>
              </w:rPr>
              <w:fldChar w:fldCharType="end"/>
            </w:r>
          </w:ins>
        </w:p>
        <w:p w14:paraId="173C30B9" w14:textId="4850ABFE" w:rsidR="00156429" w:rsidRDefault="00156429">
          <w:pPr>
            <w:pStyle w:val="TOC3"/>
            <w:tabs>
              <w:tab w:val="left" w:pos="1320"/>
              <w:tab w:val="right" w:leader="dot" w:pos="9019"/>
            </w:tabs>
            <w:rPr>
              <w:ins w:id="109" w:author="Dioguardi, Fabio" w:date="2019-01-24T16:32:00Z"/>
              <w:rFonts w:asciiTheme="minorHAnsi" w:eastAsiaTheme="minorEastAsia" w:hAnsiTheme="minorHAnsi" w:cstheme="minorBidi"/>
              <w:noProof/>
              <w:szCs w:val="22"/>
              <w:lang w:val="en-GB" w:eastAsia="en-GB"/>
            </w:rPr>
          </w:pPr>
          <w:ins w:id="110"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"_Toc536110887"</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3.3.3</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Use case 3: Changed location of one of the sensors</w:t>
            </w:r>
            <w:r>
              <w:rPr>
                <w:noProof/>
                <w:webHidden/>
              </w:rPr>
              <w:tab/>
            </w:r>
            <w:r>
              <w:rPr>
                <w:noProof/>
                <w:webHidden/>
              </w:rPr>
              <w:fldChar w:fldCharType="begin"/>
            </w:r>
            <w:r>
              <w:rPr>
                <w:noProof/>
                <w:webHidden/>
              </w:rPr>
              <w:instrText xml:space="preserve"> PAGEREF _Toc536110887 \h </w:instrText>
            </w:r>
            <w:r>
              <w:rPr>
                <w:noProof/>
                <w:webHidden/>
              </w:rPr>
            </w:r>
          </w:ins>
          <w:r>
            <w:rPr>
              <w:noProof/>
              <w:webHidden/>
            </w:rPr>
            <w:fldChar w:fldCharType="separate"/>
          </w:r>
          <w:ins w:id="111" w:author="Dioguardi, Fabio" w:date="2019-01-24T16:32:00Z">
            <w:r>
              <w:rPr>
                <w:noProof/>
                <w:webHidden/>
              </w:rPr>
              <w:t>21</w:t>
            </w:r>
            <w:r>
              <w:rPr>
                <w:noProof/>
                <w:webHidden/>
              </w:rPr>
              <w:fldChar w:fldCharType="end"/>
            </w:r>
            <w:r w:rsidRPr="00FB5B81">
              <w:rPr>
                <w:rStyle w:val="Hyperlink"/>
                <w:rFonts w:eastAsiaTheme="majorEastAsia"/>
                <w:noProof/>
              </w:rPr>
              <w:fldChar w:fldCharType="end"/>
            </w:r>
          </w:ins>
        </w:p>
        <w:p w14:paraId="7B25DBB5" w14:textId="6C5FBFA8" w:rsidR="00156429" w:rsidRDefault="00156429">
          <w:pPr>
            <w:pStyle w:val="TOC1"/>
            <w:tabs>
              <w:tab w:val="left" w:pos="440"/>
              <w:tab w:val="right" w:leader="dot" w:pos="9019"/>
            </w:tabs>
            <w:rPr>
              <w:ins w:id="112" w:author="Dioguardi, Fabio" w:date="2019-01-24T16:32:00Z"/>
              <w:rFonts w:asciiTheme="minorHAnsi" w:eastAsiaTheme="minorEastAsia" w:hAnsiTheme="minorHAnsi" w:cstheme="minorBidi"/>
              <w:noProof/>
              <w:szCs w:val="22"/>
              <w:lang w:val="en-GB" w:eastAsia="en-GB"/>
            </w:rPr>
          </w:pPr>
          <w:ins w:id="113"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"_Toc536110888"</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14:scene3d>
                  <w14:camera w14:prst="orthographicFront"/>
                  <w14:lightRig w14:rig="threePt" w14:dir="t">
                    <w14:rot w14:lat="0" w14:lon="0" w14:rev="0"/>
                  </w14:lightRig>
                </w14:scene3d>
              </w:rPr>
              <w:t>4</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FIX</w:t>
            </w:r>
            <w:r>
              <w:rPr>
                <w:noProof/>
                <w:webHidden/>
              </w:rPr>
              <w:tab/>
            </w:r>
            <w:r>
              <w:rPr>
                <w:noProof/>
                <w:webHidden/>
              </w:rPr>
              <w:fldChar w:fldCharType="begin"/>
            </w:r>
            <w:r>
              <w:rPr>
                <w:noProof/>
                <w:webHidden/>
              </w:rPr>
              <w:instrText xml:space="preserve"> PAGEREF _Toc536110888 \h </w:instrText>
            </w:r>
            <w:r>
              <w:rPr>
                <w:noProof/>
                <w:webHidden/>
              </w:rPr>
            </w:r>
          </w:ins>
          <w:r>
            <w:rPr>
              <w:noProof/>
              <w:webHidden/>
            </w:rPr>
            <w:fldChar w:fldCharType="separate"/>
          </w:r>
          <w:ins w:id="114" w:author="Dioguardi, Fabio" w:date="2019-01-24T16:32:00Z">
            <w:r>
              <w:rPr>
                <w:noProof/>
                <w:webHidden/>
              </w:rPr>
              <w:t>22</w:t>
            </w:r>
            <w:r>
              <w:rPr>
                <w:noProof/>
                <w:webHidden/>
              </w:rPr>
              <w:fldChar w:fldCharType="end"/>
            </w:r>
            <w:r w:rsidRPr="00FB5B81">
              <w:rPr>
                <w:rStyle w:val="Hyperlink"/>
                <w:rFonts w:eastAsiaTheme="majorEastAsia"/>
                <w:noProof/>
              </w:rPr>
              <w:fldChar w:fldCharType="end"/>
            </w:r>
          </w:ins>
        </w:p>
        <w:p w14:paraId="766A98ED" w14:textId="1DD451A0" w:rsidR="00156429" w:rsidRDefault="00156429">
          <w:pPr>
            <w:pStyle w:val="TOC2"/>
            <w:tabs>
              <w:tab w:val="left" w:pos="880"/>
              <w:tab w:val="right" w:leader="dot" w:pos="9019"/>
            </w:tabs>
            <w:rPr>
              <w:ins w:id="115" w:author="Dioguardi, Fabio" w:date="2019-01-24T16:32:00Z"/>
              <w:rFonts w:asciiTheme="minorHAnsi" w:eastAsiaTheme="minorEastAsia" w:hAnsiTheme="minorHAnsi" w:cstheme="minorBidi"/>
              <w:noProof/>
              <w:szCs w:val="22"/>
              <w:lang w:val="en-GB" w:eastAsia="en-GB"/>
            </w:rPr>
          </w:pPr>
          <w:ins w:id="116"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"_Toc536110889"</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4.1</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Initialization –Selection of the operation mode</w:t>
            </w:r>
            <w:r>
              <w:rPr>
                <w:noProof/>
                <w:webHidden/>
              </w:rPr>
              <w:tab/>
            </w:r>
            <w:r>
              <w:rPr>
                <w:noProof/>
                <w:webHidden/>
              </w:rPr>
              <w:fldChar w:fldCharType="begin"/>
            </w:r>
            <w:r>
              <w:rPr>
                <w:noProof/>
                <w:webHidden/>
              </w:rPr>
              <w:instrText xml:space="preserve"> PAGEREF _Toc536110889 \h </w:instrText>
            </w:r>
            <w:r>
              <w:rPr>
                <w:noProof/>
                <w:webHidden/>
              </w:rPr>
            </w:r>
          </w:ins>
          <w:r>
            <w:rPr>
              <w:noProof/>
              <w:webHidden/>
            </w:rPr>
            <w:fldChar w:fldCharType="separate"/>
          </w:r>
          <w:ins w:id="117" w:author="Dioguardi, Fabio" w:date="2019-01-24T16:32:00Z">
            <w:r>
              <w:rPr>
                <w:noProof/>
                <w:webHidden/>
              </w:rPr>
              <w:t>22</w:t>
            </w:r>
            <w:r>
              <w:rPr>
                <w:noProof/>
                <w:webHidden/>
              </w:rPr>
              <w:fldChar w:fldCharType="end"/>
            </w:r>
            <w:r w:rsidRPr="00FB5B81">
              <w:rPr>
                <w:rStyle w:val="Hyperlink"/>
                <w:rFonts w:eastAsiaTheme="majorEastAsia"/>
                <w:noProof/>
              </w:rPr>
              <w:fldChar w:fldCharType="end"/>
            </w:r>
          </w:ins>
        </w:p>
        <w:p w14:paraId="7279A4C5" w14:textId="12A6DD75" w:rsidR="00156429" w:rsidRDefault="00156429">
          <w:pPr>
            <w:pStyle w:val="TOC3"/>
            <w:tabs>
              <w:tab w:val="left" w:pos="1320"/>
              <w:tab w:val="right" w:leader="dot" w:pos="9019"/>
            </w:tabs>
            <w:rPr>
              <w:ins w:id="118" w:author="Dioguardi, Fabio" w:date="2019-01-24T16:32:00Z"/>
              <w:rFonts w:asciiTheme="minorHAnsi" w:eastAsiaTheme="minorEastAsia" w:hAnsiTheme="minorHAnsi" w:cstheme="minorBidi"/>
              <w:noProof/>
              <w:szCs w:val="22"/>
              <w:lang w:val="en-GB" w:eastAsia="en-GB"/>
            </w:rPr>
          </w:pPr>
          <w:ins w:id="119"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"_Toc536110890"</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4.1.1</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Reanalysis mode</w:t>
            </w:r>
            <w:r>
              <w:rPr>
                <w:noProof/>
                <w:webHidden/>
              </w:rPr>
              <w:tab/>
            </w:r>
            <w:r>
              <w:rPr>
                <w:noProof/>
                <w:webHidden/>
              </w:rPr>
              <w:fldChar w:fldCharType="begin"/>
            </w:r>
            <w:r>
              <w:rPr>
                <w:noProof/>
                <w:webHidden/>
              </w:rPr>
              <w:instrText xml:space="preserve"> PAGEREF _Toc536110890 \h </w:instrText>
            </w:r>
            <w:r>
              <w:rPr>
                <w:noProof/>
                <w:webHidden/>
              </w:rPr>
            </w:r>
          </w:ins>
          <w:r>
            <w:rPr>
              <w:noProof/>
              <w:webHidden/>
            </w:rPr>
            <w:fldChar w:fldCharType="separate"/>
          </w:r>
          <w:ins w:id="120" w:author="Dioguardi, Fabio" w:date="2019-01-24T16:32:00Z">
            <w:r>
              <w:rPr>
                <w:noProof/>
                <w:webHidden/>
              </w:rPr>
              <w:t>22</w:t>
            </w:r>
            <w:r>
              <w:rPr>
                <w:noProof/>
                <w:webHidden/>
              </w:rPr>
              <w:fldChar w:fldCharType="end"/>
            </w:r>
            <w:r w:rsidRPr="00FB5B81">
              <w:rPr>
                <w:rStyle w:val="Hyperlink"/>
                <w:rFonts w:eastAsiaTheme="majorEastAsia"/>
                <w:noProof/>
              </w:rPr>
              <w:fldChar w:fldCharType="end"/>
            </w:r>
          </w:ins>
        </w:p>
        <w:p w14:paraId="3FB31054" w14:textId="3512A786" w:rsidR="00156429" w:rsidRDefault="00156429">
          <w:pPr>
            <w:pStyle w:val="TOC2"/>
            <w:tabs>
              <w:tab w:val="left" w:pos="880"/>
              <w:tab w:val="right" w:leader="dot" w:pos="9019"/>
            </w:tabs>
            <w:rPr>
              <w:ins w:id="121" w:author="Dioguardi, Fabio" w:date="2019-01-24T16:32:00Z"/>
              <w:rFonts w:asciiTheme="minorHAnsi" w:eastAsiaTheme="minorEastAsia" w:hAnsiTheme="minorHAnsi" w:cstheme="minorBidi"/>
              <w:noProof/>
              <w:szCs w:val="22"/>
              <w:lang w:val="en-GB" w:eastAsia="en-GB"/>
            </w:rPr>
          </w:pPr>
          <w:ins w:id="122"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"_Toc536110891"</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4.2</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Selection of Eruption Site</w:t>
            </w:r>
            <w:r>
              <w:rPr>
                <w:noProof/>
                <w:webHidden/>
              </w:rPr>
              <w:tab/>
            </w:r>
            <w:r>
              <w:rPr>
                <w:noProof/>
                <w:webHidden/>
              </w:rPr>
              <w:fldChar w:fldCharType="begin"/>
            </w:r>
            <w:r>
              <w:rPr>
                <w:noProof/>
                <w:webHidden/>
              </w:rPr>
              <w:instrText xml:space="preserve"> PAGEREF _Toc536110891 \h </w:instrText>
            </w:r>
            <w:r>
              <w:rPr>
                <w:noProof/>
                <w:webHidden/>
              </w:rPr>
            </w:r>
          </w:ins>
          <w:r>
            <w:rPr>
              <w:noProof/>
              <w:webHidden/>
            </w:rPr>
            <w:fldChar w:fldCharType="separate"/>
          </w:r>
          <w:ins w:id="123" w:author="Dioguardi, Fabio" w:date="2019-01-24T16:32:00Z">
            <w:r>
              <w:rPr>
                <w:noProof/>
                <w:webHidden/>
              </w:rPr>
              <w:t>22</w:t>
            </w:r>
            <w:r>
              <w:rPr>
                <w:noProof/>
                <w:webHidden/>
              </w:rPr>
              <w:fldChar w:fldCharType="end"/>
            </w:r>
            <w:r w:rsidRPr="00FB5B81">
              <w:rPr>
                <w:rStyle w:val="Hyperlink"/>
                <w:rFonts w:eastAsiaTheme="majorEastAsia"/>
                <w:noProof/>
              </w:rPr>
              <w:fldChar w:fldCharType="end"/>
            </w:r>
          </w:ins>
        </w:p>
        <w:p w14:paraId="53863C9B" w14:textId="0E5CFAEA" w:rsidR="00156429" w:rsidRDefault="00156429">
          <w:pPr>
            <w:pStyle w:val="TOC2"/>
            <w:tabs>
              <w:tab w:val="left" w:pos="880"/>
              <w:tab w:val="right" w:leader="dot" w:pos="9019"/>
            </w:tabs>
            <w:rPr>
              <w:ins w:id="124" w:author="Dioguardi, Fabio" w:date="2019-01-24T16:32:00Z"/>
              <w:rFonts w:asciiTheme="minorHAnsi" w:eastAsiaTheme="minorEastAsia" w:hAnsiTheme="minorHAnsi" w:cstheme="minorBidi"/>
              <w:noProof/>
              <w:szCs w:val="22"/>
              <w:lang w:val="en-GB" w:eastAsia="en-GB"/>
            </w:rPr>
          </w:pPr>
          <w:ins w:id="125"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"_Toc536110892"</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4.3</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The Operation Control Board</w:t>
            </w:r>
            <w:r>
              <w:rPr>
                <w:noProof/>
                <w:webHidden/>
              </w:rPr>
              <w:tab/>
            </w:r>
            <w:r>
              <w:rPr>
                <w:noProof/>
                <w:webHidden/>
              </w:rPr>
              <w:fldChar w:fldCharType="begin"/>
            </w:r>
            <w:r>
              <w:rPr>
                <w:noProof/>
                <w:webHidden/>
              </w:rPr>
              <w:instrText xml:space="preserve"> PAGEREF _Toc536110892 \h </w:instrText>
            </w:r>
            <w:r>
              <w:rPr>
                <w:noProof/>
                <w:webHidden/>
              </w:rPr>
            </w:r>
          </w:ins>
          <w:r>
            <w:rPr>
              <w:noProof/>
              <w:webHidden/>
            </w:rPr>
            <w:fldChar w:fldCharType="separate"/>
          </w:r>
          <w:ins w:id="126" w:author="Dioguardi, Fabio" w:date="2019-01-24T16:32:00Z">
            <w:r>
              <w:rPr>
                <w:noProof/>
                <w:webHidden/>
              </w:rPr>
              <w:t>23</w:t>
            </w:r>
            <w:r>
              <w:rPr>
                <w:noProof/>
                <w:webHidden/>
              </w:rPr>
              <w:fldChar w:fldCharType="end"/>
            </w:r>
            <w:r w:rsidRPr="00FB5B81">
              <w:rPr>
                <w:rStyle w:val="Hyperlink"/>
                <w:rFonts w:eastAsiaTheme="majorEastAsia"/>
                <w:noProof/>
              </w:rPr>
              <w:fldChar w:fldCharType="end"/>
            </w:r>
          </w:ins>
        </w:p>
        <w:p w14:paraId="5FCFFB32" w14:textId="6F99EB5C" w:rsidR="00156429" w:rsidRDefault="00156429">
          <w:pPr>
            <w:pStyle w:val="TOC2"/>
            <w:tabs>
              <w:tab w:val="left" w:pos="880"/>
              <w:tab w:val="right" w:leader="dot" w:pos="9019"/>
            </w:tabs>
            <w:rPr>
              <w:ins w:id="127" w:author="Dioguardi, Fabio" w:date="2019-01-24T16:32:00Z"/>
              <w:rFonts w:asciiTheme="minorHAnsi" w:eastAsiaTheme="minorEastAsia" w:hAnsiTheme="minorHAnsi" w:cstheme="minorBidi"/>
              <w:noProof/>
              <w:szCs w:val="22"/>
              <w:lang w:val="en-GB" w:eastAsia="en-GB"/>
            </w:rPr>
          </w:pPr>
          <w:ins w:id="128"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"_Toc536110893"</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4.4</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“Set Model Parameters”</w:t>
            </w:r>
            <w:r>
              <w:rPr>
                <w:noProof/>
                <w:webHidden/>
              </w:rPr>
              <w:tab/>
            </w:r>
            <w:r>
              <w:rPr>
                <w:noProof/>
                <w:webHidden/>
              </w:rPr>
              <w:fldChar w:fldCharType="begin"/>
            </w:r>
            <w:r>
              <w:rPr>
                <w:noProof/>
                <w:webHidden/>
              </w:rPr>
              <w:instrText xml:space="preserve"> PAGEREF _Toc536110893 \h </w:instrText>
            </w:r>
            <w:r>
              <w:rPr>
                <w:noProof/>
                <w:webHidden/>
              </w:rPr>
            </w:r>
          </w:ins>
          <w:r>
            <w:rPr>
              <w:noProof/>
              <w:webHidden/>
            </w:rPr>
            <w:fldChar w:fldCharType="separate"/>
          </w:r>
          <w:ins w:id="129" w:author="Dioguardi, Fabio" w:date="2019-01-24T16:32:00Z">
            <w:r>
              <w:rPr>
                <w:noProof/>
                <w:webHidden/>
              </w:rPr>
              <w:t>25</w:t>
            </w:r>
            <w:r>
              <w:rPr>
                <w:noProof/>
                <w:webHidden/>
              </w:rPr>
              <w:fldChar w:fldCharType="end"/>
            </w:r>
            <w:r w:rsidRPr="00FB5B81">
              <w:rPr>
                <w:rStyle w:val="Hyperlink"/>
                <w:rFonts w:eastAsiaTheme="majorEastAsia"/>
                <w:noProof/>
              </w:rPr>
              <w:fldChar w:fldCharType="end"/>
            </w:r>
          </w:ins>
        </w:p>
        <w:p w14:paraId="48E494CA" w14:textId="151FFA24" w:rsidR="00156429" w:rsidRDefault="00156429">
          <w:pPr>
            <w:pStyle w:val="TOC3"/>
            <w:tabs>
              <w:tab w:val="left" w:pos="1320"/>
              <w:tab w:val="right" w:leader="dot" w:pos="9019"/>
            </w:tabs>
            <w:rPr>
              <w:ins w:id="130" w:author="Dioguardi, Fabio" w:date="2019-01-24T16:32:00Z"/>
              <w:rFonts w:asciiTheme="minorHAnsi" w:eastAsiaTheme="minorEastAsia" w:hAnsiTheme="minorHAnsi" w:cstheme="minorBidi"/>
              <w:noProof/>
              <w:szCs w:val="22"/>
              <w:lang w:val="en-GB" w:eastAsia="en-GB"/>
            </w:rPr>
          </w:pPr>
          <w:ins w:id="131"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"_Toc536110894"</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4.4.1</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Automatically-retrieved weather data</w:t>
            </w:r>
            <w:r>
              <w:rPr>
                <w:noProof/>
                <w:webHidden/>
              </w:rPr>
              <w:tab/>
            </w:r>
            <w:r>
              <w:rPr>
                <w:noProof/>
                <w:webHidden/>
              </w:rPr>
              <w:fldChar w:fldCharType="begin"/>
            </w:r>
            <w:r>
              <w:rPr>
                <w:noProof/>
                <w:webHidden/>
              </w:rPr>
              <w:instrText xml:space="preserve"> PAGEREF _Toc536110894 \h </w:instrText>
            </w:r>
            <w:r>
              <w:rPr>
                <w:noProof/>
                <w:webHidden/>
              </w:rPr>
            </w:r>
          </w:ins>
          <w:r>
            <w:rPr>
              <w:noProof/>
              <w:webHidden/>
            </w:rPr>
            <w:fldChar w:fldCharType="separate"/>
          </w:r>
          <w:ins w:id="132" w:author="Dioguardi, Fabio" w:date="2019-01-24T16:32:00Z">
            <w:r>
              <w:rPr>
                <w:noProof/>
                <w:webHidden/>
              </w:rPr>
              <w:t>26</w:t>
            </w:r>
            <w:r>
              <w:rPr>
                <w:noProof/>
                <w:webHidden/>
              </w:rPr>
              <w:fldChar w:fldCharType="end"/>
            </w:r>
            <w:r w:rsidRPr="00FB5B81">
              <w:rPr>
                <w:rStyle w:val="Hyperlink"/>
                <w:rFonts w:eastAsiaTheme="majorEastAsia"/>
                <w:noProof/>
              </w:rPr>
              <w:fldChar w:fldCharType="end"/>
            </w:r>
          </w:ins>
        </w:p>
        <w:p w14:paraId="042CEB3E" w14:textId="7CFC1402" w:rsidR="00156429" w:rsidRDefault="00156429">
          <w:pPr>
            <w:pStyle w:val="TOC2"/>
            <w:tabs>
              <w:tab w:val="left" w:pos="880"/>
              <w:tab w:val="right" w:leader="dot" w:pos="9019"/>
            </w:tabs>
            <w:rPr>
              <w:ins w:id="133" w:author="Dioguardi, Fabio" w:date="2019-01-24T16:32:00Z"/>
              <w:rFonts w:asciiTheme="minorHAnsi" w:eastAsiaTheme="minorEastAsia" w:hAnsiTheme="minorHAnsi" w:cstheme="minorBidi"/>
              <w:noProof/>
              <w:szCs w:val="22"/>
              <w:lang w:val="en-GB" w:eastAsia="en-GB"/>
            </w:rPr>
          </w:pPr>
          <w:ins w:id="134"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"_Toc536110895"</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4.5</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“Plume Height Sensors”</w:t>
            </w:r>
            <w:r>
              <w:rPr>
                <w:noProof/>
                <w:webHidden/>
              </w:rPr>
              <w:tab/>
            </w:r>
            <w:r>
              <w:rPr>
                <w:noProof/>
                <w:webHidden/>
              </w:rPr>
              <w:fldChar w:fldCharType="begin"/>
            </w:r>
            <w:r>
              <w:rPr>
                <w:noProof/>
                <w:webHidden/>
              </w:rPr>
              <w:instrText xml:space="preserve"> PAGEREF _Toc536110895 \h </w:instrText>
            </w:r>
            <w:r>
              <w:rPr>
                <w:noProof/>
                <w:webHidden/>
              </w:rPr>
            </w:r>
          </w:ins>
          <w:r>
            <w:rPr>
              <w:noProof/>
              <w:webHidden/>
            </w:rPr>
            <w:fldChar w:fldCharType="separate"/>
          </w:r>
          <w:ins w:id="135" w:author="Dioguardi, Fabio" w:date="2019-01-24T16:32:00Z">
            <w:r>
              <w:rPr>
                <w:noProof/>
                <w:webHidden/>
              </w:rPr>
              <w:t>29</w:t>
            </w:r>
            <w:r>
              <w:rPr>
                <w:noProof/>
                <w:webHidden/>
              </w:rPr>
              <w:fldChar w:fldCharType="end"/>
            </w:r>
            <w:r w:rsidRPr="00FB5B81">
              <w:rPr>
                <w:rStyle w:val="Hyperlink"/>
                <w:rFonts w:eastAsiaTheme="majorEastAsia"/>
                <w:noProof/>
              </w:rPr>
              <w:fldChar w:fldCharType="end"/>
            </w:r>
          </w:ins>
        </w:p>
        <w:p w14:paraId="4A49658A" w14:textId="2D1CEB41" w:rsidR="00156429" w:rsidRDefault="00156429">
          <w:pPr>
            <w:pStyle w:val="TOC3"/>
            <w:tabs>
              <w:tab w:val="left" w:pos="1320"/>
              <w:tab w:val="right" w:leader="dot" w:pos="9019"/>
            </w:tabs>
            <w:rPr>
              <w:ins w:id="136" w:author="Dioguardi, Fabio" w:date="2019-01-24T16:32:00Z"/>
              <w:rFonts w:asciiTheme="minorHAnsi" w:eastAsiaTheme="minorEastAsia" w:hAnsiTheme="minorHAnsi" w:cstheme="minorBidi"/>
              <w:noProof/>
              <w:szCs w:val="22"/>
              <w:lang w:val="en-GB" w:eastAsia="en-GB"/>
            </w:rPr>
          </w:pPr>
          <w:ins w:id="137"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"_Toc536110896"</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4.5.1</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Controlling the plume height data channels</w:t>
            </w:r>
            <w:r>
              <w:rPr>
                <w:noProof/>
                <w:webHidden/>
              </w:rPr>
              <w:tab/>
            </w:r>
            <w:r>
              <w:rPr>
                <w:noProof/>
                <w:webHidden/>
              </w:rPr>
              <w:fldChar w:fldCharType="begin"/>
            </w:r>
            <w:r>
              <w:rPr>
                <w:noProof/>
                <w:webHidden/>
              </w:rPr>
              <w:instrText xml:space="preserve"> PAGEREF _Toc536110896 \h </w:instrText>
            </w:r>
            <w:r>
              <w:rPr>
                <w:noProof/>
                <w:webHidden/>
              </w:rPr>
            </w:r>
          </w:ins>
          <w:r>
            <w:rPr>
              <w:noProof/>
              <w:webHidden/>
            </w:rPr>
            <w:fldChar w:fldCharType="separate"/>
          </w:r>
          <w:ins w:id="138" w:author="Dioguardi, Fabio" w:date="2019-01-24T16:32:00Z">
            <w:r>
              <w:rPr>
                <w:noProof/>
                <w:webHidden/>
              </w:rPr>
              <w:t>30</w:t>
            </w:r>
            <w:r>
              <w:rPr>
                <w:noProof/>
                <w:webHidden/>
              </w:rPr>
              <w:fldChar w:fldCharType="end"/>
            </w:r>
            <w:r w:rsidRPr="00FB5B81">
              <w:rPr>
                <w:rStyle w:val="Hyperlink"/>
                <w:rFonts w:eastAsiaTheme="majorEastAsia"/>
                <w:noProof/>
              </w:rPr>
              <w:fldChar w:fldCharType="end"/>
            </w:r>
          </w:ins>
        </w:p>
        <w:p w14:paraId="7CC94BED" w14:textId="6CD88864" w:rsidR="00156429" w:rsidRDefault="00156429">
          <w:pPr>
            <w:pStyle w:val="TOC3"/>
            <w:tabs>
              <w:tab w:val="left" w:pos="1320"/>
              <w:tab w:val="right" w:leader="dot" w:pos="9019"/>
            </w:tabs>
            <w:rPr>
              <w:ins w:id="139" w:author="Dioguardi, Fabio" w:date="2019-01-24T16:32:00Z"/>
              <w:rFonts w:asciiTheme="minorHAnsi" w:eastAsiaTheme="minorEastAsia" w:hAnsiTheme="minorHAnsi" w:cstheme="minorBidi"/>
              <w:noProof/>
              <w:szCs w:val="22"/>
              <w:lang w:val="en-GB" w:eastAsia="en-GB"/>
            </w:rPr>
          </w:pPr>
          <w:ins w:id="140"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"_Toc536110897"</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4.5.2</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Overview panel for sensor status and ash plume detectability</w:t>
            </w:r>
            <w:r>
              <w:rPr>
                <w:noProof/>
                <w:webHidden/>
              </w:rPr>
              <w:tab/>
            </w:r>
            <w:r>
              <w:rPr>
                <w:noProof/>
                <w:webHidden/>
              </w:rPr>
              <w:fldChar w:fldCharType="begin"/>
            </w:r>
            <w:r>
              <w:rPr>
                <w:noProof/>
                <w:webHidden/>
              </w:rPr>
              <w:instrText xml:space="preserve"> PAGEREF _Toc536110897 \h </w:instrText>
            </w:r>
            <w:r>
              <w:rPr>
                <w:noProof/>
                <w:webHidden/>
              </w:rPr>
            </w:r>
          </w:ins>
          <w:r>
            <w:rPr>
              <w:noProof/>
              <w:webHidden/>
            </w:rPr>
            <w:fldChar w:fldCharType="separate"/>
          </w:r>
          <w:ins w:id="141" w:author="Dioguardi, Fabio" w:date="2019-01-24T16:32:00Z">
            <w:r>
              <w:rPr>
                <w:noProof/>
                <w:webHidden/>
              </w:rPr>
              <w:t>31</w:t>
            </w:r>
            <w:r>
              <w:rPr>
                <w:noProof/>
                <w:webHidden/>
              </w:rPr>
              <w:fldChar w:fldCharType="end"/>
            </w:r>
            <w:r w:rsidRPr="00FB5B81">
              <w:rPr>
                <w:rStyle w:val="Hyperlink"/>
                <w:rFonts w:eastAsiaTheme="majorEastAsia"/>
                <w:noProof/>
              </w:rPr>
              <w:fldChar w:fldCharType="end"/>
            </w:r>
          </w:ins>
        </w:p>
        <w:p w14:paraId="5172B969" w14:textId="50D9968D" w:rsidR="00156429" w:rsidRDefault="00156429">
          <w:pPr>
            <w:pStyle w:val="TOC2"/>
            <w:tabs>
              <w:tab w:val="left" w:pos="880"/>
              <w:tab w:val="right" w:leader="dot" w:pos="9019"/>
            </w:tabs>
            <w:rPr>
              <w:ins w:id="142" w:author="Dioguardi, Fabio" w:date="2019-01-24T16:32:00Z"/>
              <w:rFonts w:asciiTheme="minorHAnsi" w:eastAsiaTheme="minorEastAsia" w:hAnsiTheme="minorHAnsi" w:cstheme="minorBidi"/>
              <w:noProof/>
              <w:szCs w:val="22"/>
              <w:lang w:val="en-GB" w:eastAsia="en-GB"/>
            </w:rPr>
          </w:pPr>
          <w:ins w:id="143"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"_Toc536110898"</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4.6</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“Calibration”</w:t>
            </w:r>
            <w:r>
              <w:rPr>
                <w:noProof/>
                <w:webHidden/>
              </w:rPr>
              <w:tab/>
            </w:r>
            <w:r>
              <w:rPr>
                <w:noProof/>
                <w:webHidden/>
              </w:rPr>
              <w:fldChar w:fldCharType="begin"/>
            </w:r>
            <w:r>
              <w:rPr>
                <w:noProof/>
                <w:webHidden/>
              </w:rPr>
              <w:instrText xml:space="preserve"> PAGEREF _Toc536110898 \h </w:instrText>
            </w:r>
            <w:r>
              <w:rPr>
                <w:noProof/>
                <w:webHidden/>
              </w:rPr>
            </w:r>
          </w:ins>
          <w:r>
            <w:rPr>
              <w:noProof/>
              <w:webHidden/>
            </w:rPr>
            <w:fldChar w:fldCharType="separate"/>
          </w:r>
          <w:ins w:id="144" w:author="Dioguardi, Fabio" w:date="2019-01-24T16:32:00Z">
            <w:r>
              <w:rPr>
                <w:noProof/>
                <w:webHidden/>
              </w:rPr>
              <w:t>33</w:t>
            </w:r>
            <w:r>
              <w:rPr>
                <w:noProof/>
                <w:webHidden/>
              </w:rPr>
              <w:fldChar w:fldCharType="end"/>
            </w:r>
            <w:r w:rsidRPr="00FB5B81">
              <w:rPr>
                <w:rStyle w:val="Hyperlink"/>
                <w:rFonts w:eastAsiaTheme="majorEastAsia"/>
                <w:noProof/>
              </w:rPr>
              <w:fldChar w:fldCharType="end"/>
            </w:r>
          </w:ins>
        </w:p>
        <w:p w14:paraId="393FC3CB" w14:textId="49AA175F" w:rsidR="00156429" w:rsidRDefault="00156429">
          <w:pPr>
            <w:pStyle w:val="TOC2"/>
            <w:tabs>
              <w:tab w:val="left" w:pos="880"/>
              <w:tab w:val="right" w:leader="dot" w:pos="9019"/>
            </w:tabs>
            <w:rPr>
              <w:ins w:id="145" w:author="Dioguardi, Fabio" w:date="2019-01-24T16:32:00Z"/>
              <w:rFonts w:asciiTheme="minorHAnsi" w:eastAsiaTheme="minorEastAsia" w:hAnsiTheme="minorHAnsi" w:cstheme="minorBidi"/>
              <w:noProof/>
              <w:szCs w:val="22"/>
              <w:lang w:val="en-GB" w:eastAsia="en-GB"/>
            </w:rPr>
          </w:pPr>
          <w:ins w:id="146"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"_Toc536110899"</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4.7</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“Analysis Mode”</w:t>
            </w:r>
            <w:r>
              <w:rPr>
                <w:noProof/>
                <w:webHidden/>
              </w:rPr>
              <w:tab/>
            </w:r>
            <w:r>
              <w:rPr>
                <w:noProof/>
                <w:webHidden/>
              </w:rPr>
              <w:fldChar w:fldCharType="begin"/>
            </w:r>
            <w:r>
              <w:rPr>
                <w:noProof/>
                <w:webHidden/>
              </w:rPr>
              <w:instrText xml:space="preserve"> PAGEREF _Toc536110899 \h </w:instrText>
            </w:r>
            <w:r>
              <w:rPr>
                <w:noProof/>
                <w:webHidden/>
              </w:rPr>
            </w:r>
          </w:ins>
          <w:r>
            <w:rPr>
              <w:noProof/>
              <w:webHidden/>
            </w:rPr>
            <w:fldChar w:fldCharType="separate"/>
          </w:r>
          <w:ins w:id="147" w:author="Dioguardi, Fabio" w:date="2019-01-24T16:32:00Z">
            <w:r>
              <w:rPr>
                <w:noProof/>
                <w:webHidden/>
              </w:rPr>
              <w:t>33</w:t>
            </w:r>
            <w:r>
              <w:rPr>
                <w:noProof/>
                <w:webHidden/>
              </w:rPr>
              <w:fldChar w:fldCharType="end"/>
            </w:r>
            <w:r w:rsidRPr="00FB5B81">
              <w:rPr>
                <w:rStyle w:val="Hyperlink"/>
                <w:rFonts w:eastAsiaTheme="majorEastAsia"/>
                <w:noProof/>
              </w:rPr>
              <w:fldChar w:fldCharType="end"/>
            </w:r>
          </w:ins>
        </w:p>
        <w:p w14:paraId="5E4703A2" w14:textId="3E2A27D9" w:rsidR="00156429" w:rsidRDefault="00156429">
          <w:pPr>
            <w:pStyle w:val="TOC2"/>
            <w:tabs>
              <w:tab w:val="left" w:pos="880"/>
              <w:tab w:val="right" w:leader="dot" w:pos="9019"/>
            </w:tabs>
            <w:rPr>
              <w:ins w:id="148" w:author="Dioguardi, Fabio" w:date="2019-01-24T16:32:00Z"/>
              <w:rFonts w:asciiTheme="minorHAnsi" w:eastAsiaTheme="minorEastAsia" w:hAnsiTheme="minorHAnsi" w:cstheme="minorBidi"/>
              <w:noProof/>
              <w:szCs w:val="22"/>
              <w:lang w:val="en-GB" w:eastAsia="en-GB"/>
            </w:rPr>
          </w:pPr>
          <w:ins w:id="149"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"_Toc536110900"</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4.8</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“Set Time Base”</w:t>
            </w:r>
            <w:r>
              <w:rPr>
                <w:noProof/>
                <w:webHidden/>
              </w:rPr>
              <w:tab/>
            </w:r>
            <w:r>
              <w:rPr>
                <w:noProof/>
                <w:webHidden/>
              </w:rPr>
              <w:fldChar w:fldCharType="begin"/>
            </w:r>
            <w:r>
              <w:rPr>
                <w:noProof/>
                <w:webHidden/>
              </w:rPr>
              <w:instrText xml:space="preserve"> PAGEREF _Toc536110900 \h </w:instrText>
            </w:r>
            <w:r>
              <w:rPr>
                <w:noProof/>
                <w:webHidden/>
              </w:rPr>
            </w:r>
          </w:ins>
          <w:r>
            <w:rPr>
              <w:noProof/>
              <w:webHidden/>
            </w:rPr>
            <w:fldChar w:fldCharType="separate"/>
          </w:r>
          <w:ins w:id="150" w:author="Dioguardi, Fabio" w:date="2019-01-24T16:32:00Z">
            <w:r>
              <w:rPr>
                <w:noProof/>
                <w:webHidden/>
              </w:rPr>
              <w:t>35</w:t>
            </w:r>
            <w:r>
              <w:rPr>
                <w:noProof/>
                <w:webHidden/>
              </w:rPr>
              <w:fldChar w:fldCharType="end"/>
            </w:r>
            <w:r w:rsidRPr="00FB5B81">
              <w:rPr>
                <w:rStyle w:val="Hyperlink"/>
                <w:rFonts w:eastAsiaTheme="majorEastAsia"/>
                <w:noProof/>
              </w:rPr>
              <w:fldChar w:fldCharType="end"/>
            </w:r>
          </w:ins>
        </w:p>
        <w:p w14:paraId="6563433A" w14:textId="16F90548" w:rsidR="00156429" w:rsidRDefault="00156429">
          <w:pPr>
            <w:pStyle w:val="TOC2"/>
            <w:tabs>
              <w:tab w:val="left" w:pos="880"/>
              <w:tab w:val="right" w:leader="dot" w:pos="9019"/>
            </w:tabs>
            <w:rPr>
              <w:ins w:id="151" w:author="Dioguardi, Fabio" w:date="2019-01-24T16:32:00Z"/>
              <w:rFonts w:asciiTheme="minorHAnsi" w:eastAsiaTheme="minorEastAsia" w:hAnsiTheme="minorHAnsi" w:cstheme="minorBidi"/>
              <w:noProof/>
              <w:szCs w:val="22"/>
              <w:lang w:val="en-GB" w:eastAsia="en-GB"/>
            </w:rPr>
          </w:pPr>
          <w:ins w:id="152"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"_Toc536110901"</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4.9</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“Add Plume Heights”</w:t>
            </w:r>
            <w:r>
              <w:rPr>
                <w:noProof/>
                <w:webHidden/>
              </w:rPr>
              <w:tab/>
            </w:r>
            <w:r>
              <w:rPr>
                <w:noProof/>
                <w:webHidden/>
              </w:rPr>
              <w:fldChar w:fldCharType="begin"/>
            </w:r>
            <w:r>
              <w:rPr>
                <w:noProof/>
                <w:webHidden/>
              </w:rPr>
              <w:instrText xml:space="preserve"> PAGEREF _Toc536110901 \h </w:instrText>
            </w:r>
            <w:r>
              <w:rPr>
                <w:noProof/>
                <w:webHidden/>
              </w:rPr>
            </w:r>
          </w:ins>
          <w:r>
            <w:rPr>
              <w:noProof/>
              <w:webHidden/>
            </w:rPr>
            <w:fldChar w:fldCharType="separate"/>
          </w:r>
          <w:ins w:id="153" w:author="Dioguardi, Fabio" w:date="2019-01-24T16:32:00Z">
            <w:r>
              <w:rPr>
                <w:noProof/>
                <w:webHidden/>
              </w:rPr>
              <w:t>36</w:t>
            </w:r>
            <w:r>
              <w:rPr>
                <w:noProof/>
                <w:webHidden/>
              </w:rPr>
              <w:fldChar w:fldCharType="end"/>
            </w:r>
            <w:r w:rsidRPr="00FB5B81">
              <w:rPr>
                <w:rStyle w:val="Hyperlink"/>
                <w:rFonts w:eastAsiaTheme="majorEastAsia"/>
                <w:noProof/>
              </w:rPr>
              <w:fldChar w:fldCharType="end"/>
            </w:r>
          </w:ins>
        </w:p>
        <w:p w14:paraId="2C16FF0F" w14:textId="6A720C2F" w:rsidR="00156429" w:rsidRDefault="00156429">
          <w:pPr>
            <w:pStyle w:val="TOC2"/>
            <w:tabs>
              <w:tab w:val="left" w:pos="880"/>
              <w:tab w:val="right" w:leader="dot" w:pos="9019"/>
            </w:tabs>
            <w:rPr>
              <w:ins w:id="154" w:author="Dioguardi, Fabio" w:date="2019-01-24T16:32:00Z"/>
              <w:rFonts w:asciiTheme="minorHAnsi" w:eastAsiaTheme="minorEastAsia" w:hAnsiTheme="minorHAnsi" w:cstheme="minorBidi"/>
              <w:noProof/>
              <w:szCs w:val="22"/>
              <w:lang w:val="en-GB" w:eastAsia="en-GB"/>
            </w:rPr>
          </w:pPr>
          <w:ins w:id="155"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"_Toc536110902"</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4.10</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“Conv MER Models”</w:t>
            </w:r>
            <w:r>
              <w:rPr>
                <w:noProof/>
                <w:webHidden/>
              </w:rPr>
              <w:tab/>
            </w:r>
            <w:r>
              <w:rPr>
                <w:noProof/>
                <w:webHidden/>
              </w:rPr>
              <w:fldChar w:fldCharType="begin"/>
            </w:r>
            <w:r>
              <w:rPr>
                <w:noProof/>
                <w:webHidden/>
              </w:rPr>
              <w:instrText xml:space="preserve"> PAGEREF _Toc536110902 \h </w:instrText>
            </w:r>
            <w:r>
              <w:rPr>
                <w:noProof/>
                <w:webHidden/>
              </w:rPr>
            </w:r>
          </w:ins>
          <w:r>
            <w:rPr>
              <w:noProof/>
              <w:webHidden/>
            </w:rPr>
            <w:fldChar w:fldCharType="separate"/>
          </w:r>
          <w:ins w:id="156" w:author="Dioguardi, Fabio" w:date="2019-01-24T16:32:00Z">
            <w:r>
              <w:rPr>
                <w:noProof/>
                <w:webHidden/>
              </w:rPr>
              <w:t>38</w:t>
            </w:r>
            <w:r>
              <w:rPr>
                <w:noProof/>
                <w:webHidden/>
              </w:rPr>
              <w:fldChar w:fldCharType="end"/>
            </w:r>
            <w:r w:rsidRPr="00FB5B81">
              <w:rPr>
                <w:rStyle w:val="Hyperlink"/>
                <w:rFonts w:eastAsiaTheme="majorEastAsia"/>
                <w:noProof/>
              </w:rPr>
              <w:fldChar w:fldCharType="end"/>
            </w:r>
          </w:ins>
        </w:p>
        <w:p w14:paraId="0943A703" w14:textId="0CDEC9BB" w:rsidR="00156429" w:rsidRDefault="00156429">
          <w:pPr>
            <w:pStyle w:val="TOC2"/>
            <w:tabs>
              <w:tab w:val="left" w:pos="880"/>
              <w:tab w:val="right" w:leader="dot" w:pos="9019"/>
            </w:tabs>
            <w:rPr>
              <w:ins w:id="157" w:author="Dioguardi, Fabio" w:date="2019-01-24T16:32:00Z"/>
              <w:rFonts w:asciiTheme="minorHAnsi" w:eastAsiaTheme="minorEastAsia" w:hAnsiTheme="minorHAnsi" w:cstheme="minorBidi"/>
              <w:noProof/>
              <w:szCs w:val="22"/>
              <w:lang w:val="en-GB" w:eastAsia="en-GB"/>
            </w:rPr>
          </w:pPr>
          <w:ins w:id="158" w:author="Dioguardi, Fabio" w:date="2019-01-24T16:32:00Z">
            <w:r w:rsidRPr="00FB5B81">
              <w:rPr>
                <w:rStyle w:val="Hyperlink"/>
                <w:rFonts w:eastAsiaTheme="majorEastAsia"/>
                <w:noProof/>
              </w:rPr>
              <w:lastRenderedPageBreak/>
              <w:fldChar w:fldCharType="begin"/>
            </w:r>
            <w:r w:rsidRPr="00FB5B81">
              <w:rPr>
                <w:rStyle w:val="Hyperlink"/>
                <w:rFonts w:eastAsiaTheme="majorEastAsia"/>
                <w:noProof/>
              </w:rPr>
              <w:instrText xml:space="preserve"> </w:instrText>
            </w:r>
            <w:r>
              <w:rPr>
                <w:noProof/>
              </w:rPr>
              <w:instrText>HYPERLINK \l "_Toc536110903"</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4.11</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“Exp. MER Systems”</w:t>
            </w:r>
            <w:r>
              <w:rPr>
                <w:noProof/>
                <w:webHidden/>
              </w:rPr>
              <w:tab/>
            </w:r>
            <w:r>
              <w:rPr>
                <w:noProof/>
                <w:webHidden/>
              </w:rPr>
              <w:fldChar w:fldCharType="begin"/>
            </w:r>
            <w:r>
              <w:rPr>
                <w:noProof/>
                <w:webHidden/>
              </w:rPr>
              <w:instrText xml:space="preserve"> PAGEREF _Toc536110903 \h </w:instrText>
            </w:r>
            <w:r>
              <w:rPr>
                <w:noProof/>
                <w:webHidden/>
              </w:rPr>
            </w:r>
          </w:ins>
          <w:r>
            <w:rPr>
              <w:noProof/>
              <w:webHidden/>
            </w:rPr>
            <w:fldChar w:fldCharType="separate"/>
          </w:r>
          <w:ins w:id="159" w:author="Dioguardi, Fabio" w:date="2019-01-24T16:32:00Z">
            <w:r>
              <w:rPr>
                <w:noProof/>
                <w:webHidden/>
              </w:rPr>
              <w:t>39</w:t>
            </w:r>
            <w:r>
              <w:rPr>
                <w:noProof/>
                <w:webHidden/>
              </w:rPr>
              <w:fldChar w:fldCharType="end"/>
            </w:r>
            <w:r w:rsidRPr="00FB5B81">
              <w:rPr>
                <w:rStyle w:val="Hyperlink"/>
                <w:rFonts w:eastAsiaTheme="majorEastAsia"/>
                <w:noProof/>
              </w:rPr>
              <w:fldChar w:fldCharType="end"/>
            </w:r>
          </w:ins>
        </w:p>
        <w:p w14:paraId="036AD94A" w14:textId="5A1C72DF" w:rsidR="00156429" w:rsidRDefault="00156429">
          <w:pPr>
            <w:pStyle w:val="TOC2"/>
            <w:tabs>
              <w:tab w:val="left" w:pos="880"/>
              <w:tab w:val="right" w:leader="dot" w:pos="9019"/>
            </w:tabs>
            <w:rPr>
              <w:ins w:id="160" w:author="Dioguardi, Fabio" w:date="2019-01-24T16:32:00Z"/>
              <w:rFonts w:asciiTheme="minorHAnsi" w:eastAsiaTheme="minorEastAsia" w:hAnsiTheme="minorHAnsi" w:cstheme="minorBidi"/>
              <w:noProof/>
              <w:szCs w:val="22"/>
              <w:lang w:val="en-GB" w:eastAsia="en-GB"/>
            </w:rPr>
          </w:pPr>
          <w:ins w:id="161"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"_Toc536110904"</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4.12</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“FMER”</w:t>
            </w:r>
            <w:r>
              <w:rPr>
                <w:noProof/>
                <w:webHidden/>
              </w:rPr>
              <w:tab/>
            </w:r>
            <w:r>
              <w:rPr>
                <w:noProof/>
                <w:webHidden/>
              </w:rPr>
              <w:fldChar w:fldCharType="begin"/>
            </w:r>
            <w:r>
              <w:rPr>
                <w:noProof/>
                <w:webHidden/>
              </w:rPr>
              <w:instrText xml:space="preserve"> PAGEREF _Toc536110904 \h </w:instrText>
            </w:r>
            <w:r>
              <w:rPr>
                <w:noProof/>
                <w:webHidden/>
              </w:rPr>
            </w:r>
          </w:ins>
          <w:r>
            <w:rPr>
              <w:noProof/>
              <w:webHidden/>
            </w:rPr>
            <w:fldChar w:fldCharType="separate"/>
          </w:r>
          <w:ins w:id="162" w:author="Dioguardi, Fabio" w:date="2019-01-24T16:32:00Z">
            <w:r>
              <w:rPr>
                <w:noProof/>
                <w:webHidden/>
              </w:rPr>
              <w:t>40</w:t>
            </w:r>
            <w:r>
              <w:rPr>
                <w:noProof/>
                <w:webHidden/>
              </w:rPr>
              <w:fldChar w:fldCharType="end"/>
            </w:r>
            <w:r w:rsidRPr="00FB5B81">
              <w:rPr>
                <w:rStyle w:val="Hyperlink"/>
                <w:rFonts w:eastAsiaTheme="majorEastAsia"/>
                <w:noProof/>
              </w:rPr>
              <w:fldChar w:fldCharType="end"/>
            </w:r>
          </w:ins>
        </w:p>
        <w:p w14:paraId="351E8C07" w14:textId="2BBD4B86" w:rsidR="00156429" w:rsidRDefault="00156429">
          <w:pPr>
            <w:pStyle w:val="TOC2"/>
            <w:tabs>
              <w:tab w:val="left" w:pos="880"/>
              <w:tab w:val="right" w:leader="dot" w:pos="9019"/>
            </w:tabs>
            <w:rPr>
              <w:ins w:id="163" w:author="Dioguardi, Fabio" w:date="2019-01-24T16:32:00Z"/>
              <w:rFonts w:asciiTheme="minorHAnsi" w:eastAsiaTheme="minorEastAsia" w:hAnsiTheme="minorHAnsi" w:cstheme="minorBidi"/>
              <w:noProof/>
              <w:szCs w:val="22"/>
              <w:lang w:val="en-GB" w:eastAsia="en-GB"/>
            </w:rPr>
          </w:pPr>
          <w:ins w:id="164"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"_Toc536110905"</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4.13</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“Add MER Estimate”</w:t>
            </w:r>
            <w:r>
              <w:rPr>
                <w:noProof/>
                <w:webHidden/>
              </w:rPr>
              <w:tab/>
            </w:r>
            <w:r>
              <w:rPr>
                <w:noProof/>
                <w:webHidden/>
              </w:rPr>
              <w:fldChar w:fldCharType="begin"/>
            </w:r>
            <w:r>
              <w:rPr>
                <w:noProof/>
                <w:webHidden/>
              </w:rPr>
              <w:instrText xml:space="preserve"> PAGEREF _Toc536110905 \h </w:instrText>
            </w:r>
            <w:r>
              <w:rPr>
                <w:noProof/>
                <w:webHidden/>
              </w:rPr>
            </w:r>
          </w:ins>
          <w:r>
            <w:rPr>
              <w:noProof/>
              <w:webHidden/>
            </w:rPr>
            <w:fldChar w:fldCharType="separate"/>
          </w:r>
          <w:ins w:id="165" w:author="Dioguardi, Fabio" w:date="2019-01-24T16:32:00Z">
            <w:r>
              <w:rPr>
                <w:noProof/>
                <w:webHidden/>
              </w:rPr>
              <w:t>41</w:t>
            </w:r>
            <w:r>
              <w:rPr>
                <w:noProof/>
                <w:webHidden/>
              </w:rPr>
              <w:fldChar w:fldCharType="end"/>
            </w:r>
            <w:r w:rsidRPr="00FB5B81">
              <w:rPr>
                <w:rStyle w:val="Hyperlink"/>
                <w:rFonts w:eastAsiaTheme="majorEastAsia"/>
                <w:noProof/>
              </w:rPr>
              <w:fldChar w:fldCharType="end"/>
            </w:r>
          </w:ins>
        </w:p>
        <w:p w14:paraId="6FEEBF75" w14:textId="1A2F8067" w:rsidR="00156429" w:rsidRDefault="00156429">
          <w:pPr>
            <w:pStyle w:val="TOC2"/>
            <w:tabs>
              <w:tab w:val="left" w:pos="880"/>
              <w:tab w:val="right" w:leader="dot" w:pos="9019"/>
            </w:tabs>
            <w:rPr>
              <w:ins w:id="166" w:author="Dioguardi, Fabio" w:date="2019-01-24T16:32:00Z"/>
              <w:rFonts w:asciiTheme="minorHAnsi" w:eastAsiaTheme="minorEastAsia" w:hAnsiTheme="minorHAnsi" w:cstheme="minorBidi"/>
              <w:noProof/>
              <w:szCs w:val="22"/>
              <w:lang w:val="en-GB" w:eastAsia="en-GB"/>
            </w:rPr>
          </w:pPr>
          <w:ins w:id="167"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"_Toc536110906"</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4.14</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“Output Control” and REFIR maps</w:t>
            </w:r>
            <w:r>
              <w:rPr>
                <w:noProof/>
                <w:webHidden/>
              </w:rPr>
              <w:tab/>
            </w:r>
            <w:r>
              <w:rPr>
                <w:noProof/>
                <w:webHidden/>
              </w:rPr>
              <w:fldChar w:fldCharType="begin"/>
            </w:r>
            <w:r>
              <w:rPr>
                <w:noProof/>
                <w:webHidden/>
              </w:rPr>
              <w:instrText xml:space="preserve"> PAGEREF _Toc536110906 \h </w:instrText>
            </w:r>
            <w:r>
              <w:rPr>
                <w:noProof/>
                <w:webHidden/>
              </w:rPr>
            </w:r>
          </w:ins>
          <w:r>
            <w:rPr>
              <w:noProof/>
              <w:webHidden/>
            </w:rPr>
            <w:fldChar w:fldCharType="separate"/>
          </w:r>
          <w:ins w:id="168" w:author="Dioguardi, Fabio" w:date="2019-01-24T16:32:00Z">
            <w:r>
              <w:rPr>
                <w:noProof/>
                <w:webHidden/>
              </w:rPr>
              <w:t>42</w:t>
            </w:r>
            <w:r>
              <w:rPr>
                <w:noProof/>
                <w:webHidden/>
              </w:rPr>
              <w:fldChar w:fldCharType="end"/>
            </w:r>
            <w:r w:rsidRPr="00FB5B81">
              <w:rPr>
                <w:rStyle w:val="Hyperlink"/>
                <w:rFonts w:eastAsiaTheme="majorEastAsia"/>
                <w:noProof/>
              </w:rPr>
              <w:fldChar w:fldCharType="end"/>
            </w:r>
          </w:ins>
        </w:p>
        <w:p w14:paraId="3533E051" w14:textId="0E9552FB" w:rsidR="00156429" w:rsidRDefault="00156429">
          <w:pPr>
            <w:pStyle w:val="TOC1"/>
            <w:tabs>
              <w:tab w:val="left" w:pos="440"/>
              <w:tab w:val="right" w:leader="dot" w:pos="9019"/>
            </w:tabs>
            <w:rPr>
              <w:ins w:id="169" w:author="Dioguardi, Fabio" w:date="2019-01-24T16:32:00Z"/>
              <w:rFonts w:asciiTheme="minorHAnsi" w:eastAsiaTheme="minorEastAsia" w:hAnsiTheme="minorHAnsi" w:cstheme="minorBidi"/>
              <w:noProof/>
              <w:szCs w:val="22"/>
              <w:lang w:val="en-GB" w:eastAsia="en-GB"/>
            </w:rPr>
          </w:pPr>
          <w:ins w:id="170"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"_Toc536110907"</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14:scene3d>
                  <w14:camera w14:prst="orthographicFront"/>
                  <w14:lightRig w14:rig="threePt" w14:dir="t">
                    <w14:rot w14:lat="0" w14:lon="0" w14:rev="0"/>
                  </w14:lightRig>
                </w14:scene3d>
              </w:rPr>
              <w:t>5</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Functionality of FOXI</w:t>
            </w:r>
            <w:r>
              <w:rPr>
                <w:noProof/>
                <w:webHidden/>
              </w:rPr>
              <w:tab/>
            </w:r>
            <w:r>
              <w:rPr>
                <w:noProof/>
                <w:webHidden/>
              </w:rPr>
              <w:fldChar w:fldCharType="begin"/>
            </w:r>
            <w:r>
              <w:rPr>
                <w:noProof/>
                <w:webHidden/>
              </w:rPr>
              <w:instrText xml:space="preserve"> PAGEREF _Toc536110907 \h </w:instrText>
            </w:r>
            <w:r>
              <w:rPr>
                <w:noProof/>
                <w:webHidden/>
              </w:rPr>
            </w:r>
          </w:ins>
          <w:r>
            <w:rPr>
              <w:noProof/>
              <w:webHidden/>
            </w:rPr>
            <w:fldChar w:fldCharType="separate"/>
          </w:r>
          <w:ins w:id="171" w:author="Dioguardi, Fabio" w:date="2019-01-24T16:32:00Z">
            <w:r>
              <w:rPr>
                <w:noProof/>
                <w:webHidden/>
              </w:rPr>
              <w:t>44</w:t>
            </w:r>
            <w:r>
              <w:rPr>
                <w:noProof/>
                <w:webHidden/>
              </w:rPr>
              <w:fldChar w:fldCharType="end"/>
            </w:r>
            <w:r w:rsidRPr="00FB5B81">
              <w:rPr>
                <w:rStyle w:val="Hyperlink"/>
                <w:rFonts w:eastAsiaTheme="majorEastAsia"/>
                <w:noProof/>
              </w:rPr>
              <w:fldChar w:fldCharType="end"/>
            </w:r>
          </w:ins>
        </w:p>
        <w:p w14:paraId="22316429" w14:textId="106E63AD" w:rsidR="00156429" w:rsidRDefault="00156429">
          <w:pPr>
            <w:pStyle w:val="TOC2"/>
            <w:tabs>
              <w:tab w:val="left" w:pos="880"/>
              <w:tab w:val="right" w:leader="dot" w:pos="9019"/>
            </w:tabs>
            <w:rPr>
              <w:ins w:id="172" w:author="Dioguardi, Fabio" w:date="2019-01-24T16:32:00Z"/>
              <w:rFonts w:asciiTheme="minorHAnsi" w:eastAsiaTheme="minorEastAsia" w:hAnsiTheme="minorHAnsi" w:cstheme="minorBidi"/>
              <w:noProof/>
              <w:szCs w:val="22"/>
              <w:lang w:val="en-GB" w:eastAsia="en-GB"/>
            </w:rPr>
          </w:pPr>
          <w:ins w:id="173"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"_Toc536110908"</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ascii="Scala" w:eastAsiaTheme="majorEastAsia" w:hAnsi="Scala"/>
                <w:noProof/>
                <w:lang w:val="en-GB"/>
              </w:rPr>
              <w:t>5.1</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Step 1: Initializing the Program</w:t>
            </w:r>
            <w:r>
              <w:rPr>
                <w:noProof/>
                <w:webHidden/>
              </w:rPr>
              <w:tab/>
            </w:r>
            <w:r>
              <w:rPr>
                <w:noProof/>
                <w:webHidden/>
              </w:rPr>
              <w:fldChar w:fldCharType="begin"/>
            </w:r>
            <w:r>
              <w:rPr>
                <w:noProof/>
                <w:webHidden/>
              </w:rPr>
              <w:instrText xml:space="preserve"> PAGEREF _Toc536110908 \h </w:instrText>
            </w:r>
            <w:r>
              <w:rPr>
                <w:noProof/>
                <w:webHidden/>
              </w:rPr>
            </w:r>
          </w:ins>
          <w:r>
            <w:rPr>
              <w:noProof/>
              <w:webHidden/>
            </w:rPr>
            <w:fldChar w:fldCharType="separate"/>
          </w:r>
          <w:ins w:id="174" w:author="Dioguardi, Fabio" w:date="2019-01-24T16:32:00Z">
            <w:r>
              <w:rPr>
                <w:noProof/>
                <w:webHidden/>
              </w:rPr>
              <w:t>44</w:t>
            </w:r>
            <w:r>
              <w:rPr>
                <w:noProof/>
                <w:webHidden/>
              </w:rPr>
              <w:fldChar w:fldCharType="end"/>
            </w:r>
            <w:r w:rsidRPr="00FB5B81">
              <w:rPr>
                <w:rStyle w:val="Hyperlink"/>
                <w:rFonts w:eastAsiaTheme="majorEastAsia"/>
                <w:noProof/>
              </w:rPr>
              <w:fldChar w:fldCharType="end"/>
            </w:r>
          </w:ins>
        </w:p>
        <w:p w14:paraId="5BDC3F7A" w14:textId="063CEDF9" w:rsidR="00156429" w:rsidRDefault="00156429">
          <w:pPr>
            <w:pStyle w:val="TOC2"/>
            <w:tabs>
              <w:tab w:val="left" w:pos="880"/>
              <w:tab w:val="right" w:leader="dot" w:pos="9019"/>
            </w:tabs>
            <w:rPr>
              <w:ins w:id="175" w:author="Dioguardi, Fabio" w:date="2019-01-24T16:32:00Z"/>
              <w:rFonts w:asciiTheme="minorHAnsi" w:eastAsiaTheme="minorEastAsia" w:hAnsiTheme="minorHAnsi" w:cstheme="minorBidi"/>
              <w:noProof/>
              <w:szCs w:val="22"/>
              <w:lang w:val="en-GB" w:eastAsia="en-GB"/>
            </w:rPr>
          </w:pPr>
          <w:ins w:id="176"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"_Toc536110909"</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ascii="Scala" w:eastAsiaTheme="majorEastAsia" w:hAnsi="Scala"/>
                <w:noProof/>
                <w:lang w:val="en-GB"/>
              </w:rPr>
              <w:t>5.2</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Step 2: Loading the Configuration Settings</w:t>
            </w:r>
            <w:r>
              <w:rPr>
                <w:noProof/>
                <w:webHidden/>
              </w:rPr>
              <w:tab/>
            </w:r>
            <w:r>
              <w:rPr>
                <w:noProof/>
                <w:webHidden/>
              </w:rPr>
              <w:fldChar w:fldCharType="begin"/>
            </w:r>
            <w:r>
              <w:rPr>
                <w:noProof/>
                <w:webHidden/>
              </w:rPr>
              <w:instrText xml:space="preserve"> PAGEREF _Toc536110909 \h </w:instrText>
            </w:r>
            <w:r>
              <w:rPr>
                <w:noProof/>
                <w:webHidden/>
              </w:rPr>
            </w:r>
          </w:ins>
          <w:r>
            <w:rPr>
              <w:noProof/>
              <w:webHidden/>
            </w:rPr>
            <w:fldChar w:fldCharType="separate"/>
          </w:r>
          <w:ins w:id="177" w:author="Dioguardi, Fabio" w:date="2019-01-24T16:32:00Z">
            <w:r>
              <w:rPr>
                <w:noProof/>
                <w:webHidden/>
              </w:rPr>
              <w:t>45</w:t>
            </w:r>
            <w:r>
              <w:rPr>
                <w:noProof/>
                <w:webHidden/>
              </w:rPr>
              <w:fldChar w:fldCharType="end"/>
            </w:r>
            <w:r w:rsidRPr="00FB5B81">
              <w:rPr>
                <w:rStyle w:val="Hyperlink"/>
                <w:rFonts w:eastAsiaTheme="majorEastAsia"/>
                <w:noProof/>
              </w:rPr>
              <w:fldChar w:fldCharType="end"/>
            </w:r>
          </w:ins>
        </w:p>
        <w:p w14:paraId="2B7C0935" w14:textId="5032A70B" w:rsidR="00156429" w:rsidRDefault="00156429">
          <w:pPr>
            <w:pStyle w:val="TOC2"/>
            <w:tabs>
              <w:tab w:val="left" w:pos="880"/>
              <w:tab w:val="right" w:leader="dot" w:pos="9019"/>
            </w:tabs>
            <w:rPr>
              <w:ins w:id="178" w:author="Dioguardi, Fabio" w:date="2019-01-24T16:32:00Z"/>
              <w:rFonts w:asciiTheme="minorHAnsi" w:eastAsiaTheme="minorEastAsia" w:hAnsiTheme="minorHAnsi" w:cstheme="minorBidi"/>
              <w:noProof/>
              <w:szCs w:val="22"/>
              <w:lang w:val="en-GB" w:eastAsia="en-GB"/>
            </w:rPr>
          </w:pPr>
          <w:ins w:id="179"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"_Toc536110910"</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ascii="Scala" w:eastAsiaTheme="majorEastAsia" w:hAnsi="Scala"/>
                <w:noProof/>
                <w:lang w:val="en-GB"/>
              </w:rPr>
              <w:t>5.3</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Step 3: Retrieving and Copying Files from Auto-Stream servers</w:t>
            </w:r>
            <w:r>
              <w:rPr>
                <w:noProof/>
                <w:webHidden/>
              </w:rPr>
              <w:tab/>
            </w:r>
            <w:r>
              <w:rPr>
                <w:noProof/>
                <w:webHidden/>
              </w:rPr>
              <w:fldChar w:fldCharType="begin"/>
            </w:r>
            <w:r>
              <w:rPr>
                <w:noProof/>
                <w:webHidden/>
              </w:rPr>
              <w:instrText xml:space="preserve"> PAGEREF _Toc536110910 \h </w:instrText>
            </w:r>
            <w:r>
              <w:rPr>
                <w:noProof/>
                <w:webHidden/>
              </w:rPr>
            </w:r>
          </w:ins>
          <w:r>
            <w:rPr>
              <w:noProof/>
              <w:webHidden/>
            </w:rPr>
            <w:fldChar w:fldCharType="separate"/>
          </w:r>
          <w:ins w:id="180" w:author="Dioguardi, Fabio" w:date="2019-01-24T16:32:00Z">
            <w:r>
              <w:rPr>
                <w:noProof/>
                <w:webHidden/>
              </w:rPr>
              <w:t>45</w:t>
            </w:r>
            <w:r>
              <w:rPr>
                <w:noProof/>
                <w:webHidden/>
              </w:rPr>
              <w:fldChar w:fldCharType="end"/>
            </w:r>
            <w:r w:rsidRPr="00FB5B81">
              <w:rPr>
                <w:rStyle w:val="Hyperlink"/>
                <w:rFonts w:eastAsiaTheme="majorEastAsia"/>
                <w:noProof/>
              </w:rPr>
              <w:fldChar w:fldCharType="end"/>
            </w:r>
          </w:ins>
        </w:p>
        <w:p w14:paraId="507A0095" w14:textId="3E7ECC3C" w:rsidR="00156429" w:rsidRDefault="00156429">
          <w:pPr>
            <w:pStyle w:val="TOC2"/>
            <w:tabs>
              <w:tab w:val="left" w:pos="880"/>
              <w:tab w:val="right" w:leader="dot" w:pos="9019"/>
            </w:tabs>
            <w:rPr>
              <w:ins w:id="181" w:author="Dioguardi, Fabio" w:date="2019-01-24T16:32:00Z"/>
              <w:rFonts w:asciiTheme="minorHAnsi" w:eastAsiaTheme="minorEastAsia" w:hAnsiTheme="minorHAnsi" w:cstheme="minorBidi"/>
              <w:noProof/>
              <w:szCs w:val="22"/>
              <w:lang w:val="en-GB" w:eastAsia="en-GB"/>
            </w:rPr>
          </w:pPr>
          <w:ins w:id="182"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"_Toc536110911"</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ascii="Scala" w:eastAsiaTheme="majorEastAsia" w:hAnsi="Scala"/>
                <w:noProof/>
                <w:lang w:val="en-GB"/>
              </w:rPr>
              <w:t>5.4</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Step 4: Retrieve, Sort and Store Plume Height Data</w:t>
            </w:r>
            <w:r>
              <w:rPr>
                <w:noProof/>
                <w:webHidden/>
              </w:rPr>
              <w:tab/>
            </w:r>
            <w:r>
              <w:rPr>
                <w:noProof/>
                <w:webHidden/>
              </w:rPr>
              <w:fldChar w:fldCharType="begin"/>
            </w:r>
            <w:r>
              <w:rPr>
                <w:noProof/>
                <w:webHidden/>
              </w:rPr>
              <w:instrText xml:space="preserve"> PAGEREF _Toc536110911 \h </w:instrText>
            </w:r>
            <w:r>
              <w:rPr>
                <w:noProof/>
                <w:webHidden/>
              </w:rPr>
            </w:r>
          </w:ins>
          <w:r>
            <w:rPr>
              <w:noProof/>
              <w:webHidden/>
            </w:rPr>
            <w:fldChar w:fldCharType="separate"/>
          </w:r>
          <w:ins w:id="183" w:author="Dioguardi, Fabio" w:date="2019-01-24T16:32:00Z">
            <w:r>
              <w:rPr>
                <w:noProof/>
                <w:webHidden/>
              </w:rPr>
              <w:t>45</w:t>
            </w:r>
            <w:r>
              <w:rPr>
                <w:noProof/>
                <w:webHidden/>
              </w:rPr>
              <w:fldChar w:fldCharType="end"/>
            </w:r>
            <w:r w:rsidRPr="00FB5B81">
              <w:rPr>
                <w:rStyle w:val="Hyperlink"/>
                <w:rFonts w:eastAsiaTheme="majorEastAsia"/>
                <w:noProof/>
              </w:rPr>
              <w:fldChar w:fldCharType="end"/>
            </w:r>
          </w:ins>
        </w:p>
        <w:p w14:paraId="73753529" w14:textId="69D71989" w:rsidR="00156429" w:rsidRDefault="00156429">
          <w:pPr>
            <w:pStyle w:val="TOC3"/>
            <w:tabs>
              <w:tab w:val="left" w:pos="1320"/>
              <w:tab w:val="right" w:leader="dot" w:pos="9019"/>
            </w:tabs>
            <w:rPr>
              <w:ins w:id="184" w:author="Dioguardi, Fabio" w:date="2019-01-24T16:32:00Z"/>
              <w:rFonts w:asciiTheme="minorHAnsi" w:eastAsiaTheme="minorEastAsia" w:hAnsiTheme="minorHAnsi" w:cstheme="minorBidi"/>
              <w:noProof/>
              <w:szCs w:val="22"/>
              <w:lang w:val="en-GB" w:eastAsia="en-GB"/>
            </w:rPr>
          </w:pPr>
          <w:ins w:id="185"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"_Toc536110912"</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5.4.1</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Plume Height Data from Non-automatic Stream Sources</w:t>
            </w:r>
            <w:r>
              <w:rPr>
                <w:noProof/>
                <w:webHidden/>
              </w:rPr>
              <w:tab/>
            </w:r>
            <w:r>
              <w:rPr>
                <w:noProof/>
                <w:webHidden/>
              </w:rPr>
              <w:fldChar w:fldCharType="begin"/>
            </w:r>
            <w:r>
              <w:rPr>
                <w:noProof/>
                <w:webHidden/>
              </w:rPr>
              <w:instrText xml:space="preserve"> PAGEREF _Toc536110912 \h </w:instrText>
            </w:r>
            <w:r>
              <w:rPr>
                <w:noProof/>
                <w:webHidden/>
              </w:rPr>
            </w:r>
          </w:ins>
          <w:r>
            <w:rPr>
              <w:noProof/>
              <w:webHidden/>
            </w:rPr>
            <w:fldChar w:fldCharType="separate"/>
          </w:r>
          <w:ins w:id="186" w:author="Dioguardi, Fabio" w:date="2019-01-24T16:32:00Z">
            <w:r>
              <w:rPr>
                <w:noProof/>
                <w:webHidden/>
              </w:rPr>
              <w:t>45</w:t>
            </w:r>
            <w:r>
              <w:rPr>
                <w:noProof/>
                <w:webHidden/>
              </w:rPr>
              <w:fldChar w:fldCharType="end"/>
            </w:r>
            <w:r w:rsidRPr="00FB5B81">
              <w:rPr>
                <w:rStyle w:val="Hyperlink"/>
                <w:rFonts w:eastAsiaTheme="majorEastAsia"/>
                <w:noProof/>
              </w:rPr>
              <w:fldChar w:fldCharType="end"/>
            </w:r>
          </w:ins>
        </w:p>
        <w:p w14:paraId="72854859" w14:textId="4E822B1F" w:rsidR="00156429" w:rsidRDefault="00156429">
          <w:pPr>
            <w:pStyle w:val="TOC3"/>
            <w:tabs>
              <w:tab w:val="left" w:pos="1320"/>
              <w:tab w:val="right" w:leader="dot" w:pos="9019"/>
            </w:tabs>
            <w:rPr>
              <w:ins w:id="187" w:author="Dioguardi, Fabio" w:date="2019-01-24T16:32:00Z"/>
              <w:rFonts w:asciiTheme="minorHAnsi" w:eastAsiaTheme="minorEastAsia" w:hAnsiTheme="minorHAnsi" w:cstheme="minorBidi"/>
              <w:noProof/>
              <w:szCs w:val="22"/>
              <w:lang w:val="en-GB" w:eastAsia="en-GB"/>
            </w:rPr>
          </w:pPr>
          <w:ins w:id="188"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"_Toc536110913"</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5.4.2</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Plume Height Data from Automatic Stream Sources</w:t>
            </w:r>
            <w:r>
              <w:rPr>
                <w:noProof/>
                <w:webHidden/>
              </w:rPr>
              <w:tab/>
            </w:r>
            <w:r>
              <w:rPr>
                <w:noProof/>
                <w:webHidden/>
              </w:rPr>
              <w:fldChar w:fldCharType="begin"/>
            </w:r>
            <w:r>
              <w:rPr>
                <w:noProof/>
                <w:webHidden/>
              </w:rPr>
              <w:instrText xml:space="preserve"> PAGEREF _Toc536110913 \h </w:instrText>
            </w:r>
            <w:r>
              <w:rPr>
                <w:noProof/>
                <w:webHidden/>
              </w:rPr>
            </w:r>
          </w:ins>
          <w:r>
            <w:rPr>
              <w:noProof/>
              <w:webHidden/>
            </w:rPr>
            <w:fldChar w:fldCharType="separate"/>
          </w:r>
          <w:ins w:id="189" w:author="Dioguardi, Fabio" w:date="2019-01-24T16:32:00Z">
            <w:r>
              <w:rPr>
                <w:noProof/>
                <w:webHidden/>
              </w:rPr>
              <w:t>47</w:t>
            </w:r>
            <w:r>
              <w:rPr>
                <w:noProof/>
                <w:webHidden/>
              </w:rPr>
              <w:fldChar w:fldCharType="end"/>
            </w:r>
            <w:r w:rsidRPr="00FB5B81">
              <w:rPr>
                <w:rStyle w:val="Hyperlink"/>
                <w:rFonts w:eastAsiaTheme="majorEastAsia"/>
                <w:noProof/>
              </w:rPr>
              <w:fldChar w:fldCharType="end"/>
            </w:r>
          </w:ins>
        </w:p>
        <w:p w14:paraId="7E35723E" w14:textId="76DEE186" w:rsidR="00156429" w:rsidRDefault="00156429">
          <w:pPr>
            <w:pStyle w:val="TOC3"/>
            <w:tabs>
              <w:tab w:val="left" w:pos="1320"/>
              <w:tab w:val="right" w:leader="dot" w:pos="9019"/>
            </w:tabs>
            <w:rPr>
              <w:ins w:id="190" w:author="Dioguardi, Fabio" w:date="2019-01-24T16:32:00Z"/>
              <w:rFonts w:asciiTheme="minorHAnsi" w:eastAsiaTheme="minorEastAsia" w:hAnsiTheme="minorHAnsi" w:cstheme="minorBidi"/>
              <w:noProof/>
              <w:szCs w:val="22"/>
              <w:lang w:val="en-GB" w:eastAsia="en-GB"/>
            </w:rPr>
          </w:pPr>
          <w:ins w:id="191"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"_Toc536110914"</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5.4.3</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Format of plume height data from radar and cameras</w:t>
            </w:r>
            <w:r>
              <w:rPr>
                <w:noProof/>
                <w:webHidden/>
              </w:rPr>
              <w:tab/>
            </w:r>
            <w:r>
              <w:rPr>
                <w:noProof/>
                <w:webHidden/>
              </w:rPr>
              <w:fldChar w:fldCharType="begin"/>
            </w:r>
            <w:r>
              <w:rPr>
                <w:noProof/>
                <w:webHidden/>
              </w:rPr>
              <w:instrText xml:space="preserve"> PAGEREF _Toc536110914 \h </w:instrText>
            </w:r>
            <w:r>
              <w:rPr>
                <w:noProof/>
                <w:webHidden/>
              </w:rPr>
            </w:r>
          </w:ins>
          <w:r>
            <w:rPr>
              <w:noProof/>
              <w:webHidden/>
            </w:rPr>
            <w:fldChar w:fldCharType="separate"/>
          </w:r>
          <w:ins w:id="192" w:author="Dioguardi, Fabio" w:date="2019-01-24T16:32:00Z">
            <w:r>
              <w:rPr>
                <w:noProof/>
                <w:webHidden/>
              </w:rPr>
              <w:t>47</w:t>
            </w:r>
            <w:r>
              <w:rPr>
                <w:noProof/>
                <w:webHidden/>
              </w:rPr>
              <w:fldChar w:fldCharType="end"/>
            </w:r>
            <w:r w:rsidRPr="00FB5B81">
              <w:rPr>
                <w:rStyle w:val="Hyperlink"/>
                <w:rFonts w:eastAsiaTheme="majorEastAsia"/>
                <w:noProof/>
              </w:rPr>
              <w:fldChar w:fldCharType="end"/>
            </w:r>
          </w:ins>
        </w:p>
        <w:p w14:paraId="636CB4B9" w14:textId="43080BDD" w:rsidR="00156429" w:rsidRDefault="00156429">
          <w:pPr>
            <w:pStyle w:val="TOC3"/>
            <w:tabs>
              <w:tab w:val="left" w:pos="1320"/>
              <w:tab w:val="right" w:leader="dot" w:pos="9019"/>
            </w:tabs>
            <w:rPr>
              <w:ins w:id="193" w:author="Dioguardi, Fabio" w:date="2019-01-24T16:32:00Z"/>
              <w:rFonts w:asciiTheme="minorHAnsi" w:eastAsiaTheme="minorEastAsia" w:hAnsiTheme="minorHAnsi" w:cstheme="minorBidi"/>
              <w:noProof/>
              <w:szCs w:val="22"/>
              <w:lang w:val="en-GB" w:eastAsia="en-GB"/>
            </w:rPr>
          </w:pPr>
          <w:ins w:id="194"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"_Toc536110915"</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5.4.4</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 xml:space="preserve">The Output Files </w:t>
            </w:r>
            <w:r w:rsidRPr="00FB5B81">
              <w:rPr>
                <w:rStyle w:val="Hyperlink"/>
                <w:rFonts w:eastAsiaTheme="majorEastAsia"/>
                <w:i/>
                <w:noProof/>
                <w:lang w:val="en-GB"/>
              </w:rPr>
              <w:t>*_plh_log_tmp.txt</w:t>
            </w:r>
            <w:r w:rsidRPr="00FB5B81">
              <w:rPr>
                <w:rStyle w:val="Hyperlink"/>
                <w:rFonts w:eastAsiaTheme="majorEastAsia"/>
                <w:noProof/>
                <w:lang w:val="en-GB"/>
              </w:rPr>
              <w:t xml:space="preserve"> and </w:t>
            </w:r>
            <w:r w:rsidRPr="00FB5B81">
              <w:rPr>
                <w:rStyle w:val="Hyperlink"/>
                <w:rFonts w:eastAsiaTheme="majorEastAsia"/>
                <w:i/>
                <w:noProof/>
                <w:lang w:val="en-GB"/>
              </w:rPr>
              <w:t>*_plh_log.txt</w:t>
            </w:r>
            <w:r>
              <w:rPr>
                <w:noProof/>
                <w:webHidden/>
              </w:rPr>
              <w:tab/>
            </w:r>
            <w:r>
              <w:rPr>
                <w:noProof/>
                <w:webHidden/>
              </w:rPr>
              <w:fldChar w:fldCharType="begin"/>
            </w:r>
            <w:r>
              <w:rPr>
                <w:noProof/>
                <w:webHidden/>
              </w:rPr>
              <w:instrText xml:space="preserve"> PAGEREF _Toc536110915 \h </w:instrText>
            </w:r>
            <w:r>
              <w:rPr>
                <w:noProof/>
                <w:webHidden/>
              </w:rPr>
            </w:r>
          </w:ins>
          <w:r>
            <w:rPr>
              <w:noProof/>
              <w:webHidden/>
            </w:rPr>
            <w:fldChar w:fldCharType="separate"/>
          </w:r>
          <w:ins w:id="195" w:author="Dioguardi, Fabio" w:date="2019-01-24T16:32:00Z">
            <w:r>
              <w:rPr>
                <w:noProof/>
                <w:webHidden/>
              </w:rPr>
              <w:t>49</w:t>
            </w:r>
            <w:r>
              <w:rPr>
                <w:noProof/>
                <w:webHidden/>
              </w:rPr>
              <w:fldChar w:fldCharType="end"/>
            </w:r>
            <w:r w:rsidRPr="00FB5B81">
              <w:rPr>
                <w:rStyle w:val="Hyperlink"/>
                <w:rFonts w:eastAsiaTheme="majorEastAsia"/>
                <w:noProof/>
              </w:rPr>
              <w:fldChar w:fldCharType="end"/>
            </w:r>
          </w:ins>
        </w:p>
        <w:p w14:paraId="5C5E1551" w14:textId="468475AF" w:rsidR="00156429" w:rsidRDefault="00156429">
          <w:pPr>
            <w:pStyle w:val="TOC2"/>
            <w:tabs>
              <w:tab w:val="left" w:pos="880"/>
              <w:tab w:val="right" w:leader="dot" w:pos="9019"/>
            </w:tabs>
            <w:rPr>
              <w:ins w:id="196" w:author="Dioguardi, Fabio" w:date="2019-01-24T16:32:00Z"/>
              <w:rFonts w:asciiTheme="minorHAnsi" w:eastAsiaTheme="minorEastAsia" w:hAnsiTheme="minorHAnsi" w:cstheme="minorBidi"/>
              <w:noProof/>
              <w:szCs w:val="22"/>
              <w:lang w:val="en-GB" w:eastAsia="en-GB"/>
            </w:rPr>
          </w:pPr>
          <w:ins w:id="197"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"_Toc536110916"</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ascii="Scala" w:eastAsiaTheme="majorEastAsia" w:hAnsi="Scala"/>
                <w:noProof/>
                <w:lang w:val="en-GB"/>
              </w:rPr>
              <w:t>5.5</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Step 5: Constraining the Current Plume Height</w:t>
            </w:r>
            <w:r>
              <w:rPr>
                <w:noProof/>
                <w:webHidden/>
              </w:rPr>
              <w:tab/>
            </w:r>
            <w:r>
              <w:rPr>
                <w:noProof/>
                <w:webHidden/>
              </w:rPr>
              <w:fldChar w:fldCharType="begin"/>
            </w:r>
            <w:r>
              <w:rPr>
                <w:noProof/>
                <w:webHidden/>
              </w:rPr>
              <w:instrText xml:space="preserve"> PAGEREF _Toc536110916 \h </w:instrText>
            </w:r>
            <w:r>
              <w:rPr>
                <w:noProof/>
                <w:webHidden/>
              </w:rPr>
            </w:r>
          </w:ins>
          <w:r>
            <w:rPr>
              <w:noProof/>
              <w:webHidden/>
            </w:rPr>
            <w:fldChar w:fldCharType="separate"/>
          </w:r>
          <w:ins w:id="198" w:author="Dioguardi, Fabio" w:date="2019-01-24T16:32:00Z">
            <w:r>
              <w:rPr>
                <w:noProof/>
                <w:webHidden/>
              </w:rPr>
              <w:t>50</w:t>
            </w:r>
            <w:r>
              <w:rPr>
                <w:noProof/>
                <w:webHidden/>
              </w:rPr>
              <w:fldChar w:fldCharType="end"/>
            </w:r>
            <w:r w:rsidRPr="00FB5B81">
              <w:rPr>
                <w:rStyle w:val="Hyperlink"/>
                <w:rFonts w:eastAsiaTheme="majorEastAsia"/>
                <w:noProof/>
              </w:rPr>
              <w:fldChar w:fldCharType="end"/>
            </w:r>
          </w:ins>
        </w:p>
        <w:p w14:paraId="2064A4C9" w14:textId="617D12C6" w:rsidR="00156429" w:rsidRDefault="00156429">
          <w:pPr>
            <w:pStyle w:val="TOC3"/>
            <w:tabs>
              <w:tab w:val="left" w:pos="1320"/>
              <w:tab w:val="right" w:leader="dot" w:pos="9019"/>
            </w:tabs>
            <w:rPr>
              <w:ins w:id="199" w:author="Dioguardi, Fabio" w:date="2019-01-24T16:32:00Z"/>
              <w:rFonts w:asciiTheme="minorHAnsi" w:eastAsiaTheme="minorEastAsia" w:hAnsiTheme="minorHAnsi" w:cstheme="minorBidi"/>
              <w:noProof/>
              <w:szCs w:val="22"/>
              <w:lang w:val="en-GB" w:eastAsia="en-GB"/>
            </w:rPr>
          </w:pPr>
          <w:ins w:id="200"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"_Toc536110917"</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5.5.1</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Plume Height Constraining Procedures</w:t>
            </w:r>
            <w:r>
              <w:rPr>
                <w:noProof/>
                <w:webHidden/>
              </w:rPr>
              <w:tab/>
            </w:r>
            <w:r>
              <w:rPr>
                <w:noProof/>
                <w:webHidden/>
              </w:rPr>
              <w:fldChar w:fldCharType="begin"/>
            </w:r>
            <w:r>
              <w:rPr>
                <w:noProof/>
                <w:webHidden/>
              </w:rPr>
              <w:instrText xml:space="preserve"> PAGEREF _Toc536110917 \h </w:instrText>
            </w:r>
            <w:r>
              <w:rPr>
                <w:noProof/>
                <w:webHidden/>
              </w:rPr>
            </w:r>
          </w:ins>
          <w:r>
            <w:rPr>
              <w:noProof/>
              <w:webHidden/>
            </w:rPr>
            <w:fldChar w:fldCharType="separate"/>
          </w:r>
          <w:ins w:id="201" w:author="Dioguardi, Fabio" w:date="2019-01-24T16:32:00Z">
            <w:r>
              <w:rPr>
                <w:noProof/>
                <w:webHidden/>
              </w:rPr>
              <w:t>50</w:t>
            </w:r>
            <w:r>
              <w:rPr>
                <w:noProof/>
                <w:webHidden/>
              </w:rPr>
              <w:fldChar w:fldCharType="end"/>
            </w:r>
            <w:r w:rsidRPr="00FB5B81">
              <w:rPr>
                <w:rStyle w:val="Hyperlink"/>
                <w:rFonts w:eastAsiaTheme="majorEastAsia"/>
                <w:noProof/>
              </w:rPr>
              <w:fldChar w:fldCharType="end"/>
            </w:r>
          </w:ins>
        </w:p>
        <w:p w14:paraId="50127D1F" w14:textId="252E4E5F" w:rsidR="00156429" w:rsidRDefault="00156429">
          <w:pPr>
            <w:pStyle w:val="TOC3"/>
            <w:tabs>
              <w:tab w:val="left" w:pos="1320"/>
              <w:tab w:val="right" w:leader="dot" w:pos="9019"/>
            </w:tabs>
            <w:rPr>
              <w:ins w:id="202" w:author="Dioguardi, Fabio" w:date="2019-01-24T16:32:00Z"/>
              <w:rFonts w:asciiTheme="minorHAnsi" w:eastAsiaTheme="minorEastAsia" w:hAnsiTheme="minorHAnsi" w:cstheme="minorBidi"/>
              <w:noProof/>
              <w:szCs w:val="22"/>
              <w:lang w:val="en-GB" w:eastAsia="en-GB"/>
            </w:rPr>
          </w:pPr>
          <w:ins w:id="203"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"_Toc536110918"</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5.5.2</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 xml:space="preserve">The Files </w:t>
            </w:r>
            <w:r w:rsidRPr="00FB5B81">
              <w:rPr>
                <w:rStyle w:val="Hyperlink"/>
                <w:rFonts w:eastAsiaTheme="majorEastAsia"/>
                <w:i/>
                <w:noProof/>
                <w:lang w:val="en-GB"/>
              </w:rPr>
              <w:t>*_hbe_15.txt,</w:t>
            </w:r>
            <w:r w:rsidRPr="00FB5B81">
              <w:rPr>
                <w:rStyle w:val="Hyperlink"/>
                <w:rFonts w:eastAsiaTheme="majorEastAsia"/>
                <w:noProof/>
                <w:lang w:val="en-GB"/>
              </w:rPr>
              <w:t xml:space="preserve"> </w:t>
            </w:r>
            <w:r w:rsidRPr="00FB5B81">
              <w:rPr>
                <w:rStyle w:val="Hyperlink"/>
                <w:rFonts w:eastAsiaTheme="majorEastAsia"/>
                <w:i/>
                <w:noProof/>
                <w:lang w:val="en-GB"/>
              </w:rPr>
              <w:t xml:space="preserve">*_hbe_30.txt, *_hbe_60.txt, *_hbe_180.txt </w:t>
            </w:r>
            <w:r w:rsidRPr="00FB5B81">
              <w:rPr>
                <w:rStyle w:val="Hyperlink"/>
                <w:rFonts w:eastAsiaTheme="majorEastAsia"/>
                <w:noProof/>
                <w:lang w:val="en-GB"/>
              </w:rPr>
              <w:t xml:space="preserve">and </w:t>
            </w:r>
            <w:r w:rsidRPr="00FB5B81">
              <w:rPr>
                <w:rStyle w:val="Hyperlink"/>
                <w:rFonts w:eastAsiaTheme="majorEastAsia"/>
                <w:i/>
                <w:noProof/>
                <w:lang w:val="en-GB"/>
              </w:rPr>
              <w:t>*_QUO_LOG.txt</w:t>
            </w:r>
            <w:r>
              <w:rPr>
                <w:noProof/>
                <w:webHidden/>
              </w:rPr>
              <w:tab/>
            </w:r>
            <w:r>
              <w:rPr>
                <w:noProof/>
                <w:webHidden/>
              </w:rPr>
              <w:fldChar w:fldCharType="begin"/>
            </w:r>
            <w:r>
              <w:rPr>
                <w:noProof/>
                <w:webHidden/>
              </w:rPr>
              <w:instrText xml:space="preserve"> PAGEREF _Toc536110918 \h </w:instrText>
            </w:r>
            <w:r>
              <w:rPr>
                <w:noProof/>
                <w:webHidden/>
              </w:rPr>
            </w:r>
          </w:ins>
          <w:r>
            <w:rPr>
              <w:noProof/>
              <w:webHidden/>
            </w:rPr>
            <w:fldChar w:fldCharType="separate"/>
          </w:r>
          <w:ins w:id="204" w:author="Dioguardi, Fabio" w:date="2019-01-24T16:32:00Z">
            <w:r>
              <w:rPr>
                <w:noProof/>
                <w:webHidden/>
              </w:rPr>
              <w:t>52</w:t>
            </w:r>
            <w:r>
              <w:rPr>
                <w:noProof/>
                <w:webHidden/>
              </w:rPr>
              <w:fldChar w:fldCharType="end"/>
            </w:r>
            <w:r w:rsidRPr="00FB5B81">
              <w:rPr>
                <w:rStyle w:val="Hyperlink"/>
                <w:rFonts w:eastAsiaTheme="majorEastAsia"/>
                <w:noProof/>
              </w:rPr>
              <w:fldChar w:fldCharType="end"/>
            </w:r>
          </w:ins>
        </w:p>
        <w:p w14:paraId="705700C0" w14:textId="6145F4E7" w:rsidR="00156429" w:rsidRDefault="00156429">
          <w:pPr>
            <w:pStyle w:val="TOC3"/>
            <w:tabs>
              <w:tab w:val="left" w:pos="1320"/>
              <w:tab w:val="right" w:leader="dot" w:pos="9019"/>
            </w:tabs>
            <w:rPr>
              <w:ins w:id="205" w:author="Dioguardi, Fabio" w:date="2019-01-24T16:32:00Z"/>
              <w:rFonts w:asciiTheme="minorHAnsi" w:eastAsiaTheme="minorEastAsia" w:hAnsiTheme="minorHAnsi" w:cstheme="minorBidi"/>
              <w:noProof/>
              <w:szCs w:val="22"/>
              <w:lang w:val="en-GB" w:eastAsia="en-GB"/>
            </w:rPr>
          </w:pPr>
          <w:ins w:id="206"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"_Toc536110919"</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5.5.3</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The Output File “</w:t>
            </w:r>
            <w:r w:rsidRPr="00FB5B81">
              <w:rPr>
                <w:rStyle w:val="Hyperlink"/>
                <w:rFonts w:eastAsiaTheme="majorEastAsia"/>
                <w:i/>
                <w:noProof/>
                <w:lang w:val="en-GB"/>
              </w:rPr>
              <w:t>Foxi_hbe.txt</w:t>
            </w:r>
            <w:r w:rsidRPr="00FB5B81">
              <w:rPr>
                <w:rStyle w:val="Hyperlink"/>
                <w:rFonts w:eastAsiaTheme="majorEastAsia"/>
                <w:noProof/>
                <w:lang w:val="en-GB"/>
              </w:rPr>
              <w:t>”</w:t>
            </w:r>
            <w:r>
              <w:rPr>
                <w:noProof/>
                <w:webHidden/>
              </w:rPr>
              <w:tab/>
            </w:r>
            <w:r>
              <w:rPr>
                <w:noProof/>
                <w:webHidden/>
              </w:rPr>
              <w:fldChar w:fldCharType="begin"/>
            </w:r>
            <w:r>
              <w:rPr>
                <w:noProof/>
                <w:webHidden/>
              </w:rPr>
              <w:instrText xml:space="preserve"> PAGEREF _Toc536110919 \h </w:instrText>
            </w:r>
            <w:r>
              <w:rPr>
                <w:noProof/>
                <w:webHidden/>
              </w:rPr>
            </w:r>
          </w:ins>
          <w:r>
            <w:rPr>
              <w:noProof/>
              <w:webHidden/>
            </w:rPr>
            <w:fldChar w:fldCharType="separate"/>
          </w:r>
          <w:ins w:id="207" w:author="Dioguardi, Fabio" w:date="2019-01-24T16:32:00Z">
            <w:r>
              <w:rPr>
                <w:noProof/>
                <w:webHidden/>
              </w:rPr>
              <w:t>52</w:t>
            </w:r>
            <w:r>
              <w:rPr>
                <w:noProof/>
                <w:webHidden/>
              </w:rPr>
              <w:fldChar w:fldCharType="end"/>
            </w:r>
            <w:r w:rsidRPr="00FB5B81">
              <w:rPr>
                <w:rStyle w:val="Hyperlink"/>
                <w:rFonts w:eastAsiaTheme="majorEastAsia"/>
                <w:noProof/>
              </w:rPr>
              <w:fldChar w:fldCharType="end"/>
            </w:r>
          </w:ins>
        </w:p>
        <w:p w14:paraId="54C4B491" w14:textId="62419E1E" w:rsidR="00156429" w:rsidRDefault="00156429">
          <w:pPr>
            <w:pStyle w:val="TOC3"/>
            <w:tabs>
              <w:tab w:val="left" w:pos="1320"/>
              <w:tab w:val="right" w:leader="dot" w:pos="9019"/>
            </w:tabs>
            <w:rPr>
              <w:ins w:id="208" w:author="Dioguardi, Fabio" w:date="2019-01-24T16:32:00Z"/>
              <w:rFonts w:asciiTheme="minorHAnsi" w:eastAsiaTheme="minorEastAsia" w:hAnsiTheme="minorHAnsi" w:cstheme="minorBidi"/>
              <w:noProof/>
              <w:szCs w:val="22"/>
              <w:lang w:val="en-GB" w:eastAsia="en-GB"/>
            </w:rPr>
          </w:pPr>
          <w:ins w:id="209"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"_Toc536110920"</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5.5.4</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The “Auto30” Setting</w:t>
            </w:r>
            <w:r>
              <w:rPr>
                <w:noProof/>
                <w:webHidden/>
              </w:rPr>
              <w:tab/>
            </w:r>
            <w:r>
              <w:rPr>
                <w:noProof/>
                <w:webHidden/>
              </w:rPr>
              <w:fldChar w:fldCharType="begin"/>
            </w:r>
            <w:r>
              <w:rPr>
                <w:noProof/>
                <w:webHidden/>
              </w:rPr>
              <w:instrText xml:space="preserve"> PAGEREF _Toc536110920 \h </w:instrText>
            </w:r>
            <w:r>
              <w:rPr>
                <w:noProof/>
                <w:webHidden/>
              </w:rPr>
            </w:r>
          </w:ins>
          <w:r>
            <w:rPr>
              <w:noProof/>
              <w:webHidden/>
            </w:rPr>
            <w:fldChar w:fldCharType="separate"/>
          </w:r>
          <w:ins w:id="210" w:author="Dioguardi, Fabio" w:date="2019-01-24T16:32:00Z">
            <w:r>
              <w:rPr>
                <w:noProof/>
                <w:webHidden/>
              </w:rPr>
              <w:t>53</w:t>
            </w:r>
            <w:r>
              <w:rPr>
                <w:noProof/>
                <w:webHidden/>
              </w:rPr>
              <w:fldChar w:fldCharType="end"/>
            </w:r>
            <w:r w:rsidRPr="00FB5B81">
              <w:rPr>
                <w:rStyle w:val="Hyperlink"/>
                <w:rFonts w:eastAsiaTheme="majorEastAsia"/>
                <w:noProof/>
              </w:rPr>
              <w:fldChar w:fldCharType="end"/>
            </w:r>
          </w:ins>
        </w:p>
        <w:p w14:paraId="19501165" w14:textId="579A332D" w:rsidR="00156429" w:rsidRDefault="00156429">
          <w:pPr>
            <w:pStyle w:val="TOC2"/>
            <w:tabs>
              <w:tab w:val="left" w:pos="880"/>
              <w:tab w:val="right" w:leader="dot" w:pos="9019"/>
            </w:tabs>
            <w:rPr>
              <w:ins w:id="211" w:author="Dioguardi, Fabio" w:date="2019-01-24T16:32:00Z"/>
              <w:rFonts w:asciiTheme="minorHAnsi" w:eastAsiaTheme="minorEastAsia" w:hAnsiTheme="minorHAnsi" w:cstheme="minorBidi"/>
              <w:noProof/>
              <w:szCs w:val="22"/>
              <w:lang w:val="en-GB" w:eastAsia="en-GB"/>
            </w:rPr>
          </w:pPr>
          <w:ins w:id="212"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"_Toc536110921"</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ascii="Scala" w:eastAsiaTheme="majorEastAsia" w:hAnsi="Scala"/>
                <w:noProof/>
                <w:lang w:val="en-GB"/>
              </w:rPr>
              <w:t>5.6</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Step 6: Computing Interim Mass Flux (RMER)</w:t>
            </w:r>
            <w:r>
              <w:rPr>
                <w:noProof/>
                <w:webHidden/>
              </w:rPr>
              <w:tab/>
            </w:r>
            <w:r>
              <w:rPr>
                <w:noProof/>
                <w:webHidden/>
              </w:rPr>
              <w:fldChar w:fldCharType="begin"/>
            </w:r>
            <w:r>
              <w:rPr>
                <w:noProof/>
                <w:webHidden/>
              </w:rPr>
              <w:instrText xml:space="preserve"> PAGEREF _Toc536110921 \h </w:instrText>
            </w:r>
            <w:r>
              <w:rPr>
                <w:noProof/>
                <w:webHidden/>
              </w:rPr>
            </w:r>
          </w:ins>
          <w:r>
            <w:rPr>
              <w:noProof/>
              <w:webHidden/>
            </w:rPr>
            <w:fldChar w:fldCharType="separate"/>
          </w:r>
          <w:ins w:id="213" w:author="Dioguardi, Fabio" w:date="2019-01-24T16:32:00Z">
            <w:r>
              <w:rPr>
                <w:noProof/>
                <w:webHidden/>
              </w:rPr>
              <w:t>53</w:t>
            </w:r>
            <w:r>
              <w:rPr>
                <w:noProof/>
                <w:webHidden/>
              </w:rPr>
              <w:fldChar w:fldCharType="end"/>
            </w:r>
            <w:r w:rsidRPr="00FB5B81">
              <w:rPr>
                <w:rStyle w:val="Hyperlink"/>
                <w:rFonts w:eastAsiaTheme="majorEastAsia"/>
                <w:noProof/>
              </w:rPr>
              <w:fldChar w:fldCharType="end"/>
            </w:r>
          </w:ins>
        </w:p>
        <w:p w14:paraId="2FB806B1" w14:textId="63A78A4B" w:rsidR="00156429" w:rsidRDefault="00156429">
          <w:pPr>
            <w:pStyle w:val="TOC3"/>
            <w:tabs>
              <w:tab w:val="left" w:pos="1320"/>
              <w:tab w:val="right" w:leader="dot" w:pos="9019"/>
            </w:tabs>
            <w:rPr>
              <w:ins w:id="214" w:author="Dioguardi, Fabio" w:date="2019-01-24T16:32:00Z"/>
              <w:rFonts w:asciiTheme="minorHAnsi" w:eastAsiaTheme="minorEastAsia" w:hAnsiTheme="minorHAnsi" w:cstheme="minorBidi"/>
              <w:noProof/>
              <w:szCs w:val="22"/>
              <w:lang w:val="en-GB" w:eastAsia="en-GB"/>
            </w:rPr>
          </w:pPr>
          <w:ins w:id="215"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"_Toc536110922"</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5.6.1</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FOXI-Internal Plume Models</w:t>
            </w:r>
            <w:r>
              <w:rPr>
                <w:noProof/>
                <w:webHidden/>
              </w:rPr>
              <w:tab/>
            </w:r>
            <w:r>
              <w:rPr>
                <w:noProof/>
                <w:webHidden/>
              </w:rPr>
              <w:fldChar w:fldCharType="begin"/>
            </w:r>
            <w:r>
              <w:rPr>
                <w:noProof/>
                <w:webHidden/>
              </w:rPr>
              <w:instrText xml:space="preserve"> PAGEREF _Toc536110922 \h </w:instrText>
            </w:r>
            <w:r>
              <w:rPr>
                <w:noProof/>
                <w:webHidden/>
              </w:rPr>
            </w:r>
          </w:ins>
          <w:r>
            <w:rPr>
              <w:noProof/>
              <w:webHidden/>
            </w:rPr>
            <w:fldChar w:fldCharType="separate"/>
          </w:r>
          <w:ins w:id="216" w:author="Dioguardi, Fabio" w:date="2019-01-24T16:32:00Z">
            <w:r>
              <w:rPr>
                <w:noProof/>
                <w:webHidden/>
              </w:rPr>
              <w:t>53</w:t>
            </w:r>
            <w:r>
              <w:rPr>
                <w:noProof/>
                <w:webHidden/>
              </w:rPr>
              <w:fldChar w:fldCharType="end"/>
            </w:r>
            <w:r w:rsidRPr="00FB5B81">
              <w:rPr>
                <w:rStyle w:val="Hyperlink"/>
                <w:rFonts w:eastAsiaTheme="majorEastAsia"/>
                <w:noProof/>
              </w:rPr>
              <w:fldChar w:fldCharType="end"/>
            </w:r>
          </w:ins>
        </w:p>
        <w:p w14:paraId="41E57437" w14:textId="1357F290" w:rsidR="00156429" w:rsidRDefault="00156429">
          <w:pPr>
            <w:pStyle w:val="TOC3"/>
            <w:tabs>
              <w:tab w:val="left" w:pos="1320"/>
              <w:tab w:val="right" w:leader="dot" w:pos="9019"/>
            </w:tabs>
            <w:rPr>
              <w:ins w:id="217" w:author="Dioguardi, Fabio" w:date="2019-01-24T16:32:00Z"/>
              <w:rFonts w:asciiTheme="minorHAnsi" w:eastAsiaTheme="minorEastAsia" w:hAnsiTheme="minorHAnsi" w:cstheme="minorBidi"/>
              <w:noProof/>
              <w:szCs w:val="22"/>
              <w:lang w:val="en-GB" w:eastAsia="en-GB"/>
            </w:rPr>
          </w:pPr>
          <w:ins w:id="218"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"_Toc536110923"</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5.6.2</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Situational Accuracy of Models</w:t>
            </w:r>
            <w:r>
              <w:rPr>
                <w:noProof/>
                <w:webHidden/>
              </w:rPr>
              <w:tab/>
            </w:r>
            <w:r>
              <w:rPr>
                <w:noProof/>
                <w:webHidden/>
              </w:rPr>
              <w:fldChar w:fldCharType="begin"/>
            </w:r>
            <w:r>
              <w:rPr>
                <w:noProof/>
                <w:webHidden/>
              </w:rPr>
              <w:instrText xml:space="preserve"> PAGEREF _Toc536110923 \h </w:instrText>
            </w:r>
            <w:r>
              <w:rPr>
                <w:noProof/>
                <w:webHidden/>
              </w:rPr>
            </w:r>
          </w:ins>
          <w:r>
            <w:rPr>
              <w:noProof/>
              <w:webHidden/>
            </w:rPr>
            <w:fldChar w:fldCharType="separate"/>
          </w:r>
          <w:ins w:id="219" w:author="Dioguardi, Fabio" w:date="2019-01-24T16:32:00Z">
            <w:r>
              <w:rPr>
                <w:noProof/>
                <w:webHidden/>
              </w:rPr>
              <w:t>55</w:t>
            </w:r>
            <w:r>
              <w:rPr>
                <w:noProof/>
                <w:webHidden/>
              </w:rPr>
              <w:fldChar w:fldCharType="end"/>
            </w:r>
            <w:r w:rsidRPr="00FB5B81">
              <w:rPr>
                <w:rStyle w:val="Hyperlink"/>
                <w:rFonts w:eastAsiaTheme="majorEastAsia"/>
                <w:noProof/>
              </w:rPr>
              <w:fldChar w:fldCharType="end"/>
            </w:r>
          </w:ins>
        </w:p>
        <w:p w14:paraId="1AA83980" w14:textId="68B98027" w:rsidR="00156429" w:rsidRDefault="00156429">
          <w:pPr>
            <w:pStyle w:val="TOC3"/>
            <w:tabs>
              <w:tab w:val="left" w:pos="1320"/>
              <w:tab w:val="right" w:leader="dot" w:pos="9019"/>
            </w:tabs>
            <w:rPr>
              <w:ins w:id="220" w:author="Dioguardi, Fabio" w:date="2019-01-24T16:32:00Z"/>
              <w:rFonts w:asciiTheme="minorHAnsi" w:eastAsiaTheme="minorEastAsia" w:hAnsiTheme="minorHAnsi" w:cstheme="minorBidi"/>
              <w:noProof/>
              <w:szCs w:val="22"/>
              <w:lang w:val="en-GB" w:eastAsia="en-GB"/>
            </w:rPr>
          </w:pPr>
          <w:ins w:id="221"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"_Toc536110924"</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5.6.3</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Statistical Characterization of Model Outputs - Computing RMER</w:t>
            </w:r>
            <w:r>
              <w:rPr>
                <w:noProof/>
                <w:webHidden/>
              </w:rPr>
              <w:tab/>
            </w:r>
            <w:r>
              <w:rPr>
                <w:noProof/>
                <w:webHidden/>
              </w:rPr>
              <w:fldChar w:fldCharType="begin"/>
            </w:r>
            <w:r>
              <w:rPr>
                <w:noProof/>
                <w:webHidden/>
              </w:rPr>
              <w:instrText xml:space="preserve"> PAGEREF _Toc536110924 \h </w:instrText>
            </w:r>
            <w:r>
              <w:rPr>
                <w:noProof/>
                <w:webHidden/>
              </w:rPr>
            </w:r>
          </w:ins>
          <w:r>
            <w:rPr>
              <w:noProof/>
              <w:webHidden/>
            </w:rPr>
            <w:fldChar w:fldCharType="separate"/>
          </w:r>
          <w:ins w:id="222" w:author="Dioguardi, Fabio" w:date="2019-01-24T16:32:00Z">
            <w:r>
              <w:rPr>
                <w:noProof/>
                <w:webHidden/>
              </w:rPr>
              <w:t>56</w:t>
            </w:r>
            <w:r>
              <w:rPr>
                <w:noProof/>
                <w:webHidden/>
              </w:rPr>
              <w:fldChar w:fldCharType="end"/>
            </w:r>
            <w:r w:rsidRPr="00FB5B81">
              <w:rPr>
                <w:rStyle w:val="Hyperlink"/>
                <w:rFonts w:eastAsiaTheme="majorEastAsia"/>
                <w:noProof/>
              </w:rPr>
              <w:fldChar w:fldCharType="end"/>
            </w:r>
          </w:ins>
        </w:p>
        <w:p w14:paraId="42B29CF8" w14:textId="50C1D468" w:rsidR="00156429" w:rsidRDefault="00156429">
          <w:pPr>
            <w:pStyle w:val="TOC3"/>
            <w:tabs>
              <w:tab w:val="left" w:pos="1320"/>
              <w:tab w:val="right" w:leader="dot" w:pos="9019"/>
            </w:tabs>
            <w:rPr>
              <w:ins w:id="223" w:author="Dioguardi, Fabio" w:date="2019-01-24T16:32:00Z"/>
              <w:rFonts w:asciiTheme="minorHAnsi" w:eastAsiaTheme="minorEastAsia" w:hAnsiTheme="minorHAnsi" w:cstheme="minorBidi"/>
              <w:noProof/>
              <w:szCs w:val="22"/>
              <w:lang w:val="en-GB" w:eastAsia="en-GB"/>
            </w:rPr>
          </w:pPr>
          <w:ins w:id="224"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"_Toc536110925"</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5.6.4</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The Analysis Mode</w:t>
            </w:r>
            <w:r>
              <w:rPr>
                <w:noProof/>
                <w:webHidden/>
              </w:rPr>
              <w:tab/>
            </w:r>
            <w:r>
              <w:rPr>
                <w:noProof/>
                <w:webHidden/>
              </w:rPr>
              <w:fldChar w:fldCharType="begin"/>
            </w:r>
            <w:r>
              <w:rPr>
                <w:noProof/>
                <w:webHidden/>
              </w:rPr>
              <w:instrText xml:space="preserve"> PAGEREF _Toc536110925 \h </w:instrText>
            </w:r>
            <w:r>
              <w:rPr>
                <w:noProof/>
                <w:webHidden/>
              </w:rPr>
            </w:r>
          </w:ins>
          <w:r>
            <w:rPr>
              <w:noProof/>
              <w:webHidden/>
            </w:rPr>
            <w:fldChar w:fldCharType="separate"/>
          </w:r>
          <w:ins w:id="225" w:author="Dioguardi, Fabio" w:date="2019-01-24T16:32:00Z">
            <w:r>
              <w:rPr>
                <w:noProof/>
                <w:webHidden/>
              </w:rPr>
              <w:t>57</w:t>
            </w:r>
            <w:r>
              <w:rPr>
                <w:noProof/>
                <w:webHidden/>
              </w:rPr>
              <w:fldChar w:fldCharType="end"/>
            </w:r>
            <w:r w:rsidRPr="00FB5B81">
              <w:rPr>
                <w:rStyle w:val="Hyperlink"/>
                <w:rFonts w:eastAsiaTheme="majorEastAsia"/>
                <w:noProof/>
              </w:rPr>
              <w:fldChar w:fldCharType="end"/>
            </w:r>
          </w:ins>
        </w:p>
        <w:p w14:paraId="593CBC25" w14:textId="7E64761F" w:rsidR="00156429" w:rsidRDefault="00156429">
          <w:pPr>
            <w:pStyle w:val="TOC2"/>
            <w:tabs>
              <w:tab w:val="left" w:pos="880"/>
              <w:tab w:val="right" w:leader="dot" w:pos="9019"/>
            </w:tabs>
            <w:rPr>
              <w:ins w:id="226" w:author="Dioguardi, Fabio" w:date="2019-01-24T16:32:00Z"/>
              <w:rFonts w:asciiTheme="minorHAnsi" w:eastAsiaTheme="minorEastAsia" w:hAnsiTheme="minorHAnsi" w:cstheme="minorBidi"/>
              <w:noProof/>
              <w:szCs w:val="22"/>
              <w:lang w:val="en-GB" w:eastAsia="en-GB"/>
            </w:rPr>
          </w:pPr>
          <w:ins w:id="227"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"_Toc536110926"</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5.7</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Step 7: Compute MER Based on All Conventional Models</w:t>
            </w:r>
            <w:r>
              <w:rPr>
                <w:noProof/>
                <w:webHidden/>
              </w:rPr>
              <w:tab/>
            </w:r>
            <w:r>
              <w:rPr>
                <w:noProof/>
                <w:webHidden/>
              </w:rPr>
              <w:fldChar w:fldCharType="begin"/>
            </w:r>
            <w:r>
              <w:rPr>
                <w:noProof/>
                <w:webHidden/>
              </w:rPr>
              <w:instrText xml:space="preserve"> PAGEREF _Toc536110926 \h </w:instrText>
            </w:r>
            <w:r>
              <w:rPr>
                <w:noProof/>
                <w:webHidden/>
              </w:rPr>
            </w:r>
          </w:ins>
          <w:r>
            <w:rPr>
              <w:noProof/>
              <w:webHidden/>
            </w:rPr>
            <w:fldChar w:fldCharType="separate"/>
          </w:r>
          <w:ins w:id="228" w:author="Dioguardi, Fabio" w:date="2019-01-24T16:32:00Z">
            <w:r>
              <w:rPr>
                <w:noProof/>
                <w:webHidden/>
              </w:rPr>
              <w:t>58</w:t>
            </w:r>
            <w:r>
              <w:rPr>
                <w:noProof/>
                <w:webHidden/>
              </w:rPr>
              <w:fldChar w:fldCharType="end"/>
            </w:r>
            <w:r w:rsidRPr="00FB5B81">
              <w:rPr>
                <w:rStyle w:val="Hyperlink"/>
                <w:rFonts w:eastAsiaTheme="majorEastAsia"/>
                <w:noProof/>
              </w:rPr>
              <w:fldChar w:fldCharType="end"/>
            </w:r>
          </w:ins>
        </w:p>
        <w:p w14:paraId="0A0AC06B" w14:textId="05BEBACD" w:rsidR="00156429" w:rsidRDefault="00156429">
          <w:pPr>
            <w:pStyle w:val="TOC2"/>
            <w:tabs>
              <w:tab w:val="left" w:pos="880"/>
              <w:tab w:val="right" w:leader="dot" w:pos="9019"/>
            </w:tabs>
            <w:rPr>
              <w:ins w:id="229" w:author="Dioguardi, Fabio" w:date="2019-01-24T16:32:00Z"/>
              <w:rFonts w:asciiTheme="minorHAnsi" w:eastAsiaTheme="minorEastAsia" w:hAnsiTheme="minorHAnsi" w:cstheme="minorBidi"/>
              <w:noProof/>
              <w:szCs w:val="22"/>
              <w:lang w:val="en-GB" w:eastAsia="en-GB"/>
            </w:rPr>
          </w:pPr>
          <w:ins w:id="230"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"_Toc536110927"</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5.8</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Step 8: Compute FMER by Including Experimental Sensors</w:t>
            </w:r>
            <w:r>
              <w:rPr>
                <w:noProof/>
                <w:webHidden/>
              </w:rPr>
              <w:tab/>
            </w:r>
            <w:r>
              <w:rPr>
                <w:noProof/>
                <w:webHidden/>
              </w:rPr>
              <w:fldChar w:fldCharType="begin"/>
            </w:r>
            <w:r>
              <w:rPr>
                <w:noProof/>
                <w:webHidden/>
              </w:rPr>
              <w:instrText xml:space="preserve"> PAGEREF _Toc536110927 \h </w:instrText>
            </w:r>
            <w:r>
              <w:rPr>
                <w:noProof/>
                <w:webHidden/>
              </w:rPr>
            </w:r>
          </w:ins>
          <w:r>
            <w:rPr>
              <w:noProof/>
              <w:webHidden/>
            </w:rPr>
            <w:fldChar w:fldCharType="separate"/>
          </w:r>
          <w:ins w:id="231" w:author="Dioguardi, Fabio" w:date="2019-01-24T16:32:00Z">
            <w:r>
              <w:rPr>
                <w:noProof/>
                <w:webHidden/>
              </w:rPr>
              <w:t>59</w:t>
            </w:r>
            <w:r>
              <w:rPr>
                <w:noProof/>
                <w:webHidden/>
              </w:rPr>
              <w:fldChar w:fldCharType="end"/>
            </w:r>
            <w:r w:rsidRPr="00FB5B81">
              <w:rPr>
                <w:rStyle w:val="Hyperlink"/>
                <w:rFonts w:eastAsiaTheme="majorEastAsia"/>
                <w:noProof/>
              </w:rPr>
              <w:fldChar w:fldCharType="end"/>
            </w:r>
          </w:ins>
        </w:p>
        <w:p w14:paraId="59848EB4" w14:textId="18D1138E" w:rsidR="00156429" w:rsidRDefault="00156429">
          <w:pPr>
            <w:pStyle w:val="TOC3"/>
            <w:tabs>
              <w:tab w:val="left" w:pos="1320"/>
              <w:tab w:val="right" w:leader="dot" w:pos="9019"/>
            </w:tabs>
            <w:rPr>
              <w:ins w:id="232" w:author="Dioguardi, Fabio" w:date="2019-01-24T16:32:00Z"/>
              <w:rFonts w:asciiTheme="minorHAnsi" w:eastAsiaTheme="minorEastAsia" w:hAnsiTheme="minorHAnsi" w:cstheme="minorBidi"/>
              <w:noProof/>
              <w:szCs w:val="22"/>
              <w:lang w:val="en-GB" w:eastAsia="en-GB"/>
            </w:rPr>
          </w:pPr>
          <w:ins w:id="233"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"_Toc536110928"</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5.8.1</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Processing Data from Experimental MER Sensors</w:t>
            </w:r>
            <w:r>
              <w:rPr>
                <w:noProof/>
                <w:webHidden/>
              </w:rPr>
              <w:tab/>
            </w:r>
            <w:r>
              <w:rPr>
                <w:noProof/>
                <w:webHidden/>
              </w:rPr>
              <w:fldChar w:fldCharType="begin"/>
            </w:r>
            <w:r>
              <w:rPr>
                <w:noProof/>
                <w:webHidden/>
              </w:rPr>
              <w:instrText xml:space="preserve"> PAGEREF _Toc536110928 \h </w:instrText>
            </w:r>
            <w:r>
              <w:rPr>
                <w:noProof/>
                <w:webHidden/>
              </w:rPr>
            </w:r>
          </w:ins>
          <w:r>
            <w:rPr>
              <w:noProof/>
              <w:webHidden/>
            </w:rPr>
            <w:fldChar w:fldCharType="separate"/>
          </w:r>
          <w:ins w:id="234" w:author="Dioguardi, Fabio" w:date="2019-01-24T16:32:00Z">
            <w:r>
              <w:rPr>
                <w:noProof/>
                <w:webHidden/>
              </w:rPr>
              <w:t>59</w:t>
            </w:r>
            <w:r>
              <w:rPr>
                <w:noProof/>
                <w:webHidden/>
              </w:rPr>
              <w:fldChar w:fldCharType="end"/>
            </w:r>
            <w:r w:rsidRPr="00FB5B81">
              <w:rPr>
                <w:rStyle w:val="Hyperlink"/>
                <w:rFonts w:eastAsiaTheme="majorEastAsia"/>
                <w:noProof/>
              </w:rPr>
              <w:fldChar w:fldCharType="end"/>
            </w:r>
          </w:ins>
        </w:p>
        <w:p w14:paraId="4D637452" w14:textId="578D261D" w:rsidR="00156429" w:rsidRDefault="00156429">
          <w:pPr>
            <w:pStyle w:val="TOC3"/>
            <w:tabs>
              <w:tab w:val="left" w:pos="1320"/>
              <w:tab w:val="right" w:leader="dot" w:pos="9019"/>
            </w:tabs>
            <w:rPr>
              <w:ins w:id="235" w:author="Dioguardi, Fabio" w:date="2019-01-24T16:32:00Z"/>
              <w:rFonts w:asciiTheme="minorHAnsi" w:eastAsiaTheme="minorEastAsia" w:hAnsiTheme="minorHAnsi" w:cstheme="minorBidi"/>
              <w:noProof/>
              <w:szCs w:val="22"/>
              <w:lang w:val="en-GB" w:eastAsia="en-GB"/>
            </w:rPr>
          </w:pPr>
          <w:ins w:id="236"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"_Toc536110929"</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5.8.2</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Importing Manually Added MER Estimates</w:t>
            </w:r>
            <w:r>
              <w:rPr>
                <w:noProof/>
                <w:webHidden/>
              </w:rPr>
              <w:tab/>
            </w:r>
            <w:r>
              <w:rPr>
                <w:noProof/>
                <w:webHidden/>
              </w:rPr>
              <w:fldChar w:fldCharType="begin"/>
            </w:r>
            <w:r>
              <w:rPr>
                <w:noProof/>
                <w:webHidden/>
              </w:rPr>
              <w:instrText xml:space="preserve"> PAGEREF _Toc536110929 \h </w:instrText>
            </w:r>
            <w:r>
              <w:rPr>
                <w:noProof/>
                <w:webHidden/>
              </w:rPr>
            </w:r>
          </w:ins>
          <w:r>
            <w:rPr>
              <w:noProof/>
              <w:webHidden/>
            </w:rPr>
            <w:fldChar w:fldCharType="separate"/>
          </w:r>
          <w:ins w:id="237" w:author="Dioguardi, Fabio" w:date="2019-01-24T16:32:00Z">
            <w:r>
              <w:rPr>
                <w:noProof/>
                <w:webHidden/>
              </w:rPr>
              <w:t>60</w:t>
            </w:r>
            <w:r>
              <w:rPr>
                <w:noProof/>
                <w:webHidden/>
              </w:rPr>
              <w:fldChar w:fldCharType="end"/>
            </w:r>
            <w:r w:rsidRPr="00FB5B81">
              <w:rPr>
                <w:rStyle w:val="Hyperlink"/>
                <w:rFonts w:eastAsiaTheme="majorEastAsia"/>
                <w:noProof/>
              </w:rPr>
              <w:fldChar w:fldCharType="end"/>
            </w:r>
          </w:ins>
        </w:p>
        <w:p w14:paraId="7B723AF6" w14:textId="1B7A4AC5" w:rsidR="00156429" w:rsidRDefault="00156429">
          <w:pPr>
            <w:pStyle w:val="TOC3"/>
            <w:tabs>
              <w:tab w:val="left" w:pos="1320"/>
              <w:tab w:val="right" w:leader="dot" w:pos="9019"/>
            </w:tabs>
            <w:rPr>
              <w:ins w:id="238" w:author="Dioguardi, Fabio" w:date="2019-01-24T16:32:00Z"/>
              <w:rFonts w:asciiTheme="minorHAnsi" w:eastAsiaTheme="minorEastAsia" w:hAnsiTheme="minorHAnsi" w:cstheme="minorBidi"/>
              <w:noProof/>
              <w:szCs w:val="22"/>
              <w:lang w:val="en-GB" w:eastAsia="en-GB"/>
            </w:rPr>
          </w:pPr>
          <w:ins w:id="239"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"_Toc536110930"</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5.8.3</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Computing the FMER</w:t>
            </w:r>
            <w:r>
              <w:rPr>
                <w:noProof/>
                <w:webHidden/>
              </w:rPr>
              <w:tab/>
            </w:r>
            <w:r>
              <w:rPr>
                <w:noProof/>
                <w:webHidden/>
              </w:rPr>
              <w:fldChar w:fldCharType="begin"/>
            </w:r>
            <w:r>
              <w:rPr>
                <w:noProof/>
                <w:webHidden/>
              </w:rPr>
              <w:instrText xml:space="preserve"> PAGEREF _Toc536110930 \h </w:instrText>
            </w:r>
            <w:r>
              <w:rPr>
                <w:noProof/>
                <w:webHidden/>
              </w:rPr>
            </w:r>
          </w:ins>
          <w:r>
            <w:rPr>
              <w:noProof/>
              <w:webHidden/>
            </w:rPr>
            <w:fldChar w:fldCharType="separate"/>
          </w:r>
          <w:ins w:id="240" w:author="Dioguardi, Fabio" w:date="2019-01-24T16:32:00Z">
            <w:r>
              <w:rPr>
                <w:noProof/>
                <w:webHidden/>
              </w:rPr>
              <w:t>60</w:t>
            </w:r>
            <w:r>
              <w:rPr>
                <w:noProof/>
                <w:webHidden/>
              </w:rPr>
              <w:fldChar w:fldCharType="end"/>
            </w:r>
            <w:r w:rsidRPr="00FB5B81">
              <w:rPr>
                <w:rStyle w:val="Hyperlink"/>
                <w:rFonts w:eastAsiaTheme="majorEastAsia"/>
                <w:noProof/>
              </w:rPr>
              <w:fldChar w:fldCharType="end"/>
            </w:r>
          </w:ins>
        </w:p>
        <w:p w14:paraId="684CF304" w14:textId="2B363A1C" w:rsidR="00156429" w:rsidRDefault="00156429">
          <w:pPr>
            <w:pStyle w:val="TOC3"/>
            <w:tabs>
              <w:tab w:val="left" w:pos="1320"/>
              <w:tab w:val="right" w:leader="dot" w:pos="9019"/>
            </w:tabs>
            <w:rPr>
              <w:ins w:id="241" w:author="Dioguardi, Fabio" w:date="2019-01-24T16:32:00Z"/>
              <w:rFonts w:asciiTheme="minorHAnsi" w:eastAsiaTheme="minorEastAsia" w:hAnsiTheme="minorHAnsi" w:cstheme="minorBidi"/>
              <w:noProof/>
              <w:szCs w:val="22"/>
              <w:lang w:val="en-GB" w:eastAsia="en-GB"/>
            </w:rPr>
          </w:pPr>
          <w:ins w:id="242"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"_Toc536110931"</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5.8.4</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 xml:space="preserve">Saving Results to </w:t>
            </w:r>
            <w:r w:rsidRPr="00FB5B81">
              <w:rPr>
                <w:rStyle w:val="Hyperlink"/>
                <w:rFonts w:eastAsiaTheme="majorEastAsia"/>
                <w:i/>
                <w:noProof/>
                <w:lang w:val="en-GB"/>
              </w:rPr>
              <w:t>*_mer_LOG.txt</w:t>
            </w:r>
            <w:r w:rsidRPr="00FB5B81">
              <w:rPr>
                <w:rStyle w:val="Hyperlink"/>
                <w:rFonts w:eastAsiaTheme="majorEastAsia"/>
                <w:noProof/>
                <w:lang w:val="en-GB"/>
              </w:rPr>
              <w:t xml:space="preserve"> and </w:t>
            </w:r>
            <w:r w:rsidRPr="00FB5B81">
              <w:rPr>
                <w:rStyle w:val="Hyperlink"/>
                <w:rFonts w:eastAsiaTheme="majorEastAsia"/>
                <w:i/>
                <w:noProof/>
                <w:lang w:val="en-GB"/>
              </w:rPr>
              <w:t>*_mer_NOW.txt</w:t>
            </w:r>
            <w:r>
              <w:rPr>
                <w:noProof/>
                <w:webHidden/>
              </w:rPr>
              <w:tab/>
            </w:r>
            <w:r>
              <w:rPr>
                <w:noProof/>
                <w:webHidden/>
              </w:rPr>
              <w:fldChar w:fldCharType="begin"/>
            </w:r>
            <w:r>
              <w:rPr>
                <w:noProof/>
                <w:webHidden/>
              </w:rPr>
              <w:instrText xml:space="preserve"> PAGEREF _Toc536110931 \h </w:instrText>
            </w:r>
            <w:r>
              <w:rPr>
                <w:noProof/>
                <w:webHidden/>
              </w:rPr>
            </w:r>
          </w:ins>
          <w:r>
            <w:rPr>
              <w:noProof/>
              <w:webHidden/>
            </w:rPr>
            <w:fldChar w:fldCharType="separate"/>
          </w:r>
          <w:ins w:id="243" w:author="Dioguardi, Fabio" w:date="2019-01-24T16:32:00Z">
            <w:r>
              <w:rPr>
                <w:noProof/>
                <w:webHidden/>
              </w:rPr>
              <w:t>61</w:t>
            </w:r>
            <w:r>
              <w:rPr>
                <w:noProof/>
                <w:webHidden/>
              </w:rPr>
              <w:fldChar w:fldCharType="end"/>
            </w:r>
            <w:r w:rsidRPr="00FB5B81">
              <w:rPr>
                <w:rStyle w:val="Hyperlink"/>
                <w:rFonts w:eastAsiaTheme="majorEastAsia"/>
                <w:noProof/>
              </w:rPr>
              <w:fldChar w:fldCharType="end"/>
            </w:r>
          </w:ins>
        </w:p>
        <w:p w14:paraId="6B13BFD6" w14:textId="5B9603CD" w:rsidR="00156429" w:rsidRDefault="00156429">
          <w:pPr>
            <w:pStyle w:val="TOC3"/>
            <w:tabs>
              <w:tab w:val="left" w:pos="1320"/>
              <w:tab w:val="right" w:leader="dot" w:pos="9019"/>
            </w:tabs>
            <w:rPr>
              <w:ins w:id="244" w:author="Dioguardi, Fabio" w:date="2019-01-24T16:32:00Z"/>
              <w:rFonts w:asciiTheme="minorHAnsi" w:eastAsiaTheme="minorEastAsia" w:hAnsiTheme="minorHAnsi" w:cstheme="minorBidi"/>
              <w:noProof/>
              <w:szCs w:val="22"/>
              <w:lang w:val="en-GB" w:eastAsia="en-GB"/>
            </w:rPr>
          </w:pPr>
          <w:ins w:id="245"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"_Toc536110932"</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5.8.5</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The output files “</w:t>
            </w:r>
            <w:r w:rsidRPr="00FB5B81">
              <w:rPr>
                <w:rStyle w:val="Hyperlink"/>
                <w:rFonts w:eastAsiaTheme="majorEastAsia"/>
                <w:i/>
                <w:noProof/>
                <w:lang w:val="en-GB"/>
              </w:rPr>
              <w:t>_FMER.txt</w:t>
            </w:r>
            <w:r w:rsidRPr="00FB5B81">
              <w:rPr>
                <w:rStyle w:val="Hyperlink"/>
                <w:rFonts w:eastAsiaTheme="majorEastAsia"/>
                <w:noProof/>
                <w:lang w:val="en-GB"/>
              </w:rPr>
              <w:t>” and “</w:t>
            </w:r>
            <w:r w:rsidRPr="00FB5B81">
              <w:rPr>
                <w:rStyle w:val="Hyperlink"/>
                <w:rFonts w:eastAsiaTheme="majorEastAsia"/>
                <w:i/>
                <w:noProof/>
                <w:lang w:val="en-GB"/>
              </w:rPr>
              <w:t>_PLH.txt</w:t>
            </w:r>
            <w:r w:rsidRPr="00FB5B81">
              <w:rPr>
                <w:rStyle w:val="Hyperlink"/>
                <w:rFonts w:eastAsiaTheme="majorEastAsia"/>
                <w:noProof/>
                <w:lang w:val="en-GB"/>
              </w:rPr>
              <w:t>”.</w:t>
            </w:r>
            <w:r>
              <w:rPr>
                <w:noProof/>
                <w:webHidden/>
              </w:rPr>
              <w:tab/>
            </w:r>
            <w:r>
              <w:rPr>
                <w:noProof/>
                <w:webHidden/>
              </w:rPr>
              <w:fldChar w:fldCharType="begin"/>
            </w:r>
            <w:r>
              <w:rPr>
                <w:noProof/>
                <w:webHidden/>
              </w:rPr>
              <w:instrText xml:space="preserve"> PAGEREF _Toc536110932 \h </w:instrText>
            </w:r>
            <w:r>
              <w:rPr>
                <w:noProof/>
                <w:webHidden/>
              </w:rPr>
            </w:r>
          </w:ins>
          <w:r>
            <w:rPr>
              <w:noProof/>
              <w:webHidden/>
            </w:rPr>
            <w:fldChar w:fldCharType="separate"/>
          </w:r>
          <w:ins w:id="246" w:author="Dioguardi, Fabio" w:date="2019-01-24T16:32:00Z">
            <w:r>
              <w:rPr>
                <w:noProof/>
                <w:webHidden/>
              </w:rPr>
              <w:t>62</w:t>
            </w:r>
            <w:r>
              <w:rPr>
                <w:noProof/>
                <w:webHidden/>
              </w:rPr>
              <w:fldChar w:fldCharType="end"/>
            </w:r>
            <w:r w:rsidRPr="00FB5B81">
              <w:rPr>
                <w:rStyle w:val="Hyperlink"/>
                <w:rFonts w:eastAsiaTheme="majorEastAsia"/>
                <w:noProof/>
              </w:rPr>
              <w:fldChar w:fldCharType="end"/>
            </w:r>
          </w:ins>
        </w:p>
        <w:p w14:paraId="6FB35758" w14:textId="497E7D6C" w:rsidR="00156429" w:rsidRDefault="00156429">
          <w:pPr>
            <w:pStyle w:val="TOC3"/>
            <w:tabs>
              <w:tab w:val="left" w:pos="1320"/>
              <w:tab w:val="right" w:leader="dot" w:pos="9019"/>
            </w:tabs>
            <w:rPr>
              <w:ins w:id="247" w:author="Dioguardi, Fabio" w:date="2019-01-24T16:32:00Z"/>
              <w:rFonts w:asciiTheme="minorHAnsi" w:eastAsiaTheme="minorEastAsia" w:hAnsiTheme="minorHAnsi" w:cstheme="minorBidi"/>
              <w:noProof/>
              <w:szCs w:val="22"/>
              <w:lang w:val="en-GB" w:eastAsia="en-GB"/>
            </w:rPr>
          </w:pPr>
          <w:ins w:id="248"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"_Toc536110933"</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5.8.6</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Other optional output files.</w:t>
            </w:r>
            <w:r>
              <w:rPr>
                <w:noProof/>
                <w:webHidden/>
              </w:rPr>
              <w:tab/>
            </w:r>
            <w:r>
              <w:rPr>
                <w:noProof/>
                <w:webHidden/>
              </w:rPr>
              <w:fldChar w:fldCharType="begin"/>
            </w:r>
            <w:r>
              <w:rPr>
                <w:noProof/>
                <w:webHidden/>
              </w:rPr>
              <w:instrText xml:space="preserve"> PAGEREF _Toc536110933 \h </w:instrText>
            </w:r>
            <w:r>
              <w:rPr>
                <w:noProof/>
                <w:webHidden/>
              </w:rPr>
            </w:r>
          </w:ins>
          <w:r>
            <w:rPr>
              <w:noProof/>
              <w:webHidden/>
            </w:rPr>
            <w:fldChar w:fldCharType="separate"/>
          </w:r>
          <w:ins w:id="249" w:author="Dioguardi, Fabio" w:date="2019-01-24T16:32:00Z">
            <w:r>
              <w:rPr>
                <w:noProof/>
                <w:webHidden/>
              </w:rPr>
              <w:t>62</w:t>
            </w:r>
            <w:r>
              <w:rPr>
                <w:noProof/>
                <w:webHidden/>
              </w:rPr>
              <w:fldChar w:fldCharType="end"/>
            </w:r>
            <w:r w:rsidRPr="00FB5B81">
              <w:rPr>
                <w:rStyle w:val="Hyperlink"/>
                <w:rFonts w:eastAsiaTheme="majorEastAsia"/>
                <w:noProof/>
              </w:rPr>
              <w:fldChar w:fldCharType="end"/>
            </w:r>
          </w:ins>
        </w:p>
        <w:p w14:paraId="4E2ACCAB" w14:textId="22DE762F" w:rsidR="00156429" w:rsidRDefault="00156429">
          <w:pPr>
            <w:pStyle w:val="TOC2"/>
            <w:tabs>
              <w:tab w:val="left" w:pos="880"/>
              <w:tab w:val="right" w:leader="dot" w:pos="9019"/>
            </w:tabs>
            <w:rPr>
              <w:ins w:id="250" w:author="Dioguardi, Fabio" w:date="2019-01-24T16:32:00Z"/>
              <w:rFonts w:asciiTheme="minorHAnsi" w:eastAsiaTheme="minorEastAsia" w:hAnsiTheme="minorHAnsi" w:cstheme="minorBidi"/>
              <w:noProof/>
              <w:szCs w:val="22"/>
              <w:lang w:val="en-GB" w:eastAsia="en-GB"/>
            </w:rPr>
          </w:pPr>
          <w:ins w:id="251"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"_Toc536110934"</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5.9</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Step 9: Compute Total Mass Erupted</w:t>
            </w:r>
            <w:r>
              <w:rPr>
                <w:noProof/>
                <w:webHidden/>
              </w:rPr>
              <w:tab/>
            </w:r>
            <w:r>
              <w:rPr>
                <w:noProof/>
                <w:webHidden/>
              </w:rPr>
              <w:fldChar w:fldCharType="begin"/>
            </w:r>
            <w:r>
              <w:rPr>
                <w:noProof/>
                <w:webHidden/>
              </w:rPr>
              <w:instrText xml:space="preserve"> PAGEREF _Toc536110934 \h </w:instrText>
            </w:r>
            <w:r>
              <w:rPr>
                <w:noProof/>
                <w:webHidden/>
              </w:rPr>
            </w:r>
          </w:ins>
          <w:r>
            <w:rPr>
              <w:noProof/>
              <w:webHidden/>
            </w:rPr>
            <w:fldChar w:fldCharType="separate"/>
          </w:r>
          <w:ins w:id="252" w:author="Dioguardi, Fabio" w:date="2019-01-24T16:32:00Z">
            <w:r>
              <w:rPr>
                <w:noProof/>
                <w:webHidden/>
              </w:rPr>
              <w:t>64</w:t>
            </w:r>
            <w:r>
              <w:rPr>
                <w:noProof/>
                <w:webHidden/>
              </w:rPr>
              <w:fldChar w:fldCharType="end"/>
            </w:r>
            <w:r w:rsidRPr="00FB5B81">
              <w:rPr>
                <w:rStyle w:val="Hyperlink"/>
                <w:rFonts w:eastAsiaTheme="majorEastAsia"/>
                <w:noProof/>
              </w:rPr>
              <w:fldChar w:fldCharType="end"/>
            </w:r>
          </w:ins>
        </w:p>
        <w:p w14:paraId="5AFAA625" w14:textId="4338B0EC" w:rsidR="00156429" w:rsidRDefault="00156429">
          <w:pPr>
            <w:pStyle w:val="TOC2"/>
            <w:tabs>
              <w:tab w:val="left" w:pos="880"/>
              <w:tab w:val="right" w:leader="dot" w:pos="9019"/>
            </w:tabs>
            <w:rPr>
              <w:ins w:id="253" w:author="Dioguardi, Fabio" w:date="2019-01-24T16:32:00Z"/>
              <w:rFonts w:asciiTheme="minorHAnsi" w:eastAsiaTheme="minorEastAsia" w:hAnsiTheme="minorHAnsi" w:cstheme="minorBidi"/>
              <w:noProof/>
              <w:szCs w:val="22"/>
              <w:lang w:val="en-GB" w:eastAsia="en-GB"/>
            </w:rPr>
          </w:pPr>
          <w:ins w:id="254"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"_Toc536110935"</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5.10</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Step 10: Outputs - Plots and Results</w:t>
            </w:r>
            <w:r>
              <w:rPr>
                <w:noProof/>
                <w:webHidden/>
              </w:rPr>
              <w:tab/>
            </w:r>
            <w:r>
              <w:rPr>
                <w:noProof/>
                <w:webHidden/>
              </w:rPr>
              <w:fldChar w:fldCharType="begin"/>
            </w:r>
            <w:r>
              <w:rPr>
                <w:noProof/>
                <w:webHidden/>
              </w:rPr>
              <w:instrText xml:space="preserve"> PAGEREF _Toc536110935 \h </w:instrText>
            </w:r>
            <w:r>
              <w:rPr>
                <w:noProof/>
                <w:webHidden/>
              </w:rPr>
            </w:r>
          </w:ins>
          <w:r>
            <w:rPr>
              <w:noProof/>
              <w:webHidden/>
            </w:rPr>
            <w:fldChar w:fldCharType="separate"/>
          </w:r>
          <w:ins w:id="255" w:author="Dioguardi, Fabio" w:date="2019-01-24T16:32:00Z">
            <w:r>
              <w:rPr>
                <w:noProof/>
                <w:webHidden/>
              </w:rPr>
              <w:t>64</w:t>
            </w:r>
            <w:r>
              <w:rPr>
                <w:noProof/>
                <w:webHidden/>
              </w:rPr>
              <w:fldChar w:fldCharType="end"/>
            </w:r>
            <w:r w:rsidRPr="00FB5B81">
              <w:rPr>
                <w:rStyle w:val="Hyperlink"/>
                <w:rFonts w:eastAsiaTheme="majorEastAsia"/>
                <w:noProof/>
              </w:rPr>
              <w:fldChar w:fldCharType="end"/>
            </w:r>
          </w:ins>
        </w:p>
        <w:p w14:paraId="5CC4B41A" w14:textId="315DA9BE" w:rsidR="00156429" w:rsidRDefault="00156429">
          <w:pPr>
            <w:pStyle w:val="TOC3"/>
            <w:tabs>
              <w:tab w:val="left" w:pos="1320"/>
              <w:tab w:val="right" w:leader="dot" w:pos="9019"/>
            </w:tabs>
            <w:rPr>
              <w:ins w:id="256" w:author="Dioguardi, Fabio" w:date="2019-01-24T16:32:00Z"/>
              <w:rFonts w:asciiTheme="minorHAnsi" w:eastAsiaTheme="minorEastAsia" w:hAnsiTheme="minorHAnsi" w:cstheme="minorBidi"/>
              <w:noProof/>
              <w:szCs w:val="22"/>
              <w:lang w:val="en-GB" w:eastAsia="en-GB"/>
            </w:rPr>
          </w:pPr>
          <w:ins w:id="257"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"_Toc536110936"</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5.10.1</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The “</w:t>
            </w:r>
            <w:r w:rsidRPr="00FB5B81">
              <w:rPr>
                <w:rStyle w:val="Hyperlink"/>
                <w:rFonts w:eastAsiaTheme="majorEastAsia"/>
                <w:i/>
                <w:noProof/>
                <w:lang w:val="en-GB"/>
              </w:rPr>
              <w:t>.log</w:t>
            </w:r>
            <w:r w:rsidRPr="00FB5B81">
              <w:rPr>
                <w:rStyle w:val="Hyperlink"/>
                <w:rFonts w:eastAsiaTheme="majorEastAsia"/>
                <w:noProof/>
                <w:lang w:val="en-GB"/>
              </w:rPr>
              <w:t>” file</w:t>
            </w:r>
            <w:r>
              <w:rPr>
                <w:noProof/>
                <w:webHidden/>
              </w:rPr>
              <w:tab/>
            </w:r>
            <w:r>
              <w:rPr>
                <w:noProof/>
                <w:webHidden/>
              </w:rPr>
              <w:fldChar w:fldCharType="begin"/>
            </w:r>
            <w:r>
              <w:rPr>
                <w:noProof/>
                <w:webHidden/>
              </w:rPr>
              <w:instrText xml:space="preserve"> PAGEREF _Toc536110936 \h </w:instrText>
            </w:r>
            <w:r>
              <w:rPr>
                <w:noProof/>
                <w:webHidden/>
              </w:rPr>
            </w:r>
          </w:ins>
          <w:r>
            <w:rPr>
              <w:noProof/>
              <w:webHidden/>
            </w:rPr>
            <w:fldChar w:fldCharType="separate"/>
          </w:r>
          <w:ins w:id="258" w:author="Dioguardi, Fabio" w:date="2019-01-24T16:32:00Z">
            <w:r>
              <w:rPr>
                <w:noProof/>
                <w:webHidden/>
              </w:rPr>
              <w:t>64</w:t>
            </w:r>
            <w:r>
              <w:rPr>
                <w:noProof/>
                <w:webHidden/>
              </w:rPr>
              <w:fldChar w:fldCharType="end"/>
            </w:r>
            <w:r w:rsidRPr="00FB5B81">
              <w:rPr>
                <w:rStyle w:val="Hyperlink"/>
                <w:rFonts w:eastAsiaTheme="majorEastAsia"/>
                <w:noProof/>
              </w:rPr>
              <w:fldChar w:fldCharType="end"/>
            </w:r>
          </w:ins>
        </w:p>
        <w:p w14:paraId="013E4169" w14:textId="6EB67DF4" w:rsidR="00156429" w:rsidRDefault="00156429">
          <w:pPr>
            <w:pStyle w:val="TOC3"/>
            <w:tabs>
              <w:tab w:val="left" w:pos="1320"/>
              <w:tab w:val="right" w:leader="dot" w:pos="9019"/>
            </w:tabs>
            <w:rPr>
              <w:ins w:id="259" w:author="Dioguardi, Fabio" w:date="2019-01-24T16:32:00Z"/>
              <w:rFonts w:asciiTheme="minorHAnsi" w:eastAsiaTheme="minorEastAsia" w:hAnsiTheme="minorHAnsi" w:cstheme="minorBidi"/>
              <w:noProof/>
              <w:szCs w:val="22"/>
              <w:lang w:val="en-GB" w:eastAsia="en-GB"/>
            </w:rPr>
          </w:pPr>
          <w:ins w:id="260"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"_Toc536110937"</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5.10.2</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The Status Report</w:t>
            </w:r>
            <w:r>
              <w:rPr>
                <w:noProof/>
                <w:webHidden/>
              </w:rPr>
              <w:tab/>
            </w:r>
            <w:r>
              <w:rPr>
                <w:noProof/>
                <w:webHidden/>
              </w:rPr>
              <w:fldChar w:fldCharType="begin"/>
            </w:r>
            <w:r>
              <w:rPr>
                <w:noProof/>
                <w:webHidden/>
              </w:rPr>
              <w:instrText xml:space="preserve"> PAGEREF _Toc536110937 \h </w:instrText>
            </w:r>
            <w:r>
              <w:rPr>
                <w:noProof/>
                <w:webHidden/>
              </w:rPr>
            </w:r>
          </w:ins>
          <w:r>
            <w:rPr>
              <w:noProof/>
              <w:webHidden/>
            </w:rPr>
            <w:fldChar w:fldCharType="separate"/>
          </w:r>
          <w:ins w:id="261" w:author="Dioguardi, Fabio" w:date="2019-01-24T16:32:00Z">
            <w:r>
              <w:rPr>
                <w:noProof/>
                <w:webHidden/>
              </w:rPr>
              <w:t>65</w:t>
            </w:r>
            <w:r>
              <w:rPr>
                <w:noProof/>
                <w:webHidden/>
              </w:rPr>
              <w:fldChar w:fldCharType="end"/>
            </w:r>
            <w:r w:rsidRPr="00FB5B81">
              <w:rPr>
                <w:rStyle w:val="Hyperlink"/>
                <w:rFonts w:eastAsiaTheme="majorEastAsia"/>
                <w:noProof/>
              </w:rPr>
              <w:fldChar w:fldCharType="end"/>
            </w:r>
          </w:ins>
        </w:p>
        <w:p w14:paraId="4C600534" w14:textId="1CD2BE21" w:rsidR="00156429" w:rsidRDefault="00156429">
          <w:pPr>
            <w:pStyle w:val="TOC3"/>
            <w:tabs>
              <w:tab w:val="left" w:pos="1320"/>
              <w:tab w:val="right" w:leader="dot" w:pos="9019"/>
            </w:tabs>
            <w:rPr>
              <w:ins w:id="262" w:author="Dioguardi, Fabio" w:date="2019-01-24T16:32:00Z"/>
              <w:rFonts w:asciiTheme="minorHAnsi" w:eastAsiaTheme="minorEastAsia" w:hAnsiTheme="minorHAnsi" w:cstheme="minorBidi"/>
              <w:noProof/>
              <w:szCs w:val="22"/>
              <w:lang w:val="en-GB" w:eastAsia="en-GB"/>
            </w:rPr>
          </w:pPr>
          <w:ins w:id="263"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"_Toc536110938"</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5.10.3</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Plume Height Plots</w:t>
            </w:r>
            <w:r>
              <w:rPr>
                <w:noProof/>
                <w:webHidden/>
              </w:rPr>
              <w:tab/>
            </w:r>
            <w:r>
              <w:rPr>
                <w:noProof/>
                <w:webHidden/>
              </w:rPr>
              <w:fldChar w:fldCharType="begin"/>
            </w:r>
            <w:r>
              <w:rPr>
                <w:noProof/>
                <w:webHidden/>
              </w:rPr>
              <w:instrText xml:space="preserve"> PAGEREF _Toc536110938 \h </w:instrText>
            </w:r>
            <w:r>
              <w:rPr>
                <w:noProof/>
                <w:webHidden/>
              </w:rPr>
            </w:r>
          </w:ins>
          <w:r>
            <w:rPr>
              <w:noProof/>
              <w:webHidden/>
            </w:rPr>
            <w:fldChar w:fldCharType="separate"/>
          </w:r>
          <w:ins w:id="264" w:author="Dioguardi, Fabio" w:date="2019-01-24T16:32:00Z">
            <w:r>
              <w:rPr>
                <w:noProof/>
                <w:webHidden/>
              </w:rPr>
              <w:t>67</w:t>
            </w:r>
            <w:r>
              <w:rPr>
                <w:noProof/>
                <w:webHidden/>
              </w:rPr>
              <w:fldChar w:fldCharType="end"/>
            </w:r>
            <w:r w:rsidRPr="00FB5B81">
              <w:rPr>
                <w:rStyle w:val="Hyperlink"/>
                <w:rFonts w:eastAsiaTheme="majorEastAsia"/>
                <w:noProof/>
              </w:rPr>
              <w:fldChar w:fldCharType="end"/>
            </w:r>
          </w:ins>
        </w:p>
        <w:p w14:paraId="1AB46E3E" w14:textId="490D9E81" w:rsidR="00156429" w:rsidRDefault="00156429">
          <w:pPr>
            <w:pStyle w:val="TOC3"/>
            <w:tabs>
              <w:tab w:val="left" w:pos="1320"/>
              <w:tab w:val="right" w:leader="dot" w:pos="9019"/>
            </w:tabs>
            <w:rPr>
              <w:ins w:id="265" w:author="Dioguardi, Fabio" w:date="2019-01-24T16:32:00Z"/>
              <w:rFonts w:asciiTheme="minorHAnsi" w:eastAsiaTheme="minorEastAsia" w:hAnsiTheme="minorHAnsi" w:cstheme="minorBidi"/>
              <w:noProof/>
              <w:szCs w:val="22"/>
              <w:lang w:val="en-GB" w:eastAsia="en-GB"/>
            </w:rPr>
          </w:pPr>
          <w:ins w:id="266"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"_Toc536110939"</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5.10.4</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Plots showing Source Stats</w:t>
            </w:r>
            <w:r>
              <w:rPr>
                <w:noProof/>
                <w:webHidden/>
              </w:rPr>
              <w:tab/>
            </w:r>
            <w:r>
              <w:rPr>
                <w:noProof/>
                <w:webHidden/>
              </w:rPr>
              <w:fldChar w:fldCharType="begin"/>
            </w:r>
            <w:r>
              <w:rPr>
                <w:noProof/>
                <w:webHidden/>
              </w:rPr>
              <w:instrText xml:space="preserve"> PAGEREF _Toc536110939 \h </w:instrText>
            </w:r>
            <w:r>
              <w:rPr>
                <w:noProof/>
                <w:webHidden/>
              </w:rPr>
            </w:r>
          </w:ins>
          <w:r>
            <w:rPr>
              <w:noProof/>
              <w:webHidden/>
            </w:rPr>
            <w:fldChar w:fldCharType="separate"/>
          </w:r>
          <w:ins w:id="267" w:author="Dioguardi, Fabio" w:date="2019-01-24T16:32:00Z">
            <w:r>
              <w:rPr>
                <w:noProof/>
                <w:webHidden/>
              </w:rPr>
              <w:t>68</w:t>
            </w:r>
            <w:r>
              <w:rPr>
                <w:noProof/>
                <w:webHidden/>
              </w:rPr>
              <w:fldChar w:fldCharType="end"/>
            </w:r>
            <w:r w:rsidRPr="00FB5B81">
              <w:rPr>
                <w:rStyle w:val="Hyperlink"/>
                <w:rFonts w:eastAsiaTheme="majorEastAsia"/>
                <w:noProof/>
              </w:rPr>
              <w:fldChar w:fldCharType="end"/>
            </w:r>
          </w:ins>
        </w:p>
        <w:p w14:paraId="16F5F101" w14:textId="2174A05A" w:rsidR="00156429" w:rsidRDefault="00156429">
          <w:pPr>
            <w:pStyle w:val="TOC3"/>
            <w:tabs>
              <w:tab w:val="left" w:pos="1320"/>
              <w:tab w:val="right" w:leader="dot" w:pos="9019"/>
            </w:tabs>
            <w:rPr>
              <w:ins w:id="268" w:author="Dioguardi, Fabio" w:date="2019-01-24T16:32:00Z"/>
              <w:rFonts w:asciiTheme="minorHAnsi" w:eastAsiaTheme="minorEastAsia" w:hAnsiTheme="minorHAnsi" w:cstheme="minorBidi"/>
              <w:noProof/>
              <w:szCs w:val="22"/>
              <w:lang w:val="en-GB" w:eastAsia="en-GB"/>
            </w:rPr>
          </w:pPr>
          <w:ins w:id="269"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"_Toc536110940"</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5.10.5</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Mass Eruption Rate Plots</w:t>
            </w:r>
            <w:r>
              <w:rPr>
                <w:noProof/>
                <w:webHidden/>
              </w:rPr>
              <w:tab/>
            </w:r>
            <w:r>
              <w:rPr>
                <w:noProof/>
                <w:webHidden/>
              </w:rPr>
              <w:fldChar w:fldCharType="begin"/>
            </w:r>
            <w:r>
              <w:rPr>
                <w:noProof/>
                <w:webHidden/>
              </w:rPr>
              <w:instrText xml:space="preserve"> PAGEREF _Toc536110940 \h </w:instrText>
            </w:r>
            <w:r>
              <w:rPr>
                <w:noProof/>
                <w:webHidden/>
              </w:rPr>
            </w:r>
          </w:ins>
          <w:r>
            <w:rPr>
              <w:noProof/>
              <w:webHidden/>
            </w:rPr>
            <w:fldChar w:fldCharType="separate"/>
          </w:r>
          <w:ins w:id="270" w:author="Dioguardi, Fabio" w:date="2019-01-24T16:32:00Z">
            <w:r>
              <w:rPr>
                <w:noProof/>
                <w:webHidden/>
              </w:rPr>
              <w:t>70</w:t>
            </w:r>
            <w:r>
              <w:rPr>
                <w:noProof/>
                <w:webHidden/>
              </w:rPr>
              <w:fldChar w:fldCharType="end"/>
            </w:r>
            <w:r w:rsidRPr="00FB5B81">
              <w:rPr>
                <w:rStyle w:val="Hyperlink"/>
                <w:rFonts w:eastAsiaTheme="majorEastAsia"/>
                <w:noProof/>
              </w:rPr>
              <w:fldChar w:fldCharType="end"/>
            </w:r>
          </w:ins>
        </w:p>
        <w:p w14:paraId="742B7AD8" w14:textId="0C454E3D" w:rsidR="00156429" w:rsidRDefault="00156429">
          <w:pPr>
            <w:pStyle w:val="TOC3"/>
            <w:tabs>
              <w:tab w:val="left" w:pos="1320"/>
              <w:tab w:val="right" w:leader="dot" w:pos="9019"/>
            </w:tabs>
            <w:rPr>
              <w:ins w:id="271" w:author="Dioguardi, Fabio" w:date="2019-01-24T16:32:00Z"/>
              <w:rFonts w:asciiTheme="minorHAnsi" w:eastAsiaTheme="minorEastAsia" w:hAnsiTheme="minorHAnsi" w:cstheme="minorBidi"/>
              <w:noProof/>
              <w:szCs w:val="22"/>
              <w:lang w:val="en-GB" w:eastAsia="en-GB"/>
            </w:rPr>
          </w:pPr>
          <w:ins w:id="272"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"_Toc536110941"</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5.10.6</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Total Erupted Mass Plots</w:t>
            </w:r>
            <w:r>
              <w:rPr>
                <w:noProof/>
                <w:webHidden/>
              </w:rPr>
              <w:tab/>
            </w:r>
            <w:r>
              <w:rPr>
                <w:noProof/>
                <w:webHidden/>
              </w:rPr>
              <w:fldChar w:fldCharType="begin"/>
            </w:r>
            <w:r>
              <w:rPr>
                <w:noProof/>
                <w:webHidden/>
              </w:rPr>
              <w:instrText xml:space="preserve"> PAGEREF _Toc536110941 \h </w:instrText>
            </w:r>
            <w:r>
              <w:rPr>
                <w:noProof/>
                <w:webHidden/>
              </w:rPr>
            </w:r>
          </w:ins>
          <w:r>
            <w:rPr>
              <w:noProof/>
              <w:webHidden/>
            </w:rPr>
            <w:fldChar w:fldCharType="separate"/>
          </w:r>
          <w:ins w:id="273" w:author="Dioguardi, Fabio" w:date="2019-01-24T16:32:00Z">
            <w:r>
              <w:rPr>
                <w:noProof/>
                <w:webHidden/>
              </w:rPr>
              <w:t>72</w:t>
            </w:r>
            <w:r>
              <w:rPr>
                <w:noProof/>
                <w:webHidden/>
              </w:rPr>
              <w:fldChar w:fldCharType="end"/>
            </w:r>
            <w:r w:rsidRPr="00FB5B81">
              <w:rPr>
                <w:rStyle w:val="Hyperlink"/>
                <w:rFonts w:eastAsiaTheme="majorEastAsia"/>
                <w:noProof/>
              </w:rPr>
              <w:fldChar w:fldCharType="end"/>
            </w:r>
          </w:ins>
        </w:p>
        <w:p w14:paraId="4314953F" w14:textId="590EB896" w:rsidR="00156429" w:rsidRDefault="00156429">
          <w:pPr>
            <w:pStyle w:val="TOC3"/>
            <w:tabs>
              <w:tab w:val="left" w:pos="1320"/>
              <w:tab w:val="right" w:leader="dot" w:pos="9019"/>
            </w:tabs>
            <w:rPr>
              <w:ins w:id="274" w:author="Dioguardi, Fabio" w:date="2019-01-24T16:32:00Z"/>
              <w:rFonts w:asciiTheme="minorHAnsi" w:eastAsiaTheme="minorEastAsia" w:hAnsiTheme="minorHAnsi" w:cstheme="minorBidi"/>
              <w:noProof/>
              <w:szCs w:val="22"/>
              <w:lang w:val="en-GB" w:eastAsia="en-GB"/>
            </w:rPr>
          </w:pPr>
          <w:ins w:id="275" w:author="Dioguardi, Fabio" w:date="2019-01-24T16:32:00Z">
            <w:r w:rsidRPr="00FB5B81">
              <w:rPr>
                <w:rStyle w:val="Hyperlink"/>
                <w:rFonts w:eastAsiaTheme="majorEastAsia"/>
                <w:noProof/>
              </w:rPr>
              <w:lastRenderedPageBreak/>
              <w:fldChar w:fldCharType="begin"/>
            </w:r>
            <w:r w:rsidRPr="00FB5B81">
              <w:rPr>
                <w:rStyle w:val="Hyperlink"/>
                <w:rFonts w:eastAsiaTheme="majorEastAsia"/>
                <w:noProof/>
              </w:rPr>
              <w:instrText xml:space="preserve"> </w:instrText>
            </w:r>
            <w:r>
              <w:rPr>
                <w:noProof/>
              </w:rPr>
              <w:instrText>HYPERLINK \l "_Toc536110942"</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5.10.7</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The status records</w:t>
            </w:r>
            <w:r>
              <w:rPr>
                <w:noProof/>
                <w:webHidden/>
              </w:rPr>
              <w:tab/>
            </w:r>
            <w:r>
              <w:rPr>
                <w:noProof/>
                <w:webHidden/>
              </w:rPr>
              <w:fldChar w:fldCharType="begin"/>
            </w:r>
            <w:r>
              <w:rPr>
                <w:noProof/>
                <w:webHidden/>
              </w:rPr>
              <w:instrText xml:space="preserve"> PAGEREF _Toc536110942 \h </w:instrText>
            </w:r>
            <w:r>
              <w:rPr>
                <w:noProof/>
                <w:webHidden/>
              </w:rPr>
            </w:r>
          </w:ins>
          <w:r>
            <w:rPr>
              <w:noProof/>
              <w:webHidden/>
            </w:rPr>
            <w:fldChar w:fldCharType="separate"/>
          </w:r>
          <w:ins w:id="276" w:author="Dioguardi, Fabio" w:date="2019-01-24T16:32:00Z">
            <w:r>
              <w:rPr>
                <w:noProof/>
                <w:webHidden/>
              </w:rPr>
              <w:t>74</w:t>
            </w:r>
            <w:r>
              <w:rPr>
                <w:noProof/>
                <w:webHidden/>
              </w:rPr>
              <w:fldChar w:fldCharType="end"/>
            </w:r>
            <w:r w:rsidRPr="00FB5B81">
              <w:rPr>
                <w:rStyle w:val="Hyperlink"/>
                <w:rFonts w:eastAsiaTheme="majorEastAsia"/>
                <w:noProof/>
              </w:rPr>
              <w:fldChar w:fldCharType="end"/>
            </w:r>
          </w:ins>
        </w:p>
        <w:p w14:paraId="07AE7791" w14:textId="33723972" w:rsidR="00156429" w:rsidRDefault="00156429">
          <w:pPr>
            <w:pStyle w:val="TOC2"/>
            <w:tabs>
              <w:tab w:val="left" w:pos="880"/>
              <w:tab w:val="right" w:leader="dot" w:pos="9019"/>
            </w:tabs>
            <w:rPr>
              <w:ins w:id="277" w:author="Dioguardi, Fabio" w:date="2019-01-24T16:32:00Z"/>
              <w:rFonts w:asciiTheme="minorHAnsi" w:eastAsiaTheme="minorEastAsia" w:hAnsiTheme="minorHAnsi" w:cstheme="minorBidi"/>
              <w:noProof/>
              <w:szCs w:val="22"/>
              <w:lang w:val="en-GB" w:eastAsia="en-GB"/>
            </w:rPr>
          </w:pPr>
          <w:ins w:id="278"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"_Toc536110943"</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5.11</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Resting and Closing the Loop</w:t>
            </w:r>
            <w:r>
              <w:rPr>
                <w:noProof/>
                <w:webHidden/>
              </w:rPr>
              <w:tab/>
            </w:r>
            <w:r>
              <w:rPr>
                <w:noProof/>
                <w:webHidden/>
              </w:rPr>
              <w:fldChar w:fldCharType="begin"/>
            </w:r>
            <w:r>
              <w:rPr>
                <w:noProof/>
                <w:webHidden/>
              </w:rPr>
              <w:instrText xml:space="preserve"> PAGEREF _Toc536110943 \h </w:instrText>
            </w:r>
            <w:r>
              <w:rPr>
                <w:noProof/>
                <w:webHidden/>
              </w:rPr>
            </w:r>
          </w:ins>
          <w:r>
            <w:rPr>
              <w:noProof/>
              <w:webHidden/>
            </w:rPr>
            <w:fldChar w:fldCharType="separate"/>
          </w:r>
          <w:ins w:id="279" w:author="Dioguardi, Fabio" w:date="2019-01-24T16:32:00Z">
            <w:r>
              <w:rPr>
                <w:noProof/>
                <w:webHidden/>
              </w:rPr>
              <w:t>76</w:t>
            </w:r>
            <w:r>
              <w:rPr>
                <w:noProof/>
                <w:webHidden/>
              </w:rPr>
              <w:fldChar w:fldCharType="end"/>
            </w:r>
            <w:r w:rsidRPr="00FB5B81">
              <w:rPr>
                <w:rStyle w:val="Hyperlink"/>
                <w:rFonts w:eastAsiaTheme="majorEastAsia"/>
                <w:noProof/>
              </w:rPr>
              <w:fldChar w:fldCharType="end"/>
            </w:r>
          </w:ins>
        </w:p>
        <w:p w14:paraId="4B2DBBCF" w14:textId="39D50114" w:rsidR="00156429" w:rsidRDefault="00156429">
          <w:pPr>
            <w:pStyle w:val="TOC1"/>
            <w:tabs>
              <w:tab w:val="left" w:pos="440"/>
              <w:tab w:val="right" w:leader="dot" w:pos="9019"/>
            </w:tabs>
            <w:rPr>
              <w:ins w:id="280" w:author="Dioguardi, Fabio" w:date="2019-01-24T16:32:00Z"/>
              <w:rFonts w:asciiTheme="minorHAnsi" w:eastAsiaTheme="minorEastAsia" w:hAnsiTheme="minorHAnsi" w:cstheme="minorBidi"/>
              <w:noProof/>
              <w:szCs w:val="22"/>
              <w:lang w:val="en-GB" w:eastAsia="en-GB"/>
            </w:rPr>
          </w:pPr>
          <w:ins w:id="281"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"_Toc536110944"</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14:scene3d>
                  <w14:camera w14:prst="orthographicFront"/>
                  <w14:lightRig w14:rig="threePt" w14:dir="t">
                    <w14:rot w14:lat="0" w14:lon="0" w14:rev="0"/>
                  </w14:lightRig>
                </w14:scene3d>
              </w:rPr>
              <w:t>6</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FoxScreen</w:t>
            </w:r>
            <w:r>
              <w:rPr>
                <w:noProof/>
                <w:webHidden/>
              </w:rPr>
              <w:tab/>
            </w:r>
            <w:r>
              <w:rPr>
                <w:noProof/>
                <w:webHidden/>
              </w:rPr>
              <w:fldChar w:fldCharType="begin"/>
            </w:r>
            <w:r>
              <w:rPr>
                <w:noProof/>
                <w:webHidden/>
              </w:rPr>
              <w:instrText xml:space="preserve"> PAGEREF _Toc536110944 \h </w:instrText>
            </w:r>
            <w:r>
              <w:rPr>
                <w:noProof/>
                <w:webHidden/>
              </w:rPr>
            </w:r>
          </w:ins>
          <w:r>
            <w:rPr>
              <w:noProof/>
              <w:webHidden/>
            </w:rPr>
            <w:fldChar w:fldCharType="separate"/>
          </w:r>
          <w:ins w:id="282" w:author="Dioguardi, Fabio" w:date="2019-01-24T16:32:00Z">
            <w:r>
              <w:rPr>
                <w:noProof/>
                <w:webHidden/>
              </w:rPr>
              <w:t>77</w:t>
            </w:r>
            <w:r>
              <w:rPr>
                <w:noProof/>
                <w:webHidden/>
              </w:rPr>
              <w:fldChar w:fldCharType="end"/>
            </w:r>
            <w:r w:rsidRPr="00FB5B81">
              <w:rPr>
                <w:rStyle w:val="Hyperlink"/>
                <w:rFonts w:eastAsiaTheme="majorEastAsia"/>
                <w:noProof/>
              </w:rPr>
              <w:fldChar w:fldCharType="end"/>
            </w:r>
          </w:ins>
        </w:p>
        <w:p w14:paraId="348ACEA4" w14:textId="0C3AECD2" w:rsidR="00156429" w:rsidRDefault="00156429">
          <w:pPr>
            <w:pStyle w:val="TOC1"/>
            <w:tabs>
              <w:tab w:val="left" w:pos="440"/>
              <w:tab w:val="right" w:leader="dot" w:pos="9019"/>
            </w:tabs>
            <w:rPr>
              <w:ins w:id="283" w:author="Dioguardi, Fabio" w:date="2019-01-24T16:32:00Z"/>
              <w:rFonts w:asciiTheme="minorHAnsi" w:eastAsiaTheme="minorEastAsia" w:hAnsiTheme="minorHAnsi" w:cstheme="minorBidi"/>
              <w:noProof/>
              <w:szCs w:val="22"/>
              <w:lang w:val="en-GB" w:eastAsia="en-GB"/>
            </w:rPr>
          </w:pPr>
          <w:ins w:id="284"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"_Toc536110945"</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14:scene3d>
                  <w14:camera w14:prst="orthographicFront"/>
                  <w14:lightRig w14:rig="threePt" w14:dir="t">
                    <w14:rot w14:lat="0" w14:lon="0" w14:rev="0"/>
                  </w14:lightRig>
                </w14:scene3d>
              </w:rPr>
              <w:t>7</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References</w:t>
            </w:r>
            <w:r>
              <w:rPr>
                <w:noProof/>
                <w:webHidden/>
              </w:rPr>
              <w:tab/>
            </w:r>
            <w:r>
              <w:rPr>
                <w:noProof/>
                <w:webHidden/>
              </w:rPr>
              <w:fldChar w:fldCharType="begin"/>
            </w:r>
            <w:r>
              <w:rPr>
                <w:noProof/>
                <w:webHidden/>
              </w:rPr>
              <w:instrText xml:space="preserve"> PAGEREF _Toc536110945 \h </w:instrText>
            </w:r>
            <w:r>
              <w:rPr>
                <w:noProof/>
                <w:webHidden/>
              </w:rPr>
            </w:r>
          </w:ins>
          <w:r>
            <w:rPr>
              <w:noProof/>
              <w:webHidden/>
            </w:rPr>
            <w:fldChar w:fldCharType="separate"/>
          </w:r>
          <w:ins w:id="285" w:author="Dioguardi, Fabio" w:date="2019-01-24T16:32:00Z">
            <w:r>
              <w:rPr>
                <w:noProof/>
                <w:webHidden/>
              </w:rPr>
              <w:t>79</w:t>
            </w:r>
            <w:r>
              <w:rPr>
                <w:noProof/>
                <w:webHidden/>
              </w:rPr>
              <w:fldChar w:fldCharType="end"/>
            </w:r>
            <w:r w:rsidRPr="00FB5B81">
              <w:rPr>
                <w:rStyle w:val="Hyperlink"/>
                <w:rFonts w:eastAsiaTheme="majorEastAsia"/>
                <w:noProof/>
              </w:rPr>
              <w:fldChar w:fldCharType="end"/>
            </w:r>
          </w:ins>
        </w:p>
        <w:p w14:paraId="4C262645" w14:textId="7372317F" w:rsidR="00156429" w:rsidRDefault="00156429">
          <w:pPr>
            <w:pStyle w:val="TOC1"/>
            <w:tabs>
              <w:tab w:val="right" w:leader="dot" w:pos="9019"/>
            </w:tabs>
            <w:rPr>
              <w:ins w:id="286" w:author="Dioguardi, Fabio" w:date="2019-01-24T16:32:00Z"/>
              <w:rFonts w:asciiTheme="minorHAnsi" w:eastAsiaTheme="minorEastAsia" w:hAnsiTheme="minorHAnsi" w:cstheme="minorBidi"/>
              <w:noProof/>
              <w:szCs w:val="22"/>
              <w:lang w:val="en-GB" w:eastAsia="en-GB"/>
            </w:rPr>
          </w:pPr>
          <w:ins w:id="287"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"_Toc536110946"</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Appendix A: List of Parameters in fix_config.txt</w:t>
            </w:r>
            <w:r>
              <w:rPr>
                <w:noProof/>
                <w:webHidden/>
              </w:rPr>
              <w:tab/>
            </w:r>
            <w:r>
              <w:rPr>
                <w:noProof/>
                <w:webHidden/>
              </w:rPr>
              <w:fldChar w:fldCharType="begin"/>
            </w:r>
            <w:r>
              <w:rPr>
                <w:noProof/>
                <w:webHidden/>
              </w:rPr>
              <w:instrText xml:space="preserve"> PAGEREF _Toc536110946 \h </w:instrText>
            </w:r>
            <w:r>
              <w:rPr>
                <w:noProof/>
                <w:webHidden/>
              </w:rPr>
            </w:r>
          </w:ins>
          <w:r>
            <w:rPr>
              <w:noProof/>
              <w:webHidden/>
            </w:rPr>
            <w:fldChar w:fldCharType="separate"/>
          </w:r>
          <w:ins w:id="288" w:author="Dioguardi, Fabio" w:date="2019-01-24T16:32:00Z">
            <w:r>
              <w:rPr>
                <w:noProof/>
                <w:webHidden/>
              </w:rPr>
              <w:t>81</w:t>
            </w:r>
            <w:r>
              <w:rPr>
                <w:noProof/>
                <w:webHidden/>
              </w:rPr>
              <w:fldChar w:fldCharType="end"/>
            </w:r>
            <w:r w:rsidRPr="00FB5B81">
              <w:rPr>
                <w:rStyle w:val="Hyperlink"/>
                <w:rFonts w:eastAsiaTheme="majorEastAsia"/>
                <w:noProof/>
              </w:rPr>
              <w:fldChar w:fldCharType="end"/>
            </w:r>
          </w:ins>
        </w:p>
        <w:p w14:paraId="6E9703D9" w14:textId="6685E7FA" w:rsidR="00156429" w:rsidRDefault="00156429">
          <w:pPr>
            <w:pStyle w:val="TOC1"/>
            <w:tabs>
              <w:tab w:val="right" w:leader="dot" w:pos="9019"/>
            </w:tabs>
            <w:rPr>
              <w:ins w:id="289" w:author="Dioguardi, Fabio" w:date="2019-01-24T16:32:00Z"/>
              <w:rFonts w:asciiTheme="minorHAnsi" w:eastAsiaTheme="minorEastAsia" w:hAnsiTheme="minorHAnsi" w:cstheme="minorBidi"/>
              <w:noProof/>
              <w:szCs w:val="22"/>
              <w:lang w:val="en-GB" w:eastAsia="en-GB"/>
            </w:rPr>
          </w:pPr>
          <w:ins w:id="290"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"_Toc536110947"</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Appendix B: Data Flow Chart of FOXI</w:t>
            </w:r>
            <w:r>
              <w:rPr>
                <w:noProof/>
                <w:webHidden/>
              </w:rPr>
              <w:tab/>
            </w:r>
            <w:r>
              <w:rPr>
                <w:noProof/>
                <w:webHidden/>
              </w:rPr>
              <w:fldChar w:fldCharType="begin"/>
            </w:r>
            <w:r>
              <w:rPr>
                <w:noProof/>
                <w:webHidden/>
              </w:rPr>
              <w:instrText xml:space="preserve"> PAGEREF _Toc536110947 \h </w:instrText>
            </w:r>
            <w:r>
              <w:rPr>
                <w:noProof/>
                <w:webHidden/>
              </w:rPr>
            </w:r>
          </w:ins>
          <w:r>
            <w:rPr>
              <w:noProof/>
              <w:webHidden/>
            </w:rPr>
            <w:fldChar w:fldCharType="separate"/>
          </w:r>
          <w:ins w:id="291" w:author="Dioguardi, Fabio" w:date="2019-01-24T16:32:00Z">
            <w:r>
              <w:rPr>
                <w:noProof/>
                <w:webHidden/>
              </w:rPr>
              <w:t>82</w:t>
            </w:r>
            <w:r>
              <w:rPr>
                <w:noProof/>
                <w:webHidden/>
              </w:rPr>
              <w:fldChar w:fldCharType="end"/>
            </w:r>
            <w:r w:rsidRPr="00FB5B81">
              <w:rPr>
                <w:rStyle w:val="Hyperlink"/>
                <w:rFonts w:eastAsiaTheme="majorEastAsia"/>
                <w:noProof/>
              </w:rPr>
              <w:fldChar w:fldCharType="end"/>
            </w:r>
          </w:ins>
        </w:p>
        <w:p w14:paraId="327B936B" w14:textId="52C420D0" w:rsidR="00156429" w:rsidRDefault="00156429">
          <w:pPr>
            <w:pStyle w:val="TOC1"/>
            <w:tabs>
              <w:tab w:val="right" w:leader="dot" w:pos="9019"/>
            </w:tabs>
            <w:rPr>
              <w:ins w:id="292" w:author="Dioguardi, Fabio" w:date="2019-01-24T16:32:00Z"/>
              <w:rFonts w:asciiTheme="minorHAnsi" w:eastAsiaTheme="minorEastAsia" w:hAnsiTheme="minorHAnsi" w:cstheme="minorBidi"/>
              <w:noProof/>
              <w:szCs w:val="22"/>
              <w:lang w:val="en-GB" w:eastAsia="en-GB"/>
            </w:rPr>
          </w:pPr>
          <w:ins w:id="293"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"_Toc536110948"</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Appendix C: REFIR – Setup for Iceland</w:t>
            </w:r>
            <w:r>
              <w:rPr>
                <w:noProof/>
                <w:webHidden/>
              </w:rPr>
              <w:tab/>
            </w:r>
            <w:r>
              <w:rPr>
                <w:noProof/>
                <w:webHidden/>
              </w:rPr>
              <w:fldChar w:fldCharType="begin"/>
            </w:r>
            <w:r>
              <w:rPr>
                <w:noProof/>
                <w:webHidden/>
              </w:rPr>
              <w:instrText xml:space="preserve"> PAGEREF _Toc536110948 \h </w:instrText>
            </w:r>
            <w:r>
              <w:rPr>
                <w:noProof/>
                <w:webHidden/>
              </w:rPr>
            </w:r>
          </w:ins>
          <w:r>
            <w:rPr>
              <w:noProof/>
              <w:webHidden/>
            </w:rPr>
            <w:fldChar w:fldCharType="separate"/>
          </w:r>
          <w:ins w:id="294" w:author="Dioguardi, Fabio" w:date="2019-01-24T16:32:00Z">
            <w:r>
              <w:rPr>
                <w:noProof/>
                <w:webHidden/>
              </w:rPr>
              <w:t>83</w:t>
            </w:r>
            <w:r>
              <w:rPr>
                <w:noProof/>
                <w:webHidden/>
              </w:rPr>
              <w:fldChar w:fldCharType="end"/>
            </w:r>
            <w:r w:rsidRPr="00FB5B81">
              <w:rPr>
                <w:rStyle w:val="Hyperlink"/>
                <w:rFonts w:eastAsiaTheme="majorEastAsia"/>
                <w:noProof/>
              </w:rPr>
              <w:fldChar w:fldCharType="end"/>
            </w:r>
          </w:ins>
        </w:p>
        <w:p w14:paraId="49D345D0" w14:textId="06687487" w:rsidR="00156429" w:rsidRDefault="00156429">
          <w:pPr>
            <w:pStyle w:val="TOC1"/>
            <w:tabs>
              <w:tab w:val="right" w:leader="dot" w:pos="9019"/>
            </w:tabs>
            <w:rPr>
              <w:ins w:id="295" w:author="Dioguardi, Fabio" w:date="2019-01-24T16:32:00Z"/>
              <w:rFonts w:asciiTheme="minorHAnsi" w:eastAsiaTheme="minorEastAsia" w:hAnsiTheme="minorHAnsi" w:cstheme="minorBidi"/>
              <w:noProof/>
              <w:szCs w:val="22"/>
              <w:lang w:val="en-GB" w:eastAsia="en-GB"/>
            </w:rPr>
          </w:pPr>
          <w:ins w:id="296"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"_Toc536110949"</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Appendix D: Automatic plume tracking web-cameras at Hekla</w:t>
            </w:r>
            <w:r>
              <w:rPr>
                <w:noProof/>
                <w:webHidden/>
              </w:rPr>
              <w:tab/>
            </w:r>
            <w:r>
              <w:rPr>
                <w:noProof/>
                <w:webHidden/>
              </w:rPr>
              <w:fldChar w:fldCharType="begin"/>
            </w:r>
            <w:r>
              <w:rPr>
                <w:noProof/>
                <w:webHidden/>
              </w:rPr>
              <w:instrText xml:space="preserve"> PAGEREF _Toc536110949 \h </w:instrText>
            </w:r>
            <w:r>
              <w:rPr>
                <w:noProof/>
                <w:webHidden/>
              </w:rPr>
            </w:r>
          </w:ins>
          <w:r>
            <w:rPr>
              <w:noProof/>
              <w:webHidden/>
            </w:rPr>
            <w:fldChar w:fldCharType="separate"/>
          </w:r>
          <w:ins w:id="297" w:author="Dioguardi, Fabio" w:date="2019-01-24T16:32:00Z">
            <w:r>
              <w:rPr>
                <w:noProof/>
                <w:webHidden/>
              </w:rPr>
              <w:t>84</w:t>
            </w:r>
            <w:r>
              <w:rPr>
                <w:noProof/>
                <w:webHidden/>
              </w:rPr>
              <w:fldChar w:fldCharType="end"/>
            </w:r>
            <w:r w:rsidRPr="00FB5B81">
              <w:rPr>
                <w:rStyle w:val="Hyperlink"/>
                <w:rFonts w:eastAsiaTheme="majorEastAsia"/>
                <w:noProof/>
              </w:rPr>
              <w:fldChar w:fldCharType="end"/>
            </w:r>
          </w:ins>
        </w:p>
        <w:p w14:paraId="492A2384" w14:textId="0442218B" w:rsidR="00156429" w:rsidRDefault="00156429">
          <w:pPr>
            <w:pStyle w:val="TOC1"/>
            <w:tabs>
              <w:tab w:val="right" w:leader="dot" w:pos="9019"/>
            </w:tabs>
            <w:rPr>
              <w:ins w:id="298" w:author="Dioguardi, Fabio" w:date="2019-01-24T16:32:00Z"/>
              <w:rFonts w:asciiTheme="minorHAnsi" w:eastAsiaTheme="minorEastAsia" w:hAnsiTheme="minorHAnsi" w:cstheme="minorBidi"/>
              <w:noProof/>
              <w:szCs w:val="22"/>
              <w:lang w:val="en-GB" w:eastAsia="en-GB"/>
            </w:rPr>
          </w:pPr>
          <w:ins w:id="299"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"_Toc536110950"</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Appendix E: Suggested settings for weight factors  (FutureVolc setup)</w:t>
            </w:r>
            <w:r>
              <w:rPr>
                <w:noProof/>
                <w:webHidden/>
              </w:rPr>
              <w:tab/>
            </w:r>
            <w:r>
              <w:rPr>
                <w:noProof/>
                <w:webHidden/>
              </w:rPr>
              <w:fldChar w:fldCharType="begin"/>
            </w:r>
            <w:r>
              <w:rPr>
                <w:noProof/>
                <w:webHidden/>
              </w:rPr>
              <w:instrText xml:space="preserve"> PAGEREF _Toc536110950 \h </w:instrText>
            </w:r>
            <w:r>
              <w:rPr>
                <w:noProof/>
                <w:webHidden/>
              </w:rPr>
            </w:r>
          </w:ins>
          <w:r>
            <w:rPr>
              <w:noProof/>
              <w:webHidden/>
            </w:rPr>
            <w:fldChar w:fldCharType="separate"/>
          </w:r>
          <w:ins w:id="300" w:author="Dioguardi, Fabio" w:date="2019-01-24T16:32:00Z">
            <w:r>
              <w:rPr>
                <w:noProof/>
                <w:webHidden/>
              </w:rPr>
              <w:t>85</w:t>
            </w:r>
            <w:r>
              <w:rPr>
                <w:noProof/>
                <w:webHidden/>
              </w:rPr>
              <w:fldChar w:fldCharType="end"/>
            </w:r>
            <w:r w:rsidRPr="00FB5B81">
              <w:rPr>
                <w:rStyle w:val="Hyperlink"/>
                <w:rFonts w:eastAsiaTheme="majorEastAsia"/>
                <w:noProof/>
              </w:rPr>
              <w:fldChar w:fldCharType="end"/>
            </w:r>
          </w:ins>
        </w:p>
        <w:p w14:paraId="70A14875" w14:textId="76114D41" w:rsidR="00156429" w:rsidRDefault="00156429">
          <w:pPr>
            <w:pStyle w:val="TOC1"/>
            <w:tabs>
              <w:tab w:val="right" w:leader="dot" w:pos="9019"/>
            </w:tabs>
            <w:rPr>
              <w:ins w:id="301" w:author="Dioguardi, Fabio" w:date="2019-01-24T16:32:00Z"/>
              <w:rFonts w:asciiTheme="minorHAnsi" w:eastAsiaTheme="minorEastAsia" w:hAnsiTheme="minorHAnsi" w:cstheme="minorBidi"/>
              <w:noProof/>
              <w:szCs w:val="22"/>
              <w:lang w:val="en-GB" w:eastAsia="en-GB"/>
            </w:rPr>
          </w:pPr>
          <w:ins w:id="302"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"_Toc536110951"</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Appendix F: List of entries in a *_mer_LOG.txt</w:t>
            </w:r>
            <w:r>
              <w:rPr>
                <w:noProof/>
                <w:webHidden/>
              </w:rPr>
              <w:tab/>
            </w:r>
            <w:r>
              <w:rPr>
                <w:noProof/>
                <w:webHidden/>
              </w:rPr>
              <w:fldChar w:fldCharType="begin"/>
            </w:r>
            <w:r>
              <w:rPr>
                <w:noProof/>
                <w:webHidden/>
              </w:rPr>
              <w:instrText xml:space="preserve"> PAGEREF _Toc536110951 \h </w:instrText>
            </w:r>
            <w:r>
              <w:rPr>
                <w:noProof/>
                <w:webHidden/>
              </w:rPr>
            </w:r>
          </w:ins>
          <w:r>
            <w:rPr>
              <w:noProof/>
              <w:webHidden/>
            </w:rPr>
            <w:fldChar w:fldCharType="separate"/>
          </w:r>
          <w:ins w:id="303" w:author="Dioguardi, Fabio" w:date="2019-01-24T16:32:00Z">
            <w:r>
              <w:rPr>
                <w:noProof/>
                <w:webHidden/>
              </w:rPr>
              <w:t>86</w:t>
            </w:r>
            <w:r>
              <w:rPr>
                <w:noProof/>
                <w:webHidden/>
              </w:rPr>
              <w:fldChar w:fldCharType="end"/>
            </w:r>
            <w:r w:rsidRPr="00FB5B81">
              <w:rPr>
                <w:rStyle w:val="Hyperlink"/>
                <w:rFonts w:eastAsiaTheme="majorEastAsia"/>
                <w:noProof/>
              </w:rPr>
              <w:fldChar w:fldCharType="end"/>
            </w:r>
          </w:ins>
        </w:p>
        <w:p w14:paraId="7665919C" w14:textId="58AD4BED" w:rsidR="00156429" w:rsidRDefault="00156429">
          <w:pPr>
            <w:pStyle w:val="TOC1"/>
            <w:tabs>
              <w:tab w:val="right" w:leader="dot" w:pos="9019"/>
            </w:tabs>
            <w:rPr>
              <w:ins w:id="304" w:author="Dioguardi, Fabio" w:date="2019-01-24T16:32:00Z"/>
              <w:rFonts w:asciiTheme="minorHAnsi" w:eastAsiaTheme="minorEastAsia" w:hAnsiTheme="minorHAnsi" w:cstheme="minorBidi"/>
              <w:noProof/>
              <w:szCs w:val="22"/>
              <w:lang w:val="en-GB" w:eastAsia="en-GB"/>
            </w:rPr>
          </w:pPr>
          <w:ins w:id="305"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"_Toc536110952"</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Appendix G: Example for a Status Report</w:t>
            </w:r>
            <w:r>
              <w:rPr>
                <w:noProof/>
                <w:webHidden/>
              </w:rPr>
              <w:tab/>
            </w:r>
            <w:r>
              <w:rPr>
                <w:noProof/>
                <w:webHidden/>
              </w:rPr>
              <w:fldChar w:fldCharType="begin"/>
            </w:r>
            <w:r>
              <w:rPr>
                <w:noProof/>
                <w:webHidden/>
              </w:rPr>
              <w:instrText xml:space="preserve"> PAGEREF _Toc536110952 \h </w:instrText>
            </w:r>
            <w:r>
              <w:rPr>
                <w:noProof/>
                <w:webHidden/>
              </w:rPr>
            </w:r>
          </w:ins>
          <w:r>
            <w:rPr>
              <w:noProof/>
              <w:webHidden/>
            </w:rPr>
            <w:fldChar w:fldCharType="separate"/>
          </w:r>
          <w:ins w:id="306" w:author="Dioguardi, Fabio" w:date="2019-01-24T16:32:00Z">
            <w:r>
              <w:rPr>
                <w:noProof/>
                <w:webHidden/>
              </w:rPr>
              <w:t>88</w:t>
            </w:r>
            <w:r>
              <w:rPr>
                <w:noProof/>
                <w:webHidden/>
              </w:rPr>
              <w:fldChar w:fldCharType="end"/>
            </w:r>
            <w:r w:rsidRPr="00FB5B81">
              <w:rPr>
                <w:rStyle w:val="Hyperlink"/>
                <w:rFonts w:eastAsiaTheme="majorEastAsia"/>
                <w:noProof/>
              </w:rPr>
              <w:fldChar w:fldCharType="end"/>
            </w:r>
          </w:ins>
        </w:p>
        <w:p w14:paraId="2361B2F0" w14:textId="7E84E7B3" w:rsidR="001E0E58" w:rsidDel="008C08C3" w:rsidRDefault="001E0E58">
          <w:pPr>
            <w:pStyle w:val="TOC1"/>
            <w:tabs>
              <w:tab w:val="left" w:pos="440"/>
              <w:tab w:val="right" w:leader="dot" w:pos="9019"/>
            </w:tabs>
            <w:rPr>
              <w:del w:id="307" w:author="Dioguardi, Fabio" w:date="2019-01-24T15:25:00Z"/>
              <w:rFonts w:asciiTheme="minorHAnsi" w:eastAsiaTheme="minorEastAsia" w:hAnsiTheme="minorHAnsi" w:cstheme="minorBidi"/>
              <w:noProof/>
              <w:szCs w:val="22"/>
              <w:lang w:val="en-GB" w:eastAsia="en-GB"/>
            </w:rPr>
          </w:pPr>
          <w:del w:id="308" w:author="Dioguardi, Fabio" w:date="2019-01-24T15:25:00Z">
            <w:r w:rsidRPr="008C08C3" w:rsidDel="008C08C3">
              <w:rPr>
                <w:rStyle w:val="Hyperlink"/>
                <w:noProof/>
                <w:lang w:val="en-GB"/>
                <w14:scene3d>
                  <w14:camera w14:prst="orthographicFront"/>
                  <w14:lightRig w14:rig="threePt" w14:dir="t">
                    <w14:rot w14:lat="0" w14:lon="0" w14:rev="0"/>
                  </w14:lightRig>
                </w14:scene3d>
              </w:rPr>
              <w:delText>1</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REFIR: Introduction and spectrum of tasks</w:delText>
            </w:r>
            <w:r w:rsidDel="008C08C3">
              <w:rPr>
                <w:noProof/>
                <w:webHidden/>
              </w:rPr>
              <w:tab/>
              <w:delText>5</w:delText>
            </w:r>
          </w:del>
        </w:p>
        <w:p w14:paraId="761A763A" w14:textId="3BCEBAAF" w:rsidR="001E0E58" w:rsidDel="008C08C3" w:rsidRDefault="001E0E58">
          <w:pPr>
            <w:pStyle w:val="TOC2"/>
            <w:tabs>
              <w:tab w:val="left" w:pos="880"/>
              <w:tab w:val="right" w:leader="dot" w:pos="9019"/>
            </w:tabs>
            <w:rPr>
              <w:del w:id="309" w:author="Dioguardi, Fabio" w:date="2019-01-24T15:25:00Z"/>
              <w:rFonts w:asciiTheme="minorHAnsi" w:eastAsiaTheme="minorEastAsia" w:hAnsiTheme="minorHAnsi" w:cstheme="minorBidi"/>
              <w:noProof/>
              <w:szCs w:val="22"/>
              <w:lang w:val="en-GB" w:eastAsia="en-GB"/>
            </w:rPr>
          </w:pPr>
          <w:del w:id="310" w:author="Dioguardi, Fabio" w:date="2019-01-24T15:25:00Z">
            <w:r w:rsidRPr="008C08C3" w:rsidDel="008C08C3">
              <w:rPr>
                <w:rStyle w:val="Hyperlink"/>
                <w:noProof/>
                <w:lang w:val="en-GB"/>
              </w:rPr>
              <w:delText>1.1</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New functionalities included in version 19</w:delText>
            </w:r>
            <w:r w:rsidDel="008C08C3">
              <w:rPr>
                <w:noProof/>
                <w:webHidden/>
              </w:rPr>
              <w:tab/>
              <w:delText>5</w:delText>
            </w:r>
          </w:del>
        </w:p>
        <w:p w14:paraId="7036957D" w14:textId="301B1404" w:rsidR="001E0E58" w:rsidDel="008C08C3" w:rsidRDefault="001E0E58">
          <w:pPr>
            <w:pStyle w:val="TOC1"/>
            <w:tabs>
              <w:tab w:val="left" w:pos="440"/>
              <w:tab w:val="right" w:leader="dot" w:pos="9019"/>
            </w:tabs>
            <w:rPr>
              <w:del w:id="311" w:author="Dioguardi, Fabio" w:date="2019-01-24T15:25:00Z"/>
              <w:rFonts w:asciiTheme="minorHAnsi" w:eastAsiaTheme="minorEastAsia" w:hAnsiTheme="minorHAnsi" w:cstheme="minorBidi"/>
              <w:noProof/>
              <w:szCs w:val="22"/>
              <w:lang w:val="en-GB" w:eastAsia="en-GB"/>
            </w:rPr>
          </w:pPr>
          <w:del w:id="312" w:author="Dioguardi, Fabio" w:date="2019-01-24T15:25:00Z">
            <w:r w:rsidRPr="008C08C3" w:rsidDel="008C08C3">
              <w:rPr>
                <w:rStyle w:val="Hyperlink"/>
                <w:noProof/>
                <w:lang w:val="en-GB"/>
                <w14:scene3d>
                  <w14:camera w14:prst="orthographicFront"/>
                  <w14:lightRig w14:rig="threePt" w14:dir="t">
                    <w14:rot w14:lat="0" w14:lon="0" w14:rev="0"/>
                  </w14:lightRig>
                </w14:scene3d>
              </w:rPr>
              <w:delText>2</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General Description of the multi-parameter system REFIR</w:delText>
            </w:r>
            <w:r w:rsidDel="008C08C3">
              <w:rPr>
                <w:noProof/>
                <w:webHidden/>
              </w:rPr>
              <w:tab/>
              <w:delText>6</w:delText>
            </w:r>
          </w:del>
        </w:p>
        <w:p w14:paraId="7911D784" w14:textId="0DA92938" w:rsidR="001E0E58" w:rsidDel="008C08C3" w:rsidRDefault="001E0E58">
          <w:pPr>
            <w:pStyle w:val="TOC2"/>
            <w:tabs>
              <w:tab w:val="left" w:pos="880"/>
              <w:tab w:val="right" w:leader="dot" w:pos="9019"/>
            </w:tabs>
            <w:rPr>
              <w:del w:id="313" w:author="Dioguardi, Fabio" w:date="2019-01-24T15:25:00Z"/>
              <w:rFonts w:asciiTheme="minorHAnsi" w:eastAsiaTheme="minorEastAsia" w:hAnsiTheme="minorHAnsi" w:cstheme="minorBidi"/>
              <w:noProof/>
              <w:szCs w:val="22"/>
              <w:lang w:val="en-GB" w:eastAsia="en-GB"/>
            </w:rPr>
          </w:pPr>
          <w:del w:id="314" w:author="Dioguardi, Fabio" w:date="2019-01-24T15:25:00Z">
            <w:r w:rsidRPr="008C08C3" w:rsidDel="008C08C3">
              <w:rPr>
                <w:rStyle w:val="Hyperlink"/>
                <w:noProof/>
                <w:lang w:val="en-GB"/>
              </w:rPr>
              <w:delText>2.1</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Overview</w:delText>
            </w:r>
            <w:r w:rsidDel="008C08C3">
              <w:rPr>
                <w:noProof/>
                <w:webHidden/>
              </w:rPr>
              <w:tab/>
              <w:delText>6</w:delText>
            </w:r>
          </w:del>
        </w:p>
        <w:p w14:paraId="3C85CD94" w14:textId="2571ED39" w:rsidR="001E0E58" w:rsidDel="008C08C3" w:rsidRDefault="001E0E58">
          <w:pPr>
            <w:pStyle w:val="TOC2"/>
            <w:tabs>
              <w:tab w:val="left" w:pos="880"/>
              <w:tab w:val="right" w:leader="dot" w:pos="9019"/>
            </w:tabs>
            <w:rPr>
              <w:del w:id="315" w:author="Dioguardi, Fabio" w:date="2019-01-24T15:25:00Z"/>
              <w:rFonts w:asciiTheme="minorHAnsi" w:eastAsiaTheme="minorEastAsia" w:hAnsiTheme="minorHAnsi" w:cstheme="minorBidi"/>
              <w:noProof/>
              <w:szCs w:val="22"/>
              <w:lang w:val="en-GB" w:eastAsia="en-GB"/>
            </w:rPr>
          </w:pPr>
          <w:del w:id="316" w:author="Dioguardi, Fabio" w:date="2019-01-24T15:25:00Z">
            <w:r w:rsidRPr="008C08C3" w:rsidDel="008C08C3">
              <w:rPr>
                <w:rStyle w:val="Hyperlink"/>
                <w:noProof/>
                <w:lang w:val="en-GB"/>
              </w:rPr>
              <w:delText>2.2</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System requirements</w:delText>
            </w:r>
            <w:r w:rsidDel="008C08C3">
              <w:rPr>
                <w:noProof/>
                <w:webHidden/>
              </w:rPr>
              <w:tab/>
              <w:delText>8</w:delText>
            </w:r>
          </w:del>
        </w:p>
        <w:p w14:paraId="742C6C85" w14:textId="2E43293F" w:rsidR="001E0E58" w:rsidDel="008C08C3" w:rsidRDefault="001E0E58">
          <w:pPr>
            <w:pStyle w:val="TOC2"/>
            <w:tabs>
              <w:tab w:val="left" w:pos="880"/>
              <w:tab w:val="right" w:leader="dot" w:pos="9019"/>
            </w:tabs>
            <w:rPr>
              <w:del w:id="317" w:author="Dioguardi, Fabio" w:date="2019-01-24T15:25:00Z"/>
              <w:rFonts w:asciiTheme="minorHAnsi" w:eastAsiaTheme="minorEastAsia" w:hAnsiTheme="minorHAnsi" w:cstheme="minorBidi"/>
              <w:noProof/>
              <w:szCs w:val="22"/>
              <w:lang w:val="en-GB" w:eastAsia="en-GB"/>
            </w:rPr>
          </w:pPr>
          <w:del w:id="318" w:author="Dioguardi, Fabio" w:date="2019-01-24T15:25:00Z">
            <w:r w:rsidRPr="008C08C3" w:rsidDel="008C08C3">
              <w:rPr>
                <w:rStyle w:val="Hyperlink"/>
                <w:noProof/>
                <w:lang w:val="en-GB"/>
              </w:rPr>
              <w:delText>2.3</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Main Components of REFIR and Intercommunication Structure</w:delText>
            </w:r>
            <w:r w:rsidDel="008C08C3">
              <w:rPr>
                <w:noProof/>
                <w:webHidden/>
              </w:rPr>
              <w:tab/>
              <w:delText>8</w:delText>
            </w:r>
          </w:del>
        </w:p>
        <w:p w14:paraId="674C2EA3" w14:textId="2AEF636E" w:rsidR="001E0E58" w:rsidDel="008C08C3" w:rsidRDefault="001E0E58">
          <w:pPr>
            <w:pStyle w:val="TOC2"/>
            <w:tabs>
              <w:tab w:val="left" w:pos="880"/>
              <w:tab w:val="right" w:leader="dot" w:pos="9019"/>
            </w:tabs>
            <w:rPr>
              <w:del w:id="319" w:author="Dioguardi, Fabio" w:date="2019-01-24T15:25:00Z"/>
              <w:rFonts w:asciiTheme="minorHAnsi" w:eastAsiaTheme="minorEastAsia" w:hAnsiTheme="minorHAnsi" w:cstheme="minorBidi"/>
              <w:noProof/>
              <w:szCs w:val="22"/>
              <w:lang w:val="en-GB" w:eastAsia="en-GB"/>
            </w:rPr>
          </w:pPr>
          <w:del w:id="320" w:author="Dioguardi, Fabio" w:date="2019-01-24T15:25:00Z">
            <w:r w:rsidRPr="008C08C3" w:rsidDel="008C08C3">
              <w:rPr>
                <w:rStyle w:val="Hyperlink"/>
                <w:noProof/>
                <w:lang w:val="en-GB"/>
              </w:rPr>
              <w:delText>2.4</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Overview of Input Files (Example: setup for Iceland)</w:delText>
            </w:r>
            <w:r w:rsidDel="008C08C3">
              <w:rPr>
                <w:noProof/>
                <w:webHidden/>
              </w:rPr>
              <w:tab/>
              <w:delText>10</w:delText>
            </w:r>
          </w:del>
        </w:p>
        <w:p w14:paraId="70A61B06" w14:textId="620AFE03" w:rsidR="001E0E58" w:rsidDel="008C08C3" w:rsidRDefault="001E0E58">
          <w:pPr>
            <w:pStyle w:val="TOC2"/>
            <w:tabs>
              <w:tab w:val="left" w:pos="880"/>
              <w:tab w:val="right" w:leader="dot" w:pos="9019"/>
            </w:tabs>
            <w:rPr>
              <w:del w:id="321" w:author="Dioguardi, Fabio" w:date="2019-01-24T15:25:00Z"/>
              <w:rFonts w:asciiTheme="minorHAnsi" w:eastAsiaTheme="minorEastAsia" w:hAnsiTheme="minorHAnsi" w:cstheme="minorBidi"/>
              <w:noProof/>
              <w:szCs w:val="22"/>
              <w:lang w:val="en-GB" w:eastAsia="en-GB"/>
            </w:rPr>
          </w:pPr>
          <w:del w:id="322" w:author="Dioguardi, Fabio" w:date="2019-01-24T15:25:00Z">
            <w:r w:rsidRPr="008C08C3" w:rsidDel="008C08C3">
              <w:rPr>
                <w:rStyle w:val="Hyperlink"/>
                <w:noProof/>
                <w:lang w:val="en-GB"/>
              </w:rPr>
              <w:delText>2.5</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Overview of FOXI Output Files</w:delText>
            </w:r>
            <w:r w:rsidDel="008C08C3">
              <w:rPr>
                <w:noProof/>
                <w:webHidden/>
              </w:rPr>
              <w:tab/>
              <w:delText>12</w:delText>
            </w:r>
          </w:del>
        </w:p>
        <w:p w14:paraId="2F67A007" w14:textId="2EC0BA97" w:rsidR="001E0E58" w:rsidDel="008C08C3" w:rsidRDefault="001E0E58">
          <w:pPr>
            <w:pStyle w:val="TOC1"/>
            <w:tabs>
              <w:tab w:val="left" w:pos="440"/>
              <w:tab w:val="right" w:leader="dot" w:pos="9019"/>
            </w:tabs>
            <w:rPr>
              <w:del w:id="323" w:author="Dioguardi, Fabio" w:date="2019-01-24T15:25:00Z"/>
              <w:rFonts w:asciiTheme="minorHAnsi" w:eastAsiaTheme="minorEastAsia" w:hAnsiTheme="minorHAnsi" w:cstheme="minorBidi"/>
              <w:noProof/>
              <w:szCs w:val="22"/>
              <w:lang w:val="en-GB" w:eastAsia="en-GB"/>
            </w:rPr>
          </w:pPr>
          <w:del w:id="324" w:author="Dioguardi, Fabio" w:date="2019-01-24T15:25:00Z">
            <w:r w:rsidRPr="008C08C3" w:rsidDel="008C08C3">
              <w:rPr>
                <w:rStyle w:val="Hyperlink"/>
                <w:noProof/>
                <w:lang w:val="en-GB"/>
                <w14:scene3d>
                  <w14:camera w14:prst="orthographicFront"/>
                  <w14:lightRig w14:rig="threePt" w14:dir="t">
                    <w14:rot w14:lat="0" w14:lon="0" w14:rev="0"/>
                  </w14:lightRig>
                </w14:scene3d>
              </w:rPr>
              <w:delText>3</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How to set up REFIR</w:delText>
            </w:r>
            <w:r w:rsidDel="008C08C3">
              <w:rPr>
                <w:noProof/>
                <w:webHidden/>
              </w:rPr>
              <w:tab/>
              <w:delText>14</w:delText>
            </w:r>
          </w:del>
        </w:p>
        <w:p w14:paraId="35730748" w14:textId="3D39FF9E" w:rsidR="001E0E58" w:rsidDel="008C08C3" w:rsidRDefault="001E0E58">
          <w:pPr>
            <w:pStyle w:val="TOC2"/>
            <w:tabs>
              <w:tab w:val="left" w:pos="880"/>
              <w:tab w:val="right" w:leader="dot" w:pos="9019"/>
            </w:tabs>
            <w:rPr>
              <w:del w:id="325" w:author="Dioguardi, Fabio" w:date="2019-01-24T15:25:00Z"/>
              <w:rFonts w:asciiTheme="minorHAnsi" w:eastAsiaTheme="minorEastAsia" w:hAnsiTheme="minorHAnsi" w:cstheme="minorBidi"/>
              <w:noProof/>
              <w:szCs w:val="22"/>
              <w:lang w:val="en-GB" w:eastAsia="en-GB"/>
            </w:rPr>
          </w:pPr>
          <w:del w:id="326" w:author="Dioguardi, Fabio" w:date="2019-01-24T15:25:00Z">
            <w:r w:rsidRPr="008C08C3" w:rsidDel="008C08C3">
              <w:rPr>
                <w:rStyle w:val="Hyperlink"/>
                <w:noProof/>
                <w:lang w:val="en-GB"/>
              </w:rPr>
              <w:delText>3.1</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General remarks</w:delText>
            </w:r>
            <w:r w:rsidDel="008C08C3">
              <w:rPr>
                <w:noProof/>
                <w:webHidden/>
              </w:rPr>
              <w:tab/>
              <w:delText>14</w:delText>
            </w:r>
          </w:del>
        </w:p>
        <w:p w14:paraId="18EB2DB9" w14:textId="29198A55" w:rsidR="001E0E58" w:rsidDel="008C08C3" w:rsidRDefault="001E0E58">
          <w:pPr>
            <w:pStyle w:val="TOC2"/>
            <w:tabs>
              <w:tab w:val="left" w:pos="880"/>
              <w:tab w:val="right" w:leader="dot" w:pos="9019"/>
            </w:tabs>
            <w:rPr>
              <w:del w:id="327" w:author="Dioguardi, Fabio" w:date="2019-01-24T15:25:00Z"/>
              <w:rFonts w:asciiTheme="minorHAnsi" w:eastAsiaTheme="minorEastAsia" w:hAnsiTheme="minorHAnsi" w:cstheme="minorBidi"/>
              <w:noProof/>
              <w:szCs w:val="22"/>
              <w:lang w:val="en-GB" w:eastAsia="en-GB"/>
            </w:rPr>
          </w:pPr>
          <w:del w:id="328" w:author="Dioguardi, Fabio" w:date="2019-01-24T15:25:00Z">
            <w:r w:rsidRPr="008C08C3" w:rsidDel="008C08C3">
              <w:rPr>
                <w:rStyle w:val="Hyperlink"/>
                <w:noProof/>
                <w:lang w:val="en-GB"/>
              </w:rPr>
              <w:delText>3.2</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Installation</w:delText>
            </w:r>
            <w:r w:rsidDel="008C08C3">
              <w:rPr>
                <w:noProof/>
                <w:webHidden/>
              </w:rPr>
              <w:tab/>
              <w:delText>14</w:delText>
            </w:r>
          </w:del>
        </w:p>
        <w:p w14:paraId="1145E083" w14:textId="362F955E" w:rsidR="001E0E58" w:rsidDel="008C08C3" w:rsidRDefault="001E0E58">
          <w:pPr>
            <w:pStyle w:val="TOC3"/>
            <w:tabs>
              <w:tab w:val="left" w:pos="880"/>
              <w:tab w:val="right" w:leader="dot" w:pos="9019"/>
            </w:tabs>
            <w:rPr>
              <w:del w:id="329" w:author="Dioguardi, Fabio" w:date="2019-01-24T15:25:00Z"/>
              <w:rFonts w:asciiTheme="minorHAnsi" w:eastAsiaTheme="minorEastAsia" w:hAnsiTheme="minorHAnsi" w:cstheme="minorBidi"/>
              <w:noProof/>
              <w:szCs w:val="22"/>
              <w:lang w:val="en-GB" w:eastAsia="en-GB"/>
            </w:rPr>
          </w:pPr>
          <w:del w:id="330" w:author="Dioguardi, Fabio" w:date="2019-01-24T15:25:00Z">
            <w:r w:rsidRPr="008C08C3" w:rsidDel="008C08C3">
              <w:rPr>
                <w:rStyle w:val="Hyperlink"/>
                <w:noProof/>
                <w:lang w:val="en-GB"/>
              </w:rPr>
              <w:delText>1.</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Assembling the python scripts</w:delText>
            </w:r>
            <w:r w:rsidDel="008C08C3">
              <w:rPr>
                <w:noProof/>
                <w:webHidden/>
              </w:rPr>
              <w:tab/>
              <w:delText>14</w:delText>
            </w:r>
          </w:del>
        </w:p>
        <w:p w14:paraId="40C2ADF3" w14:textId="5167DD70" w:rsidR="001E0E58" w:rsidDel="008C08C3" w:rsidRDefault="001E0E58">
          <w:pPr>
            <w:pStyle w:val="TOC3"/>
            <w:tabs>
              <w:tab w:val="left" w:pos="880"/>
              <w:tab w:val="right" w:leader="dot" w:pos="9019"/>
            </w:tabs>
            <w:rPr>
              <w:del w:id="331" w:author="Dioguardi, Fabio" w:date="2019-01-24T15:25:00Z"/>
              <w:rFonts w:asciiTheme="minorHAnsi" w:eastAsiaTheme="minorEastAsia" w:hAnsiTheme="minorHAnsi" w:cstheme="minorBidi"/>
              <w:noProof/>
              <w:szCs w:val="22"/>
              <w:lang w:val="en-GB" w:eastAsia="en-GB"/>
            </w:rPr>
          </w:pPr>
          <w:del w:id="332" w:author="Dioguardi, Fabio" w:date="2019-01-24T15:25:00Z">
            <w:r w:rsidRPr="008C08C3" w:rsidDel="008C08C3">
              <w:rPr>
                <w:rStyle w:val="Hyperlink"/>
                <w:noProof/>
                <w:lang w:val="en-GB"/>
              </w:rPr>
              <w:delText>2.</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Within the working directory create a subfolder named "refir_config"</w:delText>
            </w:r>
            <w:r w:rsidDel="008C08C3">
              <w:rPr>
                <w:noProof/>
                <w:webHidden/>
              </w:rPr>
              <w:tab/>
              <w:delText>14</w:delText>
            </w:r>
          </w:del>
        </w:p>
        <w:p w14:paraId="07980B23" w14:textId="56B91762" w:rsidR="001E0E58" w:rsidDel="008C08C3" w:rsidRDefault="001E0E58">
          <w:pPr>
            <w:pStyle w:val="TOC3"/>
            <w:tabs>
              <w:tab w:val="left" w:pos="880"/>
              <w:tab w:val="right" w:leader="dot" w:pos="9019"/>
            </w:tabs>
            <w:rPr>
              <w:del w:id="333" w:author="Dioguardi, Fabio" w:date="2019-01-24T15:25:00Z"/>
              <w:rFonts w:asciiTheme="minorHAnsi" w:eastAsiaTheme="minorEastAsia" w:hAnsiTheme="minorHAnsi" w:cstheme="minorBidi"/>
              <w:noProof/>
              <w:szCs w:val="22"/>
              <w:lang w:val="en-GB" w:eastAsia="en-GB"/>
            </w:rPr>
          </w:pPr>
          <w:del w:id="334" w:author="Dioguardi, Fabio" w:date="2019-01-24T15:25:00Z">
            <w:r w:rsidRPr="008C08C3" w:rsidDel="008C08C3">
              <w:rPr>
                <w:rStyle w:val="Hyperlink"/>
                <w:noProof/>
                <w:lang w:val="en-GB"/>
              </w:rPr>
              <w:delText>3.</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Within the subfolder “refir_config” generate the following five files:</w:delText>
            </w:r>
            <w:r w:rsidDel="008C08C3">
              <w:rPr>
                <w:noProof/>
                <w:webHidden/>
              </w:rPr>
              <w:tab/>
              <w:delText>14</w:delText>
            </w:r>
          </w:del>
        </w:p>
        <w:p w14:paraId="6EEFF89B" w14:textId="64159628" w:rsidR="001E0E58" w:rsidDel="008C08C3" w:rsidRDefault="001E0E58">
          <w:pPr>
            <w:pStyle w:val="TOC2"/>
            <w:tabs>
              <w:tab w:val="right" w:leader="dot" w:pos="9019"/>
            </w:tabs>
            <w:rPr>
              <w:del w:id="335" w:author="Dioguardi, Fabio" w:date="2019-01-24T15:25:00Z"/>
              <w:rFonts w:asciiTheme="minorHAnsi" w:eastAsiaTheme="minorEastAsia" w:hAnsiTheme="minorHAnsi" w:cstheme="minorBidi"/>
              <w:noProof/>
              <w:szCs w:val="22"/>
              <w:lang w:val="en-GB" w:eastAsia="en-GB"/>
            </w:rPr>
          </w:pPr>
          <w:del w:id="336" w:author="Dioguardi, Fabio" w:date="2019-01-24T15:25:00Z">
            <w:r w:rsidRPr="008C08C3" w:rsidDel="008C08C3">
              <w:rPr>
                <w:rStyle w:val="Hyperlink"/>
                <w:noProof/>
                <w:lang w:val="en-GB"/>
              </w:rPr>
              <w:delText>Option 1 –manually creating the “.ini” files by using a text editor</w:delText>
            </w:r>
            <w:r w:rsidDel="008C08C3">
              <w:rPr>
                <w:noProof/>
                <w:webHidden/>
              </w:rPr>
              <w:tab/>
              <w:delText>15</w:delText>
            </w:r>
          </w:del>
        </w:p>
        <w:p w14:paraId="072149AC" w14:textId="1C32D796" w:rsidR="001E0E58" w:rsidDel="008C08C3" w:rsidRDefault="001E0E58">
          <w:pPr>
            <w:pStyle w:val="TOC2"/>
            <w:tabs>
              <w:tab w:val="right" w:leader="dot" w:pos="9019"/>
            </w:tabs>
            <w:rPr>
              <w:del w:id="337" w:author="Dioguardi, Fabio" w:date="2019-01-24T15:25:00Z"/>
              <w:rFonts w:asciiTheme="minorHAnsi" w:eastAsiaTheme="minorEastAsia" w:hAnsiTheme="minorHAnsi" w:cstheme="minorBidi"/>
              <w:noProof/>
              <w:szCs w:val="22"/>
              <w:lang w:val="en-GB" w:eastAsia="en-GB"/>
            </w:rPr>
          </w:pPr>
          <w:del w:id="338" w:author="Dioguardi, Fabio" w:date="2019-01-24T15:25:00Z">
            <w:r w:rsidRPr="008C08C3" w:rsidDel="008C08C3">
              <w:rPr>
                <w:rStyle w:val="Hyperlink"/>
                <w:noProof/>
                <w:lang w:val="en-GB"/>
              </w:rPr>
              <w:delText>Option 2 – Using FoxSet.py to generate the “.</w:delText>
            </w:r>
            <w:r w:rsidRPr="008C08C3" w:rsidDel="008C08C3">
              <w:rPr>
                <w:rStyle w:val="Hyperlink"/>
                <w:i/>
                <w:noProof/>
                <w:lang w:val="en-GB"/>
              </w:rPr>
              <w:delText>ini</w:delText>
            </w:r>
            <w:r w:rsidRPr="008C08C3" w:rsidDel="008C08C3">
              <w:rPr>
                <w:rStyle w:val="Hyperlink"/>
                <w:noProof/>
                <w:lang w:val="en-GB"/>
              </w:rPr>
              <w:delText>” files semi-automatically.</w:delText>
            </w:r>
            <w:r w:rsidDel="008C08C3">
              <w:rPr>
                <w:noProof/>
                <w:webHidden/>
              </w:rPr>
              <w:tab/>
              <w:delText>18</w:delText>
            </w:r>
          </w:del>
        </w:p>
        <w:p w14:paraId="23140C99" w14:textId="1890AA11" w:rsidR="001E0E58" w:rsidDel="008C08C3" w:rsidRDefault="001E0E58">
          <w:pPr>
            <w:pStyle w:val="TOC3"/>
            <w:tabs>
              <w:tab w:val="right" w:leader="dot" w:pos="9019"/>
            </w:tabs>
            <w:rPr>
              <w:del w:id="339" w:author="Dioguardi, Fabio" w:date="2019-01-24T15:25:00Z"/>
              <w:rFonts w:asciiTheme="minorHAnsi" w:eastAsiaTheme="minorEastAsia" w:hAnsiTheme="minorHAnsi" w:cstheme="minorBidi"/>
              <w:noProof/>
              <w:szCs w:val="22"/>
              <w:lang w:val="en-GB" w:eastAsia="en-GB"/>
            </w:rPr>
          </w:pPr>
          <w:del w:id="340" w:author="Dioguardi, Fabio" w:date="2019-01-24T15:25:00Z">
            <w:r w:rsidRPr="008C08C3" w:rsidDel="008C08C3">
              <w:rPr>
                <w:rStyle w:val="Hyperlink"/>
                <w:noProof/>
                <w:lang w:val="en-GB"/>
              </w:rPr>
              <w:delText>Initiating FoxSet</w:delText>
            </w:r>
            <w:r w:rsidDel="008C08C3">
              <w:rPr>
                <w:noProof/>
                <w:webHidden/>
              </w:rPr>
              <w:tab/>
              <w:delText>18</w:delText>
            </w:r>
          </w:del>
        </w:p>
        <w:p w14:paraId="53341D80" w14:textId="442F93DC" w:rsidR="001E0E58" w:rsidDel="008C08C3" w:rsidRDefault="001E0E58">
          <w:pPr>
            <w:pStyle w:val="TOC2"/>
            <w:tabs>
              <w:tab w:val="left" w:pos="880"/>
              <w:tab w:val="right" w:leader="dot" w:pos="9019"/>
            </w:tabs>
            <w:rPr>
              <w:del w:id="341" w:author="Dioguardi, Fabio" w:date="2019-01-24T15:25:00Z"/>
              <w:rFonts w:asciiTheme="minorHAnsi" w:eastAsiaTheme="minorEastAsia" w:hAnsiTheme="minorHAnsi" w:cstheme="minorBidi"/>
              <w:noProof/>
              <w:szCs w:val="22"/>
              <w:lang w:val="en-GB" w:eastAsia="en-GB"/>
            </w:rPr>
          </w:pPr>
          <w:del w:id="342" w:author="Dioguardi, Fabio" w:date="2019-01-24T15:25:00Z">
            <w:r w:rsidRPr="008C08C3" w:rsidDel="008C08C3">
              <w:rPr>
                <w:rStyle w:val="Hyperlink"/>
                <w:noProof/>
                <w:lang w:val="en-GB"/>
              </w:rPr>
              <w:delText>3.3</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How apply changes or modifications to an existing setup</w:delText>
            </w:r>
            <w:r w:rsidDel="008C08C3">
              <w:rPr>
                <w:noProof/>
                <w:webHidden/>
              </w:rPr>
              <w:tab/>
              <w:delText>22</w:delText>
            </w:r>
          </w:del>
        </w:p>
        <w:p w14:paraId="115CA220" w14:textId="0D1DC6A6" w:rsidR="001E0E58" w:rsidDel="008C08C3" w:rsidRDefault="001E0E58">
          <w:pPr>
            <w:pStyle w:val="TOC3"/>
            <w:tabs>
              <w:tab w:val="left" w:pos="1320"/>
              <w:tab w:val="right" w:leader="dot" w:pos="9019"/>
            </w:tabs>
            <w:rPr>
              <w:del w:id="343" w:author="Dioguardi, Fabio" w:date="2019-01-24T15:25:00Z"/>
              <w:rFonts w:asciiTheme="minorHAnsi" w:eastAsiaTheme="minorEastAsia" w:hAnsiTheme="minorHAnsi" w:cstheme="minorBidi"/>
              <w:noProof/>
              <w:szCs w:val="22"/>
              <w:lang w:val="en-GB" w:eastAsia="en-GB"/>
            </w:rPr>
          </w:pPr>
          <w:del w:id="344" w:author="Dioguardi, Fabio" w:date="2019-01-24T15:25:00Z">
            <w:r w:rsidRPr="008C08C3" w:rsidDel="008C08C3">
              <w:rPr>
                <w:rStyle w:val="Hyperlink"/>
                <w:noProof/>
                <w:lang w:val="en-GB"/>
              </w:rPr>
              <w:delText>3.3.1</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Use case 1: Adding a new sensor to the REFIR system</w:delText>
            </w:r>
            <w:r w:rsidDel="008C08C3">
              <w:rPr>
                <w:noProof/>
                <w:webHidden/>
              </w:rPr>
              <w:tab/>
              <w:delText>22</w:delText>
            </w:r>
          </w:del>
        </w:p>
        <w:p w14:paraId="29C46B4F" w14:textId="19778E3E" w:rsidR="001E0E58" w:rsidDel="008C08C3" w:rsidRDefault="001E0E58">
          <w:pPr>
            <w:pStyle w:val="TOC3"/>
            <w:tabs>
              <w:tab w:val="left" w:pos="1320"/>
              <w:tab w:val="right" w:leader="dot" w:pos="9019"/>
            </w:tabs>
            <w:rPr>
              <w:del w:id="345" w:author="Dioguardi, Fabio" w:date="2019-01-24T15:25:00Z"/>
              <w:rFonts w:asciiTheme="minorHAnsi" w:eastAsiaTheme="minorEastAsia" w:hAnsiTheme="minorHAnsi" w:cstheme="minorBidi"/>
              <w:noProof/>
              <w:szCs w:val="22"/>
              <w:lang w:val="en-GB" w:eastAsia="en-GB"/>
            </w:rPr>
          </w:pPr>
          <w:del w:id="346" w:author="Dioguardi, Fabio" w:date="2019-01-24T15:25:00Z">
            <w:r w:rsidRPr="008C08C3" w:rsidDel="008C08C3">
              <w:rPr>
                <w:rStyle w:val="Hyperlink"/>
                <w:noProof/>
                <w:lang w:val="en-GB"/>
              </w:rPr>
              <w:delText>3.3.2</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Use case 2: Adding a new volcano to the REFIR system</w:delText>
            </w:r>
            <w:r w:rsidDel="008C08C3">
              <w:rPr>
                <w:noProof/>
                <w:webHidden/>
              </w:rPr>
              <w:tab/>
              <w:delText>22</w:delText>
            </w:r>
          </w:del>
        </w:p>
        <w:p w14:paraId="6F558CB0" w14:textId="015E67EB" w:rsidR="001E0E58" w:rsidDel="008C08C3" w:rsidRDefault="001E0E58">
          <w:pPr>
            <w:pStyle w:val="TOC3"/>
            <w:tabs>
              <w:tab w:val="left" w:pos="1320"/>
              <w:tab w:val="right" w:leader="dot" w:pos="9019"/>
            </w:tabs>
            <w:rPr>
              <w:del w:id="347" w:author="Dioguardi, Fabio" w:date="2019-01-24T15:25:00Z"/>
              <w:rFonts w:asciiTheme="minorHAnsi" w:eastAsiaTheme="minorEastAsia" w:hAnsiTheme="minorHAnsi" w:cstheme="minorBidi"/>
              <w:noProof/>
              <w:szCs w:val="22"/>
              <w:lang w:val="en-GB" w:eastAsia="en-GB"/>
            </w:rPr>
          </w:pPr>
          <w:del w:id="348" w:author="Dioguardi, Fabio" w:date="2019-01-24T15:25:00Z">
            <w:r w:rsidRPr="008C08C3" w:rsidDel="008C08C3">
              <w:rPr>
                <w:rStyle w:val="Hyperlink"/>
                <w:noProof/>
                <w:lang w:val="en-GB"/>
              </w:rPr>
              <w:delText>3.3.3</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Use case 3: Changed location of one of the sensors</w:delText>
            </w:r>
            <w:r w:rsidDel="008C08C3">
              <w:rPr>
                <w:noProof/>
                <w:webHidden/>
              </w:rPr>
              <w:tab/>
              <w:delText>22</w:delText>
            </w:r>
          </w:del>
        </w:p>
        <w:p w14:paraId="400337B8" w14:textId="3B6EF751" w:rsidR="001E0E58" w:rsidDel="008C08C3" w:rsidRDefault="001E0E58">
          <w:pPr>
            <w:pStyle w:val="TOC1"/>
            <w:tabs>
              <w:tab w:val="left" w:pos="440"/>
              <w:tab w:val="right" w:leader="dot" w:pos="9019"/>
            </w:tabs>
            <w:rPr>
              <w:del w:id="349" w:author="Dioguardi, Fabio" w:date="2019-01-24T15:25:00Z"/>
              <w:rFonts w:asciiTheme="minorHAnsi" w:eastAsiaTheme="minorEastAsia" w:hAnsiTheme="minorHAnsi" w:cstheme="minorBidi"/>
              <w:noProof/>
              <w:szCs w:val="22"/>
              <w:lang w:val="en-GB" w:eastAsia="en-GB"/>
            </w:rPr>
          </w:pPr>
          <w:del w:id="350" w:author="Dioguardi, Fabio" w:date="2019-01-24T15:25:00Z">
            <w:r w:rsidRPr="008C08C3" w:rsidDel="008C08C3">
              <w:rPr>
                <w:rStyle w:val="Hyperlink"/>
                <w:noProof/>
                <w:lang w:val="en-GB"/>
                <w14:scene3d>
                  <w14:camera w14:prst="orthographicFront"/>
                  <w14:lightRig w14:rig="threePt" w14:dir="t">
                    <w14:rot w14:lat="0" w14:lon="0" w14:rev="0"/>
                  </w14:lightRig>
                </w14:scene3d>
              </w:rPr>
              <w:delText>4</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FIX</w:delText>
            </w:r>
            <w:r w:rsidDel="008C08C3">
              <w:rPr>
                <w:noProof/>
                <w:webHidden/>
              </w:rPr>
              <w:tab/>
              <w:delText>23</w:delText>
            </w:r>
          </w:del>
        </w:p>
        <w:p w14:paraId="567D6A61" w14:textId="1C3B0538" w:rsidR="001E0E58" w:rsidDel="008C08C3" w:rsidRDefault="001E0E58">
          <w:pPr>
            <w:pStyle w:val="TOC2"/>
            <w:tabs>
              <w:tab w:val="left" w:pos="880"/>
              <w:tab w:val="right" w:leader="dot" w:pos="9019"/>
            </w:tabs>
            <w:rPr>
              <w:del w:id="351" w:author="Dioguardi, Fabio" w:date="2019-01-24T15:25:00Z"/>
              <w:rFonts w:asciiTheme="minorHAnsi" w:eastAsiaTheme="minorEastAsia" w:hAnsiTheme="minorHAnsi" w:cstheme="minorBidi"/>
              <w:noProof/>
              <w:szCs w:val="22"/>
              <w:lang w:val="en-GB" w:eastAsia="en-GB"/>
            </w:rPr>
          </w:pPr>
          <w:del w:id="352" w:author="Dioguardi, Fabio" w:date="2019-01-24T15:25:00Z">
            <w:r w:rsidRPr="008C08C3" w:rsidDel="008C08C3">
              <w:rPr>
                <w:rStyle w:val="Hyperlink"/>
                <w:noProof/>
                <w:lang w:val="en-GB"/>
              </w:rPr>
              <w:delText>4.1</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Initialization –Selection of Eruption Site</w:delText>
            </w:r>
            <w:r w:rsidDel="008C08C3">
              <w:rPr>
                <w:noProof/>
                <w:webHidden/>
              </w:rPr>
              <w:tab/>
              <w:delText>23</w:delText>
            </w:r>
          </w:del>
        </w:p>
        <w:p w14:paraId="2466F198" w14:textId="69F965CF" w:rsidR="001E0E58" w:rsidDel="008C08C3" w:rsidRDefault="001E0E58">
          <w:pPr>
            <w:pStyle w:val="TOC2"/>
            <w:tabs>
              <w:tab w:val="left" w:pos="880"/>
              <w:tab w:val="right" w:leader="dot" w:pos="9019"/>
            </w:tabs>
            <w:rPr>
              <w:del w:id="353" w:author="Dioguardi, Fabio" w:date="2019-01-24T15:25:00Z"/>
              <w:rFonts w:asciiTheme="minorHAnsi" w:eastAsiaTheme="minorEastAsia" w:hAnsiTheme="minorHAnsi" w:cstheme="minorBidi"/>
              <w:noProof/>
              <w:szCs w:val="22"/>
              <w:lang w:val="en-GB" w:eastAsia="en-GB"/>
            </w:rPr>
          </w:pPr>
          <w:del w:id="354" w:author="Dioguardi, Fabio" w:date="2019-01-24T15:25:00Z">
            <w:r w:rsidRPr="008C08C3" w:rsidDel="008C08C3">
              <w:rPr>
                <w:rStyle w:val="Hyperlink"/>
                <w:noProof/>
                <w:lang w:val="en-GB"/>
              </w:rPr>
              <w:delText>4.2</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The Operation Control Board</w:delText>
            </w:r>
            <w:r w:rsidDel="008C08C3">
              <w:rPr>
                <w:noProof/>
                <w:webHidden/>
              </w:rPr>
              <w:tab/>
              <w:delText>23</w:delText>
            </w:r>
          </w:del>
        </w:p>
        <w:p w14:paraId="1C4F0C58" w14:textId="0A8C35BF" w:rsidR="001E0E58" w:rsidDel="008C08C3" w:rsidRDefault="001E0E58">
          <w:pPr>
            <w:pStyle w:val="TOC2"/>
            <w:tabs>
              <w:tab w:val="left" w:pos="880"/>
              <w:tab w:val="right" w:leader="dot" w:pos="9019"/>
            </w:tabs>
            <w:rPr>
              <w:del w:id="355" w:author="Dioguardi, Fabio" w:date="2019-01-24T15:25:00Z"/>
              <w:rFonts w:asciiTheme="minorHAnsi" w:eastAsiaTheme="minorEastAsia" w:hAnsiTheme="minorHAnsi" w:cstheme="minorBidi"/>
              <w:noProof/>
              <w:szCs w:val="22"/>
              <w:lang w:val="en-GB" w:eastAsia="en-GB"/>
            </w:rPr>
          </w:pPr>
          <w:del w:id="356" w:author="Dioguardi, Fabio" w:date="2019-01-24T15:25:00Z">
            <w:r w:rsidRPr="008C08C3" w:rsidDel="008C08C3">
              <w:rPr>
                <w:rStyle w:val="Hyperlink"/>
                <w:noProof/>
                <w:lang w:val="en-GB"/>
              </w:rPr>
              <w:delText>4.3</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“Set Model Parameters”</w:delText>
            </w:r>
            <w:r w:rsidDel="008C08C3">
              <w:rPr>
                <w:noProof/>
                <w:webHidden/>
              </w:rPr>
              <w:tab/>
              <w:delText>26</w:delText>
            </w:r>
          </w:del>
        </w:p>
        <w:p w14:paraId="1F994152" w14:textId="1A19630C" w:rsidR="001E0E58" w:rsidDel="008C08C3" w:rsidRDefault="001E0E58">
          <w:pPr>
            <w:pStyle w:val="TOC2"/>
            <w:tabs>
              <w:tab w:val="left" w:pos="880"/>
              <w:tab w:val="right" w:leader="dot" w:pos="9019"/>
            </w:tabs>
            <w:rPr>
              <w:del w:id="357" w:author="Dioguardi, Fabio" w:date="2019-01-24T15:25:00Z"/>
              <w:rFonts w:asciiTheme="minorHAnsi" w:eastAsiaTheme="minorEastAsia" w:hAnsiTheme="minorHAnsi" w:cstheme="minorBidi"/>
              <w:noProof/>
              <w:szCs w:val="22"/>
              <w:lang w:val="en-GB" w:eastAsia="en-GB"/>
            </w:rPr>
          </w:pPr>
          <w:del w:id="358" w:author="Dioguardi, Fabio" w:date="2019-01-24T15:25:00Z">
            <w:r w:rsidRPr="008C08C3" w:rsidDel="008C08C3">
              <w:rPr>
                <w:rStyle w:val="Hyperlink"/>
                <w:noProof/>
                <w:lang w:val="en-GB"/>
              </w:rPr>
              <w:delText>4.4</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“Plume Height Sensors”</w:delText>
            </w:r>
            <w:r w:rsidDel="008C08C3">
              <w:rPr>
                <w:noProof/>
                <w:webHidden/>
              </w:rPr>
              <w:tab/>
              <w:delText>28</w:delText>
            </w:r>
          </w:del>
        </w:p>
        <w:p w14:paraId="556BA6DA" w14:textId="6AE1C6CC" w:rsidR="001E0E58" w:rsidDel="008C08C3" w:rsidRDefault="001E0E58">
          <w:pPr>
            <w:pStyle w:val="TOC3"/>
            <w:tabs>
              <w:tab w:val="left" w:pos="1320"/>
              <w:tab w:val="right" w:leader="dot" w:pos="9019"/>
            </w:tabs>
            <w:rPr>
              <w:del w:id="359" w:author="Dioguardi, Fabio" w:date="2019-01-24T15:25:00Z"/>
              <w:rFonts w:asciiTheme="minorHAnsi" w:eastAsiaTheme="minorEastAsia" w:hAnsiTheme="minorHAnsi" w:cstheme="minorBidi"/>
              <w:noProof/>
              <w:szCs w:val="22"/>
              <w:lang w:val="en-GB" w:eastAsia="en-GB"/>
            </w:rPr>
          </w:pPr>
          <w:del w:id="360" w:author="Dioguardi, Fabio" w:date="2019-01-24T15:25:00Z">
            <w:r w:rsidRPr="008C08C3" w:rsidDel="008C08C3">
              <w:rPr>
                <w:rStyle w:val="Hyperlink"/>
                <w:noProof/>
                <w:lang w:val="en-GB"/>
              </w:rPr>
              <w:delText>4.4.1</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Controlling the plume height data channels</w:delText>
            </w:r>
            <w:r w:rsidDel="008C08C3">
              <w:rPr>
                <w:noProof/>
                <w:webHidden/>
              </w:rPr>
              <w:tab/>
              <w:delText>29</w:delText>
            </w:r>
          </w:del>
        </w:p>
        <w:p w14:paraId="1DECDEA7" w14:textId="799B8B1F" w:rsidR="001E0E58" w:rsidDel="008C08C3" w:rsidRDefault="001E0E58">
          <w:pPr>
            <w:pStyle w:val="TOC3"/>
            <w:tabs>
              <w:tab w:val="left" w:pos="1320"/>
              <w:tab w:val="right" w:leader="dot" w:pos="9019"/>
            </w:tabs>
            <w:rPr>
              <w:del w:id="361" w:author="Dioguardi, Fabio" w:date="2019-01-24T15:25:00Z"/>
              <w:rFonts w:asciiTheme="minorHAnsi" w:eastAsiaTheme="minorEastAsia" w:hAnsiTheme="minorHAnsi" w:cstheme="minorBidi"/>
              <w:noProof/>
              <w:szCs w:val="22"/>
              <w:lang w:val="en-GB" w:eastAsia="en-GB"/>
            </w:rPr>
          </w:pPr>
          <w:del w:id="362" w:author="Dioguardi, Fabio" w:date="2019-01-24T15:25:00Z">
            <w:r w:rsidRPr="008C08C3" w:rsidDel="008C08C3">
              <w:rPr>
                <w:rStyle w:val="Hyperlink"/>
                <w:noProof/>
                <w:lang w:val="en-GB"/>
              </w:rPr>
              <w:delText>4.4.2</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Overview panel for sensor status and ash plume detectability</w:delText>
            </w:r>
            <w:r w:rsidDel="008C08C3">
              <w:rPr>
                <w:noProof/>
                <w:webHidden/>
              </w:rPr>
              <w:tab/>
              <w:delText>30</w:delText>
            </w:r>
          </w:del>
        </w:p>
        <w:p w14:paraId="23265DE6" w14:textId="14755080" w:rsidR="001E0E58" w:rsidDel="008C08C3" w:rsidRDefault="001E0E58">
          <w:pPr>
            <w:pStyle w:val="TOC2"/>
            <w:tabs>
              <w:tab w:val="left" w:pos="880"/>
              <w:tab w:val="right" w:leader="dot" w:pos="9019"/>
            </w:tabs>
            <w:rPr>
              <w:del w:id="363" w:author="Dioguardi, Fabio" w:date="2019-01-24T15:25:00Z"/>
              <w:rFonts w:asciiTheme="minorHAnsi" w:eastAsiaTheme="minorEastAsia" w:hAnsiTheme="minorHAnsi" w:cstheme="minorBidi"/>
              <w:noProof/>
              <w:szCs w:val="22"/>
              <w:lang w:val="en-GB" w:eastAsia="en-GB"/>
            </w:rPr>
          </w:pPr>
          <w:del w:id="364" w:author="Dioguardi, Fabio" w:date="2019-01-24T15:25:00Z">
            <w:r w:rsidRPr="008C08C3" w:rsidDel="008C08C3">
              <w:rPr>
                <w:rStyle w:val="Hyperlink"/>
                <w:noProof/>
                <w:lang w:val="en-GB"/>
              </w:rPr>
              <w:lastRenderedPageBreak/>
              <w:delText>4.5</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“Calibration”</w:delText>
            </w:r>
            <w:r w:rsidDel="008C08C3">
              <w:rPr>
                <w:noProof/>
                <w:webHidden/>
              </w:rPr>
              <w:tab/>
              <w:delText>32</w:delText>
            </w:r>
          </w:del>
        </w:p>
        <w:p w14:paraId="11ED00FF" w14:textId="4CE2BF44" w:rsidR="001E0E58" w:rsidDel="008C08C3" w:rsidRDefault="001E0E58">
          <w:pPr>
            <w:pStyle w:val="TOC2"/>
            <w:tabs>
              <w:tab w:val="left" w:pos="880"/>
              <w:tab w:val="right" w:leader="dot" w:pos="9019"/>
            </w:tabs>
            <w:rPr>
              <w:del w:id="365" w:author="Dioguardi, Fabio" w:date="2019-01-24T15:25:00Z"/>
              <w:rFonts w:asciiTheme="minorHAnsi" w:eastAsiaTheme="minorEastAsia" w:hAnsiTheme="minorHAnsi" w:cstheme="minorBidi"/>
              <w:noProof/>
              <w:szCs w:val="22"/>
              <w:lang w:val="en-GB" w:eastAsia="en-GB"/>
            </w:rPr>
          </w:pPr>
          <w:del w:id="366" w:author="Dioguardi, Fabio" w:date="2019-01-24T15:25:00Z">
            <w:r w:rsidRPr="008C08C3" w:rsidDel="008C08C3">
              <w:rPr>
                <w:rStyle w:val="Hyperlink"/>
                <w:noProof/>
                <w:lang w:val="en-GB"/>
              </w:rPr>
              <w:delText>4.6</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“Analysis Mode”</w:delText>
            </w:r>
            <w:r w:rsidDel="008C08C3">
              <w:rPr>
                <w:noProof/>
                <w:webHidden/>
              </w:rPr>
              <w:tab/>
              <w:delText>33</w:delText>
            </w:r>
          </w:del>
        </w:p>
        <w:p w14:paraId="4C4BF234" w14:textId="3939D863" w:rsidR="001E0E58" w:rsidDel="008C08C3" w:rsidRDefault="001E0E58">
          <w:pPr>
            <w:pStyle w:val="TOC2"/>
            <w:tabs>
              <w:tab w:val="left" w:pos="880"/>
              <w:tab w:val="right" w:leader="dot" w:pos="9019"/>
            </w:tabs>
            <w:rPr>
              <w:del w:id="367" w:author="Dioguardi, Fabio" w:date="2019-01-24T15:25:00Z"/>
              <w:rFonts w:asciiTheme="minorHAnsi" w:eastAsiaTheme="minorEastAsia" w:hAnsiTheme="minorHAnsi" w:cstheme="minorBidi"/>
              <w:noProof/>
              <w:szCs w:val="22"/>
              <w:lang w:val="en-GB" w:eastAsia="en-GB"/>
            </w:rPr>
          </w:pPr>
          <w:del w:id="368" w:author="Dioguardi, Fabio" w:date="2019-01-24T15:25:00Z">
            <w:r w:rsidRPr="008C08C3" w:rsidDel="008C08C3">
              <w:rPr>
                <w:rStyle w:val="Hyperlink"/>
                <w:noProof/>
                <w:lang w:val="en-GB"/>
              </w:rPr>
              <w:delText>4.7</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“Set Time Base”</w:delText>
            </w:r>
            <w:r w:rsidDel="008C08C3">
              <w:rPr>
                <w:noProof/>
                <w:webHidden/>
              </w:rPr>
              <w:tab/>
              <w:delText>34</w:delText>
            </w:r>
          </w:del>
        </w:p>
        <w:p w14:paraId="18979E3E" w14:textId="4BEE1B90" w:rsidR="001E0E58" w:rsidDel="008C08C3" w:rsidRDefault="001E0E58">
          <w:pPr>
            <w:pStyle w:val="TOC2"/>
            <w:tabs>
              <w:tab w:val="left" w:pos="880"/>
              <w:tab w:val="right" w:leader="dot" w:pos="9019"/>
            </w:tabs>
            <w:rPr>
              <w:del w:id="369" w:author="Dioguardi, Fabio" w:date="2019-01-24T15:25:00Z"/>
              <w:rFonts w:asciiTheme="minorHAnsi" w:eastAsiaTheme="minorEastAsia" w:hAnsiTheme="minorHAnsi" w:cstheme="minorBidi"/>
              <w:noProof/>
              <w:szCs w:val="22"/>
              <w:lang w:val="en-GB" w:eastAsia="en-GB"/>
            </w:rPr>
          </w:pPr>
          <w:del w:id="370" w:author="Dioguardi, Fabio" w:date="2019-01-24T15:25:00Z">
            <w:r w:rsidRPr="008C08C3" w:rsidDel="008C08C3">
              <w:rPr>
                <w:rStyle w:val="Hyperlink"/>
                <w:noProof/>
                <w:lang w:val="en-GB"/>
              </w:rPr>
              <w:delText>4.8</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“Add Plume Heights”</w:delText>
            </w:r>
            <w:r w:rsidDel="008C08C3">
              <w:rPr>
                <w:noProof/>
                <w:webHidden/>
              </w:rPr>
              <w:tab/>
              <w:delText>35</w:delText>
            </w:r>
          </w:del>
        </w:p>
        <w:p w14:paraId="0B9E72D7" w14:textId="0E966BFE" w:rsidR="001E0E58" w:rsidDel="008C08C3" w:rsidRDefault="001E0E58">
          <w:pPr>
            <w:pStyle w:val="TOC2"/>
            <w:tabs>
              <w:tab w:val="left" w:pos="880"/>
              <w:tab w:val="right" w:leader="dot" w:pos="9019"/>
            </w:tabs>
            <w:rPr>
              <w:del w:id="371" w:author="Dioguardi, Fabio" w:date="2019-01-24T15:25:00Z"/>
              <w:rFonts w:asciiTheme="minorHAnsi" w:eastAsiaTheme="minorEastAsia" w:hAnsiTheme="minorHAnsi" w:cstheme="minorBidi"/>
              <w:noProof/>
              <w:szCs w:val="22"/>
              <w:lang w:val="en-GB" w:eastAsia="en-GB"/>
            </w:rPr>
          </w:pPr>
          <w:del w:id="372" w:author="Dioguardi, Fabio" w:date="2019-01-24T15:25:00Z">
            <w:r w:rsidRPr="008C08C3" w:rsidDel="008C08C3">
              <w:rPr>
                <w:rStyle w:val="Hyperlink"/>
                <w:noProof/>
                <w:lang w:val="en-GB"/>
              </w:rPr>
              <w:delText>4.9</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“Conv MER Models”</w:delText>
            </w:r>
            <w:r w:rsidDel="008C08C3">
              <w:rPr>
                <w:noProof/>
                <w:webHidden/>
              </w:rPr>
              <w:tab/>
              <w:delText>37</w:delText>
            </w:r>
          </w:del>
        </w:p>
        <w:p w14:paraId="58A84C10" w14:textId="2621B9C2" w:rsidR="001E0E58" w:rsidDel="008C08C3" w:rsidRDefault="001E0E58">
          <w:pPr>
            <w:pStyle w:val="TOC2"/>
            <w:tabs>
              <w:tab w:val="left" w:pos="880"/>
              <w:tab w:val="right" w:leader="dot" w:pos="9019"/>
            </w:tabs>
            <w:rPr>
              <w:del w:id="373" w:author="Dioguardi, Fabio" w:date="2019-01-24T15:25:00Z"/>
              <w:rFonts w:asciiTheme="minorHAnsi" w:eastAsiaTheme="minorEastAsia" w:hAnsiTheme="minorHAnsi" w:cstheme="minorBidi"/>
              <w:noProof/>
              <w:szCs w:val="22"/>
              <w:lang w:val="en-GB" w:eastAsia="en-GB"/>
            </w:rPr>
          </w:pPr>
          <w:del w:id="374" w:author="Dioguardi, Fabio" w:date="2019-01-24T15:25:00Z">
            <w:r w:rsidRPr="008C08C3" w:rsidDel="008C08C3">
              <w:rPr>
                <w:rStyle w:val="Hyperlink"/>
                <w:noProof/>
                <w:lang w:val="en-GB"/>
              </w:rPr>
              <w:delText>4.10</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“Exp. MER Systems”</w:delText>
            </w:r>
            <w:r w:rsidDel="008C08C3">
              <w:rPr>
                <w:noProof/>
                <w:webHidden/>
              </w:rPr>
              <w:tab/>
              <w:delText>38</w:delText>
            </w:r>
          </w:del>
        </w:p>
        <w:p w14:paraId="4B7AF73A" w14:textId="26F8F128" w:rsidR="001E0E58" w:rsidDel="008C08C3" w:rsidRDefault="001E0E58">
          <w:pPr>
            <w:pStyle w:val="TOC2"/>
            <w:tabs>
              <w:tab w:val="left" w:pos="880"/>
              <w:tab w:val="right" w:leader="dot" w:pos="9019"/>
            </w:tabs>
            <w:rPr>
              <w:del w:id="375" w:author="Dioguardi, Fabio" w:date="2019-01-24T15:25:00Z"/>
              <w:rFonts w:asciiTheme="minorHAnsi" w:eastAsiaTheme="minorEastAsia" w:hAnsiTheme="minorHAnsi" w:cstheme="minorBidi"/>
              <w:noProof/>
              <w:szCs w:val="22"/>
              <w:lang w:val="en-GB" w:eastAsia="en-GB"/>
            </w:rPr>
          </w:pPr>
          <w:del w:id="376" w:author="Dioguardi, Fabio" w:date="2019-01-24T15:25:00Z">
            <w:r w:rsidRPr="008C08C3" w:rsidDel="008C08C3">
              <w:rPr>
                <w:rStyle w:val="Hyperlink"/>
                <w:noProof/>
                <w:lang w:val="en-GB"/>
              </w:rPr>
              <w:delText>4.11</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“FMER”</w:delText>
            </w:r>
            <w:r w:rsidDel="008C08C3">
              <w:rPr>
                <w:noProof/>
                <w:webHidden/>
              </w:rPr>
              <w:tab/>
              <w:delText>39</w:delText>
            </w:r>
          </w:del>
        </w:p>
        <w:p w14:paraId="476B37BF" w14:textId="3FFF3571" w:rsidR="001E0E58" w:rsidDel="008C08C3" w:rsidRDefault="001E0E58">
          <w:pPr>
            <w:pStyle w:val="TOC2"/>
            <w:tabs>
              <w:tab w:val="left" w:pos="880"/>
              <w:tab w:val="right" w:leader="dot" w:pos="9019"/>
            </w:tabs>
            <w:rPr>
              <w:del w:id="377" w:author="Dioguardi, Fabio" w:date="2019-01-24T15:25:00Z"/>
              <w:rFonts w:asciiTheme="minorHAnsi" w:eastAsiaTheme="minorEastAsia" w:hAnsiTheme="minorHAnsi" w:cstheme="minorBidi"/>
              <w:noProof/>
              <w:szCs w:val="22"/>
              <w:lang w:val="en-GB" w:eastAsia="en-GB"/>
            </w:rPr>
          </w:pPr>
          <w:del w:id="378" w:author="Dioguardi, Fabio" w:date="2019-01-24T15:25:00Z">
            <w:r w:rsidRPr="008C08C3" w:rsidDel="008C08C3">
              <w:rPr>
                <w:rStyle w:val="Hyperlink"/>
                <w:noProof/>
                <w:lang w:val="en-GB"/>
              </w:rPr>
              <w:delText>4.12</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“Add MER Estimate”</w:delText>
            </w:r>
            <w:r w:rsidDel="008C08C3">
              <w:rPr>
                <w:noProof/>
                <w:webHidden/>
              </w:rPr>
              <w:tab/>
              <w:delText>40</w:delText>
            </w:r>
          </w:del>
        </w:p>
        <w:p w14:paraId="774685C2" w14:textId="2193342D" w:rsidR="001E0E58" w:rsidDel="008C08C3" w:rsidRDefault="001E0E58">
          <w:pPr>
            <w:pStyle w:val="TOC2"/>
            <w:tabs>
              <w:tab w:val="left" w:pos="880"/>
              <w:tab w:val="right" w:leader="dot" w:pos="9019"/>
            </w:tabs>
            <w:rPr>
              <w:del w:id="379" w:author="Dioguardi, Fabio" w:date="2019-01-24T15:25:00Z"/>
              <w:rFonts w:asciiTheme="minorHAnsi" w:eastAsiaTheme="minorEastAsia" w:hAnsiTheme="minorHAnsi" w:cstheme="minorBidi"/>
              <w:noProof/>
              <w:szCs w:val="22"/>
              <w:lang w:val="en-GB" w:eastAsia="en-GB"/>
            </w:rPr>
          </w:pPr>
          <w:del w:id="380" w:author="Dioguardi, Fabio" w:date="2019-01-24T15:25:00Z">
            <w:r w:rsidRPr="008C08C3" w:rsidDel="008C08C3">
              <w:rPr>
                <w:rStyle w:val="Hyperlink"/>
                <w:noProof/>
                <w:lang w:val="en-GB"/>
              </w:rPr>
              <w:delText>4.13</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“Output Control” and REFIR maps</w:delText>
            </w:r>
            <w:r w:rsidDel="008C08C3">
              <w:rPr>
                <w:noProof/>
                <w:webHidden/>
              </w:rPr>
              <w:tab/>
              <w:delText>41</w:delText>
            </w:r>
          </w:del>
        </w:p>
        <w:p w14:paraId="6786487A" w14:textId="68719739" w:rsidR="001E0E58" w:rsidDel="008C08C3" w:rsidRDefault="001E0E58">
          <w:pPr>
            <w:pStyle w:val="TOC1"/>
            <w:tabs>
              <w:tab w:val="left" w:pos="440"/>
              <w:tab w:val="right" w:leader="dot" w:pos="9019"/>
            </w:tabs>
            <w:rPr>
              <w:del w:id="381" w:author="Dioguardi, Fabio" w:date="2019-01-24T15:25:00Z"/>
              <w:rFonts w:asciiTheme="minorHAnsi" w:eastAsiaTheme="minorEastAsia" w:hAnsiTheme="minorHAnsi" w:cstheme="minorBidi"/>
              <w:noProof/>
              <w:szCs w:val="22"/>
              <w:lang w:val="en-GB" w:eastAsia="en-GB"/>
            </w:rPr>
          </w:pPr>
          <w:del w:id="382" w:author="Dioguardi, Fabio" w:date="2019-01-24T15:25:00Z">
            <w:r w:rsidRPr="008C08C3" w:rsidDel="008C08C3">
              <w:rPr>
                <w:rStyle w:val="Hyperlink"/>
                <w:noProof/>
                <w:lang w:val="en-GB"/>
                <w14:scene3d>
                  <w14:camera w14:prst="orthographicFront"/>
                  <w14:lightRig w14:rig="threePt" w14:dir="t">
                    <w14:rot w14:lat="0" w14:lon="0" w14:rev="0"/>
                  </w14:lightRig>
                </w14:scene3d>
              </w:rPr>
              <w:delText>5</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Functionality of FOXI</w:delText>
            </w:r>
            <w:r w:rsidDel="008C08C3">
              <w:rPr>
                <w:noProof/>
                <w:webHidden/>
              </w:rPr>
              <w:tab/>
              <w:delText>44</w:delText>
            </w:r>
          </w:del>
        </w:p>
        <w:p w14:paraId="25976AD4" w14:textId="61DEDE35" w:rsidR="001E0E58" w:rsidDel="008C08C3" w:rsidRDefault="001E0E58">
          <w:pPr>
            <w:pStyle w:val="TOC2"/>
            <w:tabs>
              <w:tab w:val="left" w:pos="880"/>
              <w:tab w:val="right" w:leader="dot" w:pos="9019"/>
            </w:tabs>
            <w:rPr>
              <w:del w:id="383" w:author="Dioguardi, Fabio" w:date="2019-01-24T15:25:00Z"/>
              <w:rFonts w:asciiTheme="minorHAnsi" w:eastAsiaTheme="minorEastAsia" w:hAnsiTheme="minorHAnsi" w:cstheme="minorBidi"/>
              <w:noProof/>
              <w:szCs w:val="22"/>
              <w:lang w:val="en-GB" w:eastAsia="en-GB"/>
            </w:rPr>
          </w:pPr>
          <w:del w:id="384" w:author="Dioguardi, Fabio" w:date="2019-01-24T15:25:00Z">
            <w:r w:rsidRPr="008C08C3" w:rsidDel="008C08C3">
              <w:rPr>
                <w:rStyle w:val="Hyperlink"/>
                <w:rFonts w:ascii="Scala" w:hAnsi="Scala"/>
                <w:noProof/>
                <w:lang w:val="en-GB"/>
              </w:rPr>
              <w:delText>5.1</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Step 1: Initializing the Program</w:delText>
            </w:r>
            <w:r w:rsidDel="008C08C3">
              <w:rPr>
                <w:noProof/>
                <w:webHidden/>
              </w:rPr>
              <w:tab/>
              <w:delText>44</w:delText>
            </w:r>
          </w:del>
        </w:p>
        <w:p w14:paraId="3CEA202E" w14:textId="22008A97" w:rsidR="001E0E58" w:rsidDel="008C08C3" w:rsidRDefault="001E0E58">
          <w:pPr>
            <w:pStyle w:val="TOC2"/>
            <w:tabs>
              <w:tab w:val="left" w:pos="880"/>
              <w:tab w:val="right" w:leader="dot" w:pos="9019"/>
            </w:tabs>
            <w:rPr>
              <w:del w:id="385" w:author="Dioguardi, Fabio" w:date="2019-01-24T15:25:00Z"/>
              <w:rFonts w:asciiTheme="minorHAnsi" w:eastAsiaTheme="minorEastAsia" w:hAnsiTheme="minorHAnsi" w:cstheme="minorBidi"/>
              <w:noProof/>
              <w:szCs w:val="22"/>
              <w:lang w:val="en-GB" w:eastAsia="en-GB"/>
            </w:rPr>
          </w:pPr>
          <w:del w:id="386" w:author="Dioguardi, Fabio" w:date="2019-01-24T15:25:00Z">
            <w:r w:rsidRPr="008C08C3" w:rsidDel="008C08C3">
              <w:rPr>
                <w:rStyle w:val="Hyperlink"/>
                <w:rFonts w:ascii="Scala" w:hAnsi="Scala"/>
                <w:noProof/>
                <w:lang w:val="en-GB"/>
              </w:rPr>
              <w:delText>5.2</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Step 2: Loading the Configuration Settings</w:delText>
            </w:r>
            <w:r w:rsidDel="008C08C3">
              <w:rPr>
                <w:noProof/>
                <w:webHidden/>
              </w:rPr>
              <w:tab/>
              <w:delText>45</w:delText>
            </w:r>
          </w:del>
        </w:p>
        <w:p w14:paraId="7CE16464" w14:textId="338C55D9" w:rsidR="001E0E58" w:rsidDel="008C08C3" w:rsidRDefault="001E0E58">
          <w:pPr>
            <w:pStyle w:val="TOC2"/>
            <w:tabs>
              <w:tab w:val="left" w:pos="880"/>
              <w:tab w:val="right" w:leader="dot" w:pos="9019"/>
            </w:tabs>
            <w:rPr>
              <w:del w:id="387" w:author="Dioguardi, Fabio" w:date="2019-01-24T15:25:00Z"/>
              <w:rFonts w:asciiTheme="minorHAnsi" w:eastAsiaTheme="minorEastAsia" w:hAnsiTheme="minorHAnsi" w:cstheme="minorBidi"/>
              <w:noProof/>
              <w:szCs w:val="22"/>
              <w:lang w:val="en-GB" w:eastAsia="en-GB"/>
            </w:rPr>
          </w:pPr>
          <w:del w:id="388" w:author="Dioguardi, Fabio" w:date="2019-01-24T15:25:00Z">
            <w:r w:rsidRPr="008C08C3" w:rsidDel="008C08C3">
              <w:rPr>
                <w:rStyle w:val="Hyperlink"/>
                <w:rFonts w:ascii="Scala" w:hAnsi="Scala"/>
                <w:noProof/>
                <w:lang w:val="en-GB"/>
              </w:rPr>
              <w:delText>5.3</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Step 3: Retrieving and Copying Files from Auto-Stream servers</w:delText>
            </w:r>
            <w:r w:rsidDel="008C08C3">
              <w:rPr>
                <w:noProof/>
                <w:webHidden/>
              </w:rPr>
              <w:tab/>
              <w:delText>45</w:delText>
            </w:r>
          </w:del>
        </w:p>
        <w:p w14:paraId="6DD54ECE" w14:textId="4D759F1D" w:rsidR="001E0E58" w:rsidDel="008C08C3" w:rsidRDefault="001E0E58">
          <w:pPr>
            <w:pStyle w:val="TOC2"/>
            <w:tabs>
              <w:tab w:val="left" w:pos="880"/>
              <w:tab w:val="right" w:leader="dot" w:pos="9019"/>
            </w:tabs>
            <w:rPr>
              <w:del w:id="389" w:author="Dioguardi, Fabio" w:date="2019-01-24T15:25:00Z"/>
              <w:rFonts w:asciiTheme="minorHAnsi" w:eastAsiaTheme="minorEastAsia" w:hAnsiTheme="minorHAnsi" w:cstheme="minorBidi"/>
              <w:noProof/>
              <w:szCs w:val="22"/>
              <w:lang w:val="en-GB" w:eastAsia="en-GB"/>
            </w:rPr>
          </w:pPr>
          <w:del w:id="390" w:author="Dioguardi, Fabio" w:date="2019-01-24T15:25:00Z">
            <w:r w:rsidRPr="008C08C3" w:rsidDel="008C08C3">
              <w:rPr>
                <w:rStyle w:val="Hyperlink"/>
                <w:rFonts w:ascii="Scala" w:hAnsi="Scala"/>
                <w:noProof/>
                <w:lang w:val="en-GB"/>
              </w:rPr>
              <w:delText>5.4</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Step 4: Retrieve, Sort and Store Plume Height Data</w:delText>
            </w:r>
            <w:r w:rsidDel="008C08C3">
              <w:rPr>
                <w:noProof/>
                <w:webHidden/>
              </w:rPr>
              <w:tab/>
              <w:delText>46</w:delText>
            </w:r>
          </w:del>
        </w:p>
        <w:p w14:paraId="2B3D260E" w14:textId="12A89BF1" w:rsidR="001E0E58" w:rsidDel="008C08C3" w:rsidRDefault="001E0E58">
          <w:pPr>
            <w:pStyle w:val="TOC3"/>
            <w:tabs>
              <w:tab w:val="left" w:pos="1320"/>
              <w:tab w:val="right" w:leader="dot" w:pos="9019"/>
            </w:tabs>
            <w:rPr>
              <w:del w:id="391" w:author="Dioguardi, Fabio" w:date="2019-01-24T15:25:00Z"/>
              <w:rFonts w:asciiTheme="minorHAnsi" w:eastAsiaTheme="minorEastAsia" w:hAnsiTheme="minorHAnsi" w:cstheme="minorBidi"/>
              <w:noProof/>
              <w:szCs w:val="22"/>
              <w:lang w:val="en-GB" w:eastAsia="en-GB"/>
            </w:rPr>
          </w:pPr>
          <w:del w:id="392" w:author="Dioguardi, Fabio" w:date="2019-01-24T15:25:00Z">
            <w:r w:rsidRPr="008C08C3" w:rsidDel="008C08C3">
              <w:rPr>
                <w:rStyle w:val="Hyperlink"/>
                <w:noProof/>
                <w:lang w:val="en-GB"/>
              </w:rPr>
              <w:delText>5.4.1</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Plume Height Data from Non-automatic Stream Sources</w:delText>
            </w:r>
            <w:r w:rsidDel="008C08C3">
              <w:rPr>
                <w:noProof/>
                <w:webHidden/>
              </w:rPr>
              <w:tab/>
              <w:delText>46</w:delText>
            </w:r>
          </w:del>
        </w:p>
        <w:p w14:paraId="63E9AC3E" w14:textId="53EC286B" w:rsidR="001E0E58" w:rsidDel="008C08C3" w:rsidRDefault="001E0E58">
          <w:pPr>
            <w:pStyle w:val="TOC3"/>
            <w:tabs>
              <w:tab w:val="left" w:pos="1320"/>
              <w:tab w:val="right" w:leader="dot" w:pos="9019"/>
            </w:tabs>
            <w:rPr>
              <w:del w:id="393" w:author="Dioguardi, Fabio" w:date="2019-01-24T15:25:00Z"/>
              <w:rFonts w:asciiTheme="minorHAnsi" w:eastAsiaTheme="minorEastAsia" w:hAnsiTheme="minorHAnsi" w:cstheme="minorBidi"/>
              <w:noProof/>
              <w:szCs w:val="22"/>
              <w:lang w:val="en-GB" w:eastAsia="en-GB"/>
            </w:rPr>
          </w:pPr>
          <w:del w:id="394" w:author="Dioguardi, Fabio" w:date="2019-01-24T15:25:00Z">
            <w:r w:rsidRPr="008C08C3" w:rsidDel="008C08C3">
              <w:rPr>
                <w:rStyle w:val="Hyperlink"/>
                <w:noProof/>
                <w:lang w:val="en-GB"/>
              </w:rPr>
              <w:delText>5.4.2</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Plume Height Data from Automatic Stream Sources</w:delText>
            </w:r>
            <w:r w:rsidDel="008C08C3">
              <w:rPr>
                <w:noProof/>
                <w:webHidden/>
              </w:rPr>
              <w:tab/>
              <w:delText>48</w:delText>
            </w:r>
          </w:del>
        </w:p>
        <w:p w14:paraId="1681B977" w14:textId="07E47505" w:rsidR="001E0E58" w:rsidDel="008C08C3" w:rsidRDefault="001E0E58">
          <w:pPr>
            <w:pStyle w:val="TOC3"/>
            <w:tabs>
              <w:tab w:val="left" w:pos="1320"/>
              <w:tab w:val="right" w:leader="dot" w:pos="9019"/>
            </w:tabs>
            <w:rPr>
              <w:del w:id="395" w:author="Dioguardi, Fabio" w:date="2019-01-24T15:25:00Z"/>
              <w:rFonts w:asciiTheme="minorHAnsi" w:eastAsiaTheme="minorEastAsia" w:hAnsiTheme="minorHAnsi" w:cstheme="minorBidi"/>
              <w:noProof/>
              <w:szCs w:val="22"/>
              <w:lang w:val="en-GB" w:eastAsia="en-GB"/>
            </w:rPr>
          </w:pPr>
          <w:del w:id="396" w:author="Dioguardi, Fabio" w:date="2019-01-24T15:25:00Z">
            <w:r w:rsidRPr="008C08C3" w:rsidDel="008C08C3">
              <w:rPr>
                <w:rStyle w:val="Hyperlink"/>
                <w:noProof/>
                <w:lang w:val="en-GB"/>
              </w:rPr>
              <w:delText>5.4.3</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 xml:space="preserve">The Output Files </w:delText>
            </w:r>
            <w:r w:rsidRPr="008C08C3" w:rsidDel="008C08C3">
              <w:rPr>
                <w:rStyle w:val="Hyperlink"/>
                <w:i/>
                <w:noProof/>
                <w:lang w:val="en-GB"/>
              </w:rPr>
              <w:delText>*_plh_log_tmp.txt</w:delText>
            </w:r>
            <w:r w:rsidRPr="008C08C3" w:rsidDel="008C08C3">
              <w:rPr>
                <w:rStyle w:val="Hyperlink"/>
                <w:noProof/>
                <w:lang w:val="en-GB"/>
              </w:rPr>
              <w:delText xml:space="preserve"> and </w:delText>
            </w:r>
            <w:r w:rsidRPr="008C08C3" w:rsidDel="008C08C3">
              <w:rPr>
                <w:rStyle w:val="Hyperlink"/>
                <w:i/>
                <w:noProof/>
                <w:lang w:val="en-GB"/>
              </w:rPr>
              <w:delText>*_plh_log.txt</w:delText>
            </w:r>
            <w:r w:rsidDel="008C08C3">
              <w:rPr>
                <w:noProof/>
                <w:webHidden/>
              </w:rPr>
              <w:tab/>
              <w:delText>49</w:delText>
            </w:r>
          </w:del>
        </w:p>
        <w:p w14:paraId="09B4D623" w14:textId="5EB61E4F" w:rsidR="001E0E58" w:rsidDel="008C08C3" w:rsidRDefault="001E0E58">
          <w:pPr>
            <w:pStyle w:val="TOC2"/>
            <w:tabs>
              <w:tab w:val="left" w:pos="880"/>
              <w:tab w:val="right" w:leader="dot" w:pos="9019"/>
            </w:tabs>
            <w:rPr>
              <w:del w:id="397" w:author="Dioguardi, Fabio" w:date="2019-01-24T15:25:00Z"/>
              <w:rFonts w:asciiTheme="minorHAnsi" w:eastAsiaTheme="minorEastAsia" w:hAnsiTheme="minorHAnsi" w:cstheme="minorBidi"/>
              <w:noProof/>
              <w:szCs w:val="22"/>
              <w:lang w:val="en-GB" w:eastAsia="en-GB"/>
            </w:rPr>
          </w:pPr>
          <w:del w:id="398" w:author="Dioguardi, Fabio" w:date="2019-01-24T15:25:00Z">
            <w:r w:rsidRPr="008C08C3" w:rsidDel="008C08C3">
              <w:rPr>
                <w:rStyle w:val="Hyperlink"/>
                <w:rFonts w:ascii="Scala" w:hAnsi="Scala"/>
                <w:noProof/>
                <w:lang w:val="en-GB"/>
              </w:rPr>
              <w:delText>5.5</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Step 5: Constraining the Current Plume Height</w:delText>
            </w:r>
            <w:r w:rsidDel="008C08C3">
              <w:rPr>
                <w:noProof/>
                <w:webHidden/>
              </w:rPr>
              <w:tab/>
              <w:delText>50</w:delText>
            </w:r>
          </w:del>
        </w:p>
        <w:p w14:paraId="7987B043" w14:textId="12C27222" w:rsidR="001E0E58" w:rsidDel="008C08C3" w:rsidRDefault="001E0E58">
          <w:pPr>
            <w:pStyle w:val="TOC3"/>
            <w:tabs>
              <w:tab w:val="left" w:pos="1320"/>
              <w:tab w:val="right" w:leader="dot" w:pos="9019"/>
            </w:tabs>
            <w:rPr>
              <w:del w:id="399" w:author="Dioguardi, Fabio" w:date="2019-01-24T15:25:00Z"/>
              <w:rFonts w:asciiTheme="minorHAnsi" w:eastAsiaTheme="minorEastAsia" w:hAnsiTheme="minorHAnsi" w:cstheme="minorBidi"/>
              <w:noProof/>
              <w:szCs w:val="22"/>
              <w:lang w:val="en-GB" w:eastAsia="en-GB"/>
            </w:rPr>
          </w:pPr>
          <w:del w:id="400" w:author="Dioguardi, Fabio" w:date="2019-01-24T15:25:00Z">
            <w:r w:rsidRPr="008C08C3" w:rsidDel="008C08C3">
              <w:rPr>
                <w:rStyle w:val="Hyperlink"/>
                <w:noProof/>
                <w:lang w:val="en-GB"/>
              </w:rPr>
              <w:delText>5.5.1</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Plume Height Constraining Procedures</w:delText>
            </w:r>
            <w:r w:rsidDel="008C08C3">
              <w:rPr>
                <w:noProof/>
                <w:webHidden/>
              </w:rPr>
              <w:tab/>
              <w:delText>50</w:delText>
            </w:r>
          </w:del>
        </w:p>
        <w:p w14:paraId="6581F957" w14:textId="3DE0DDC7" w:rsidR="001E0E58" w:rsidDel="008C08C3" w:rsidRDefault="001E0E58">
          <w:pPr>
            <w:pStyle w:val="TOC3"/>
            <w:tabs>
              <w:tab w:val="left" w:pos="1320"/>
              <w:tab w:val="right" w:leader="dot" w:pos="9019"/>
            </w:tabs>
            <w:rPr>
              <w:del w:id="401" w:author="Dioguardi, Fabio" w:date="2019-01-24T15:25:00Z"/>
              <w:rFonts w:asciiTheme="minorHAnsi" w:eastAsiaTheme="minorEastAsia" w:hAnsiTheme="minorHAnsi" w:cstheme="minorBidi"/>
              <w:noProof/>
              <w:szCs w:val="22"/>
              <w:lang w:val="en-GB" w:eastAsia="en-GB"/>
            </w:rPr>
          </w:pPr>
          <w:del w:id="402" w:author="Dioguardi, Fabio" w:date="2019-01-24T15:25:00Z">
            <w:r w:rsidRPr="008C08C3" w:rsidDel="008C08C3">
              <w:rPr>
                <w:rStyle w:val="Hyperlink"/>
                <w:noProof/>
                <w:lang w:val="en-GB"/>
              </w:rPr>
              <w:delText>5.5.2</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 xml:space="preserve">The Files </w:delText>
            </w:r>
            <w:r w:rsidRPr="008C08C3" w:rsidDel="008C08C3">
              <w:rPr>
                <w:rStyle w:val="Hyperlink"/>
                <w:i/>
                <w:noProof/>
                <w:lang w:val="en-GB"/>
              </w:rPr>
              <w:delText>*_hbe_15.txt,</w:delText>
            </w:r>
            <w:r w:rsidRPr="008C08C3" w:rsidDel="008C08C3">
              <w:rPr>
                <w:rStyle w:val="Hyperlink"/>
                <w:noProof/>
                <w:lang w:val="en-GB"/>
              </w:rPr>
              <w:delText xml:space="preserve"> </w:delText>
            </w:r>
            <w:r w:rsidRPr="008C08C3" w:rsidDel="008C08C3">
              <w:rPr>
                <w:rStyle w:val="Hyperlink"/>
                <w:i/>
                <w:noProof/>
                <w:lang w:val="en-GB"/>
              </w:rPr>
              <w:delText xml:space="preserve">*_hbe_30.txt, *_hbe_60.txt, *_hbe_180.txt </w:delText>
            </w:r>
            <w:r w:rsidRPr="008C08C3" w:rsidDel="008C08C3">
              <w:rPr>
                <w:rStyle w:val="Hyperlink"/>
                <w:noProof/>
                <w:lang w:val="en-GB"/>
              </w:rPr>
              <w:delText xml:space="preserve">and </w:delText>
            </w:r>
            <w:r w:rsidRPr="008C08C3" w:rsidDel="008C08C3">
              <w:rPr>
                <w:rStyle w:val="Hyperlink"/>
                <w:i/>
                <w:noProof/>
                <w:lang w:val="en-GB"/>
              </w:rPr>
              <w:delText>*_QUO_LOG.txt</w:delText>
            </w:r>
            <w:r w:rsidDel="008C08C3">
              <w:rPr>
                <w:noProof/>
                <w:webHidden/>
              </w:rPr>
              <w:tab/>
              <w:delText>52</w:delText>
            </w:r>
          </w:del>
        </w:p>
        <w:p w14:paraId="46477A50" w14:textId="64EF4C63" w:rsidR="001E0E58" w:rsidDel="008C08C3" w:rsidRDefault="001E0E58">
          <w:pPr>
            <w:pStyle w:val="TOC3"/>
            <w:tabs>
              <w:tab w:val="left" w:pos="1320"/>
              <w:tab w:val="right" w:leader="dot" w:pos="9019"/>
            </w:tabs>
            <w:rPr>
              <w:del w:id="403" w:author="Dioguardi, Fabio" w:date="2019-01-24T15:25:00Z"/>
              <w:rFonts w:asciiTheme="minorHAnsi" w:eastAsiaTheme="minorEastAsia" w:hAnsiTheme="minorHAnsi" w:cstheme="minorBidi"/>
              <w:noProof/>
              <w:szCs w:val="22"/>
              <w:lang w:val="en-GB" w:eastAsia="en-GB"/>
            </w:rPr>
          </w:pPr>
          <w:del w:id="404" w:author="Dioguardi, Fabio" w:date="2019-01-24T15:25:00Z">
            <w:r w:rsidRPr="008C08C3" w:rsidDel="008C08C3">
              <w:rPr>
                <w:rStyle w:val="Hyperlink"/>
                <w:noProof/>
                <w:lang w:val="en-GB"/>
              </w:rPr>
              <w:delText>5.5.3</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The Output File “</w:delText>
            </w:r>
            <w:r w:rsidRPr="008C08C3" w:rsidDel="008C08C3">
              <w:rPr>
                <w:rStyle w:val="Hyperlink"/>
                <w:i/>
                <w:noProof/>
                <w:lang w:val="en-GB"/>
              </w:rPr>
              <w:delText>Foxi_hbe.txt</w:delText>
            </w:r>
            <w:r w:rsidRPr="008C08C3" w:rsidDel="008C08C3">
              <w:rPr>
                <w:rStyle w:val="Hyperlink"/>
                <w:noProof/>
                <w:lang w:val="en-GB"/>
              </w:rPr>
              <w:delText>”</w:delText>
            </w:r>
            <w:r w:rsidDel="008C08C3">
              <w:rPr>
                <w:noProof/>
                <w:webHidden/>
              </w:rPr>
              <w:tab/>
              <w:delText>54</w:delText>
            </w:r>
          </w:del>
        </w:p>
        <w:p w14:paraId="3F2C24A2" w14:textId="21D16077" w:rsidR="001E0E58" w:rsidDel="008C08C3" w:rsidRDefault="001E0E58">
          <w:pPr>
            <w:pStyle w:val="TOC3"/>
            <w:tabs>
              <w:tab w:val="left" w:pos="1320"/>
              <w:tab w:val="right" w:leader="dot" w:pos="9019"/>
            </w:tabs>
            <w:rPr>
              <w:del w:id="405" w:author="Dioguardi, Fabio" w:date="2019-01-24T15:25:00Z"/>
              <w:rFonts w:asciiTheme="minorHAnsi" w:eastAsiaTheme="minorEastAsia" w:hAnsiTheme="minorHAnsi" w:cstheme="minorBidi"/>
              <w:noProof/>
              <w:szCs w:val="22"/>
              <w:lang w:val="en-GB" w:eastAsia="en-GB"/>
            </w:rPr>
          </w:pPr>
          <w:del w:id="406" w:author="Dioguardi, Fabio" w:date="2019-01-24T15:25:00Z">
            <w:r w:rsidRPr="008C08C3" w:rsidDel="008C08C3">
              <w:rPr>
                <w:rStyle w:val="Hyperlink"/>
                <w:noProof/>
                <w:lang w:val="en-GB"/>
              </w:rPr>
              <w:delText>5.5.4</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The “Auto30” Setting</w:delText>
            </w:r>
            <w:r w:rsidDel="008C08C3">
              <w:rPr>
                <w:noProof/>
                <w:webHidden/>
              </w:rPr>
              <w:tab/>
              <w:delText>54</w:delText>
            </w:r>
          </w:del>
        </w:p>
        <w:p w14:paraId="1B861EF7" w14:textId="645A8C78" w:rsidR="001E0E58" w:rsidDel="008C08C3" w:rsidRDefault="001E0E58">
          <w:pPr>
            <w:pStyle w:val="TOC2"/>
            <w:tabs>
              <w:tab w:val="left" w:pos="880"/>
              <w:tab w:val="right" w:leader="dot" w:pos="9019"/>
            </w:tabs>
            <w:rPr>
              <w:del w:id="407" w:author="Dioguardi, Fabio" w:date="2019-01-24T15:25:00Z"/>
              <w:rFonts w:asciiTheme="minorHAnsi" w:eastAsiaTheme="minorEastAsia" w:hAnsiTheme="minorHAnsi" w:cstheme="minorBidi"/>
              <w:noProof/>
              <w:szCs w:val="22"/>
              <w:lang w:val="en-GB" w:eastAsia="en-GB"/>
            </w:rPr>
          </w:pPr>
          <w:del w:id="408" w:author="Dioguardi, Fabio" w:date="2019-01-24T15:25:00Z">
            <w:r w:rsidRPr="008C08C3" w:rsidDel="008C08C3">
              <w:rPr>
                <w:rStyle w:val="Hyperlink"/>
                <w:rFonts w:ascii="Scala" w:hAnsi="Scala"/>
                <w:noProof/>
                <w:lang w:val="en-GB"/>
              </w:rPr>
              <w:delText>5.6</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Step 6: Computing Interim Mass Flux (RMER)</w:delText>
            </w:r>
            <w:r w:rsidDel="008C08C3">
              <w:rPr>
                <w:noProof/>
                <w:webHidden/>
              </w:rPr>
              <w:tab/>
              <w:delText>55</w:delText>
            </w:r>
          </w:del>
        </w:p>
        <w:p w14:paraId="035EA17B" w14:textId="09FB368F" w:rsidR="001E0E58" w:rsidDel="008C08C3" w:rsidRDefault="001E0E58">
          <w:pPr>
            <w:pStyle w:val="TOC3"/>
            <w:tabs>
              <w:tab w:val="left" w:pos="1320"/>
              <w:tab w:val="right" w:leader="dot" w:pos="9019"/>
            </w:tabs>
            <w:rPr>
              <w:del w:id="409" w:author="Dioguardi, Fabio" w:date="2019-01-24T15:25:00Z"/>
              <w:rFonts w:asciiTheme="minorHAnsi" w:eastAsiaTheme="minorEastAsia" w:hAnsiTheme="minorHAnsi" w:cstheme="minorBidi"/>
              <w:noProof/>
              <w:szCs w:val="22"/>
              <w:lang w:val="en-GB" w:eastAsia="en-GB"/>
            </w:rPr>
          </w:pPr>
          <w:del w:id="410" w:author="Dioguardi, Fabio" w:date="2019-01-24T15:25:00Z">
            <w:r w:rsidRPr="008C08C3" w:rsidDel="008C08C3">
              <w:rPr>
                <w:rStyle w:val="Hyperlink"/>
                <w:noProof/>
                <w:lang w:val="en-GB"/>
              </w:rPr>
              <w:delText>5.6.1</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FOXI-Internal Plume Models</w:delText>
            </w:r>
            <w:r w:rsidDel="008C08C3">
              <w:rPr>
                <w:noProof/>
                <w:webHidden/>
              </w:rPr>
              <w:tab/>
              <w:delText>55</w:delText>
            </w:r>
          </w:del>
        </w:p>
        <w:p w14:paraId="6065A48D" w14:textId="1D32BBED" w:rsidR="001E0E58" w:rsidDel="008C08C3" w:rsidRDefault="001E0E58">
          <w:pPr>
            <w:pStyle w:val="TOC3"/>
            <w:tabs>
              <w:tab w:val="left" w:pos="1320"/>
              <w:tab w:val="right" w:leader="dot" w:pos="9019"/>
            </w:tabs>
            <w:rPr>
              <w:del w:id="411" w:author="Dioguardi, Fabio" w:date="2019-01-24T15:25:00Z"/>
              <w:rFonts w:asciiTheme="minorHAnsi" w:eastAsiaTheme="minorEastAsia" w:hAnsiTheme="minorHAnsi" w:cstheme="minorBidi"/>
              <w:noProof/>
              <w:szCs w:val="22"/>
              <w:lang w:val="en-GB" w:eastAsia="en-GB"/>
            </w:rPr>
          </w:pPr>
          <w:del w:id="412" w:author="Dioguardi, Fabio" w:date="2019-01-24T15:25:00Z">
            <w:r w:rsidRPr="008C08C3" w:rsidDel="008C08C3">
              <w:rPr>
                <w:rStyle w:val="Hyperlink"/>
                <w:noProof/>
                <w:lang w:val="en-GB"/>
              </w:rPr>
              <w:delText>5.6.2</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Situational Accuracy of Models</w:delText>
            </w:r>
            <w:r w:rsidDel="008C08C3">
              <w:rPr>
                <w:noProof/>
                <w:webHidden/>
              </w:rPr>
              <w:tab/>
              <w:delText>56</w:delText>
            </w:r>
          </w:del>
        </w:p>
        <w:p w14:paraId="3666B041" w14:textId="60A7BD6A" w:rsidR="001E0E58" w:rsidDel="008C08C3" w:rsidRDefault="001E0E58">
          <w:pPr>
            <w:pStyle w:val="TOC3"/>
            <w:tabs>
              <w:tab w:val="left" w:pos="1320"/>
              <w:tab w:val="right" w:leader="dot" w:pos="9019"/>
            </w:tabs>
            <w:rPr>
              <w:del w:id="413" w:author="Dioguardi, Fabio" w:date="2019-01-24T15:25:00Z"/>
              <w:rFonts w:asciiTheme="minorHAnsi" w:eastAsiaTheme="minorEastAsia" w:hAnsiTheme="minorHAnsi" w:cstheme="minorBidi"/>
              <w:noProof/>
              <w:szCs w:val="22"/>
              <w:lang w:val="en-GB" w:eastAsia="en-GB"/>
            </w:rPr>
          </w:pPr>
          <w:del w:id="414" w:author="Dioguardi, Fabio" w:date="2019-01-24T15:25:00Z">
            <w:r w:rsidRPr="008C08C3" w:rsidDel="008C08C3">
              <w:rPr>
                <w:rStyle w:val="Hyperlink"/>
                <w:noProof/>
                <w:lang w:val="en-GB"/>
              </w:rPr>
              <w:delText>5.6.3</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Statistical Characterization of Model Outputs - Computing RMER</w:delText>
            </w:r>
            <w:r w:rsidDel="008C08C3">
              <w:rPr>
                <w:noProof/>
                <w:webHidden/>
              </w:rPr>
              <w:tab/>
              <w:delText>58</w:delText>
            </w:r>
          </w:del>
        </w:p>
        <w:p w14:paraId="1C849132" w14:textId="07A4B9FE" w:rsidR="001E0E58" w:rsidDel="008C08C3" w:rsidRDefault="001E0E58">
          <w:pPr>
            <w:pStyle w:val="TOC3"/>
            <w:tabs>
              <w:tab w:val="left" w:pos="1320"/>
              <w:tab w:val="right" w:leader="dot" w:pos="9019"/>
            </w:tabs>
            <w:rPr>
              <w:del w:id="415" w:author="Dioguardi, Fabio" w:date="2019-01-24T15:25:00Z"/>
              <w:rFonts w:asciiTheme="minorHAnsi" w:eastAsiaTheme="minorEastAsia" w:hAnsiTheme="minorHAnsi" w:cstheme="minorBidi"/>
              <w:noProof/>
              <w:szCs w:val="22"/>
              <w:lang w:val="en-GB" w:eastAsia="en-GB"/>
            </w:rPr>
          </w:pPr>
          <w:del w:id="416" w:author="Dioguardi, Fabio" w:date="2019-01-24T15:25:00Z">
            <w:r w:rsidRPr="008C08C3" w:rsidDel="008C08C3">
              <w:rPr>
                <w:rStyle w:val="Hyperlink"/>
                <w:noProof/>
                <w:lang w:val="en-GB"/>
              </w:rPr>
              <w:delText>5.6.4</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The Analysis Mode</w:delText>
            </w:r>
            <w:r w:rsidDel="008C08C3">
              <w:rPr>
                <w:noProof/>
                <w:webHidden/>
              </w:rPr>
              <w:tab/>
              <w:delText>59</w:delText>
            </w:r>
          </w:del>
        </w:p>
        <w:p w14:paraId="24C2EE01" w14:textId="6879D4BA" w:rsidR="001E0E58" w:rsidDel="008C08C3" w:rsidRDefault="001E0E58">
          <w:pPr>
            <w:pStyle w:val="TOC2"/>
            <w:tabs>
              <w:tab w:val="left" w:pos="880"/>
              <w:tab w:val="right" w:leader="dot" w:pos="9019"/>
            </w:tabs>
            <w:rPr>
              <w:del w:id="417" w:author="Dioguardi, Fabio" w:date="2019-01-24T15:25:00Z"/>
              <w:rFonts w:asciiTheme="minorHAnsi" w:eastAsiaTheme="minorEastAsia" w:hAnsiTheme="minorHAnsi" w:cstheme="minorBidi"/>
              <w:noProof/>
              <w:szCs w:val="22"/>
              <w:lang w:val="en-GB" w:eastAsia="en-GB"/>
            </w:rPr>
          </w:pPr>
          <w:del w:id="418" w:author="Dioguardi, Fabio" w:date="2019-01-24T15:25:00Z">
            <w:r w:rsidRPr="008C08C3" w:rsidDel="008C08C3">
              <w:rPr>
                <w:rStyle w:val="Hyperlink"/>
                <w:noProof/>
                <w:lang w:val="en-GB"/>
              </w:rPr>
              <w:delText>5.7</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Step 7: Compute MER Based on All Conventional Models</w:delText>
            </w:r>
            <w:r w:rsidDel="008C08C3">
              <w:rPr>
                <w:noProof/>
                <w:webHidden/>
              </w:rPr>
              <w:tab/>
              <w:delText>60</w:delText>
            </w:r>
          </w:del>
        </w:p>
        <w:p w14:paraId="653150BC" w14:textId="62D9BAD9" w:rsidR="001E0E58" w:rsidDel="008C08C3" w:rsidRDefault="001E0E58">
          <w:pPr>
            <w:pStyle w:val="TOC2"/>
            <w:tabs>
              <w:tab w:val="left" w:pos="880"/>
              <w:tab w:val="right" w:leader="dot" w:pos="9019"/>
            </w:tabs>
            <w:rPr>
              <w:del w:id="419" w:author="Dioguardi, Fabio" w:date="2019-01-24T15:25:00Z"/>
              <w:rFonts w:asciiTheme="minorHAnsi" w:eastAsiaTheme="minorEastAsia" w:hAnsiTheme="minorHAnsi" w:cstheme="minorBidi"/>
              <w:noProof/>
              <w:szCs w:val="22"/>
              <w:lang w:val="en-GB" w:eastAsia="en-GB"/>
            </w:rPr>
          </w:pPr>
          <w:del w:id="420" w:author="Dioguardi, Fabio" w:date="2019-01-24T15:25:00Z">
            <w:r w:rsidRPr="008C08C3" w:rsidDel="008C08C3">
              <w:rPr>
                <w:rStyle w:val="Hyperlink"/>
                <w:noProof/>
                <w:lang w:val="en-GB"/>
              </w:rPr>
              <w:delText>5.8</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Step 8: Compute FMER by Including Experimental Sensors</w:delText>
            </w:r>
            <w:r w:rsidDel="008C08C3">
              <w:rPr>
                <w:noProof/>
                <w:webHidden/>
              </w:rPr>
              <w:tab/>
              <w:delText>61</w:delText>
            </w:r>
          </w:del>
        </w:p>
        <w:p w14:paraId="2FF33B3A" w14:textId="128B67EC" w:rsidR="001E0E58" w:rsidDel="008C08C3" w:rsidRDefault="001E0E58">
          <w:pPr>
            <w:pStyle w:val="TOC3"/>
            <w:tabs>
              <w:tab w:val="left" w:pos="1320"/>
              <w:tab w:val="right" w:leader="dot" w:pos="9019"/>
            </w:tabs>
            <w:rPr>
              <w:del w:id="421" w:author="Dioguardi, Fabio" w:date="2019-01-24T15:25:00Z"/>
              <w:rFonts w:asciiTheme="minorHAnsi" w:eastAsiaTheme="minorEastAsia" w:hAnsiTheme="minorHAnsi" w:cstheme="minorBidi"/>
              <w:noProof/>
              <w:szCs w:val="22"/>
              <w:lang w:val="en-GB" w:eastAsia="en-GB"/>
            </w:rPr>
          </w:pPr>
          <w:del w:id="422" w:author="Dioguardi, Fabio" w:date="2019-01-24T15:25:00Z">
            <w:r w:rsidRPr="008C08C3" w:rsidDel="008C08C3">
              <w:rPr>
                <w:rStyle w:val="Hyperlink"/>
                <w:noProof/>
                <w:lang w:val="en-GB"/>
              </w:rPr>
              <w:delText>5.8.1</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Processing Data from Experimental MER Sensors</w:delText>
            </w:r>
            <w:r w:rsidDel="008C08C3">
              <w:rPr>
                <w:noProof/>
                <w:webHidden/>
              </w:rPr>
              <w:tab/>
              <w:delText>61</w:delText>
            </w:r>
          </w:del>
        </w:p>
        <w:p w14:paraId="2133EE5F" w14:textId="00380E53" w:rsidR="001E0E58" w:rsidDel="008C08C3" w:rsidRDefault="001E0E58">
          <w:pPr>
            <w:pStyle w:val="TOC3"/>
            <w:tabs>
              <w:tab w:val="left" w:pos="1320"/>
              <w:tab w:val="right" w:leader="dot" w:pos="9019"/>
            </w:tabs>
            <w:rPr>
              <w:del w:id="423" w:author="Dioguardi, Fabio" w:date="2019-01-24T15:25:00Z"/>
              <w:rFonts w:asciiTheme="minorHAnsi" w:eastAsiaTheme="minorEastAsia" w:hAnsiTheme="minorHAnsi" w:cstheme="minorBidi"/>
              <w:noProof/>
              <w:szCs w:val="22"/>
              <w:lang w:val="en-GB" w:eastAsia="en-GB"/>
            </w:rPr>
          </w:pPr>
          <w:del w:id="424" w:author="Dioguardi, Fabio" w:date="2019-01-24T15:25:00Z">
            <w:r w:rsidRPr="008C08C3" w:rsidDel="008C08C3">
              <w:rPr>
                <w:rStyle w:val="Hyperlink"/>
                <w:noProof/>
                <w:lang w:val="en-GB"/>
              </w:rPr>
              <w:delText>5.8.2</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Importing Manually Added MER Estimates</w:delText>
            </w:r>
            <w:r w:rsidDel="008C08C3">
              <w:rPr>
                <w:noProof/>
                <w:webHidden/>
              </w:rPr>
              <w:tab/>
              <w:delText>61</w:delText>
            </w:r>
          </w:del>
        </w:p>
        <w:p w14:paraId="604C853B" w14:textId="6AF081B2" w:rsidR="001E0E58" w:rsidDel="008C08C3" w:rsidRDefault="001E0E58">
          <w:pPr>
            <w:pStyle w:val="TOC3"/>
            <w:tabs>
              <w:tab w:val="left" w:pos="1320"/>
              <w:tab w:val="right" w:leader="dot" w:pos="9019"/>
            </w:tabs>
            <w:rPr>
              <w:del w:id="425" w:author="Dioguardi, Fabio" w:date="2019-01-24T15:25:00Z"/>
              <w:rFonts w:asciiTheme="minorHAnsi" w:eastAsiaTheme="minorEastAsia" w:hAnsiTheme="minorHAnsi" w:cstheme="minorBidi"/>
              <w:noProof/>
              <w:szCs w:val="22"/>
              <w:lang w:val="en-GB" w:eastAsia="en-GB"/>
            </w:rPr>
          </w:pPr>
          <w:del w:id="426" w:author="Dioguardi, Fabio" w:date="2019-01-24T15:25:00Z">
            <w:r w:rsidRPr="008C08C3" w:rsidDel="008C08C3">
              <w:rPr>
                <w:rStyle w:val="Hyperlink"/>
                <w:noProof/>
                <w:lang w:val="en-GB"/>
              </w:rPr>
              <w:delText>5.8.3</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Computing the FMER</w:delText>
            </w:r>
            <w:r w:rsidDel="008C08C3">
              <w:rPr>
                <w:noProof/>
                <w:webHidden/>
              </w:rPr>
              <w:tab/>
              <w:delText>62</w:delText>
            </w:r>
          </w:del>
        </w:p>
        <w:p w14:paraId="72A016A6" w14:textId="3619FB64" w:rsidR="001E0E58" w:rsidDel="008C08C3" w:rsidRDefault="001E0E58">
          <w:pPr>
            <w:pStyle w:val="TOC3"/>
            <w:tabs>
              <w:tab w:val="left" w:pos="1320"/>
              <w:tab w:val="right" w:leader="dot" w:pos="9019"/>
            </w:tabs>
            <w:rPr>
              <w:del w:id="427" w:author="Dioguardi, Fabio" w:date="2019-01-24T15:25:00Z"/>
              <w:rFonts w:asciiTheme="minorHAnsi" w:eastAsiaTheme="minorEastAsia" w:hAnsiTheme="minorHAnsi" w:cstheme="minorBidi"/>
              <w:noProof/>
              <w:szCs w:val="22"/>
              <w:lang w:val="en-GB" w:eastAsia="en-GB"/>
            </w:rPr>
          </w:pPr>
          <w:del w:id="428" w:author="Dioguardi, Fabio" w:date="2019-01-24T15:25:00Z">
            <w:r w:rsidRPr="008C08C3" w:rsidDel="008C08C3">
              <w:rPr>
                <w:rStyle w:val="Hyperlink"/>
                <w:noProof/>
                <w:lang w:val="en-GB"/>
              </w:rPr>
              <w:delText>5.8.4</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 xml:space="preserve">Saving Results to </w:delText>
            </w:r>
            <w:r w:rsidRPr="008C08C3" w:rsidDel="008C08C3">
              <w:rPr>
                <w:rStyle w:val="Hyperlink"/>
                <w:i/>
                <w:noProof/>
                <w:lang w:val="en-GB"/>
              </w:rPr>
              <w:delText>*_mer_LOG.txt</w:delText>
            </w:r>
            <w:r w:rsidRPr="008C08C3" w:rsidDel="008C08C3">
              <w:rPr>
                <w:rStyle w:val="Hyperlink"/>
                <w:noProof/>
                <w:lang w:val="en-GB"/>
              </w:rPr>
              <w:delText xml:space="preserve"> and </w:delText>
            </w:r>
            <w:r w:rsidRPr="008C08C3" w:rsidDel="008C08C3">
              <w:rPr>
                <w:rStyle w:val="Hyperlink"/>
                <w:i/>
                <w:noProof/>
                <w:lang w:val="en-GB"/>
              </w:rPr>
              <w:delText>*_mer_NOW.txt</w:delText>
            </w:r>
            <w:r w:rsidDel="008C08C3">
              <w:rPr>
                <w:noProof/>
                <w:webHidden/>
              </w:rPr>
              <w:tab/>
              <w:delText>63</w:delText>
            </w:r>
          </w:del>
        </w:p>
        <w:p w14:paraId="0291E5EE" w14:textId="76A182AD" w:rsidR="001E0E58" w:rsidDel="008C08C3" w:rsidRDefault="001E0E58">
          <w:pPr>
            <w:pStyle w:val="TOC2"/>
            <w:tabs>
              <w:tab w:val="left" w:pos="880"/>
              <w:tab w:val="right" w:leader="dot" w:pos="9019"/>
            </w:tabs>
            <w:rPr>
              <w:del w:id="429" w:author="Dioguardi, Fabio" w:date="2019-01-24T15:25:00Z"/>
              <w:rFonts w:asciiTheme="minorHAnsi" w:eastAsiaTheme="minorEastAsia" w:hAnsiTheme="minorHAnsi" w:cstheme="minorBidi"/>
              <w:noProof/>
              <w:szCs w:val="22"/>
              <w:lang w:val="en-GB" w:eastAsia="en-GB"/>
            </w:rPr>
          </w:pPr>
          <w:del w:id="430" w:author="Dioguardi, Fabio" w:date="2019-01-24T15:25:00Z">
            <w:r w:rsidRPr="008C08C3" w:rsidDel="008C08C3">
              <w:rPr>
                <w:rStyle w:val="Hyperlink"/>
                <w:noProof/>
                <w:lang w:val="en-GB"/>
              </w:rPr>
              <w:delText>5.9</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Step 9: Compute Total Mass Erupted</w:delText>
            </w:r>
            <w:r w:rsidDel="008C08C3">
              <w:rPr>
                <w:noProof/>
                <w:webHidden/>
              </w:rPr>
              <w:tab/>
              <w:delText>64</w:delText>
            </w:r>
          </w:del>
        </w:p>
        <w:p w14:paraId="322E863F" w14:textId="31120E6F" w:rsidR="001E0E58" w:rsidDel="008C08C3" w:rsidRDefault="001E0E58">
          <w:pPr>
            <w:pStyle w:val="TOC2"/>
            <w:tabs>
              <w:tab w:val="left" w:pos="880"/>
              <w:tab w:val="right" w:leader="dot" w:pos="9019"/>
            </w:tabs>
            <w:rPr>
              <w:del w:id="431" w:author="Dioguardi, Fabio" w:date="2019-01-24T15:25:00Z"/>
              <w:rFonts w:asciiTheme="minorHAnsi" w:eastAsiaTheme="minorEastAsia" w:hAnsiTheme="minorHAnsi" w:cstheme="minorBidi"/>
              <w:noProof/>
              <w:szCs w:val="22"/>
              <w:lang w:val="en-GB" w:eastAsia="en-GB"/>
            </w:rPr>
          </w:pPr>
          <w:del w:id="432" w:author="Dioguardi, Fabio" w:date="2019-01-24T15:25:00Z">
            <w:r w:rsidRPr="008C08C3" w:rsidDel="008C08C3">
              <w:rPr>
                <w:rStyle w:val="Hyperlink"/>
                <w:noProof/>
                <w:lang w:val="en-GB"/>
              </w:rPr>
              <w:delText>5.10</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Step 10: Outputs - Plots and Results</w:delText>
            </w:r>
            <w:r w:rsidDel="008C08C3">
              <w:rPr>
                <w:noProof/>
                <w:webHidden/>
              </w:rPr>
              <w:tab/>
              <w:delText>64</w:delText>
            </w:r>
          </w:del>
        </w:p>
        <w:p w14:paraId="3DE0EDDD" w14:textId="7392C3E4" w:rsidR="001E0E58" w:rsidDel="008C08C3" w:rsidRDefault="001E0E58">
          <w:pPr>
            <w:pStyle w:val="TOC3"/>
            <w:tabs>
              <w:tab w:val="left" w:pos="1320"/>
              <w:tab w:val="right" w:leader="dot" w:pos="9019"/>
            </w:tabs>
            <w:rPr>
              <w:del w:id="433" w:author="Dioguardi, Fabio" w:date="2019-01-24T15:25:00Z"/>
              <w:rFonts w:asciiTheme="minorHAnsi" w:eastAsiaTheme="minorEastAsia" w:hAnsiTheme="minorHAnsi" w:cstheme="minorBidi"/>
              <w:noProof/>
              <w:szCs w:val="22"/>
              <w:lang w:val="en-GB" w:eastAsia="en-GB"/>
            </w:rPr>
          </w:pPr>
          <w:del w:id="434" w:author="Dioguardi, Fabio" w:date="2019-01-24T15:25:00Z">
            <w:r w:rsidRPr="008C08C3" w:rsidDel="008C08C3">
              <w:rPr>
                <w:rStyle w:val="Hyperlink"/>
                <w:noProof/>
                <w:lang w:val="en-GB"/>
              </w:rPr>
              <w:delText>5.10.1</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The “</w:delText>
            </w:r>
            <w:r w:rsidRPr="008C08C3" w:rsidDel="008C08C3">
              <w:rPr>
                <w:rStyle w:val="Hyperlink"/>
                <w:i/>
                <w:noProof/>
                <w:lang w:val="en-GB"/>
              </w:rPr>
              <w:delText>.log</w:delText>
            </w:r>
            <w:r w:rsidRPr="008C08C3" w:rsidDel="008C08C3">
              <w:rPr>
                <w:rStyle w:val="Hyperlink"/>
                <w:noProof/>
                <w:lang w:val="en-GB"/>
              </w:rPr>
              <w:delText>” file</w:delText>
            </w:r>
            <w:r w:rsidDel="008C08C3">
              <w:rPr>
                <w:noProof/>
                <w:webHidden/>
              </w:rPr>
              <w:tab/>
              <w:delText>64</w:delText>
            </w:r>
          </w:del>
        </w:p>
        <w:p w14:paraId="791212FF" w14:textId="2179E975" w:rsidR="001E0E58" w:rsidDel="008C08C3" w:rsidRDefault="001E0E58">
          <w:pPr>
            <w:pStyle w:val="TOC3"/>
            <w:tabs>
              <w:tab w:val="left" w:pos="1320"/>
              <w:tab w:val="right" w:leader="dot" w:pos="9019"/>
            </w:tabs>
            <w:rPr>
              <w:del w:id="435" w:author="Dioguardi, Fabio" w:date="2019-01-24T15:25:00Z"/>
              <w:rFonts w:asciiTheme="minorHAnsi" w:eastAsiaTheme="minorEastAsia" w:hAnsiTheme="minorHAnsi" w:cstheme="minorBidi"/>
              <w:noProof/>
              <w:szCs w:val="22"/>
              <w:lang w:val="en-GB" w:eastAsia="en-GB"/>
            </w:rPr>
          </w:pPr>
          <w:del w:id="436" w:author="Dioguardi, Fabio" w:date="2019-01-24T15:25:00Z">
            <w:r w:rsidRPr="008C08C3" w:rsidDel="008C08C3">
              <w:rPr>
                <w:rStyle w:val="Hyperlink"/>
                <w:noProof/>
                <w:lang w:val="en-GB"/>
              </w:rPr>
              <w:delText>5.10.2</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The Status Report</w:delText>
            </w:r>
            <w:r w:rsidDel="008C08C3">
              <w:rPr>
                <w:noProof/>
                <w:webHidden/>
              </w:rPr>
              <w:tab/>
              <w:delText>65</w:delText>
            </w:r>
          </w:del>
        </w:p>
        <w:p w14:paraId="456FA710" w14:textId="1AEFAACB" w:rsidR="001E0E58" w:rsidDel="008C08C3" w:rsidRDefault="001E0E58">
          <w:pPr>
            <w:pStyle w:val="TOC3"/>
            <w:tabs>
              <w:tab w:val="left" w:pos="1320"/>
              <w:tab w:val="right" w:leader="dot" w:pos="9019"/>
            </w:tabs>
            <w:rPr>
              <w:del w:id="437" w:author="Dioguardi, Fabio" w:date="2019-01-24T15:25:00Z"/>
              <w:rFonts w:asciiTheme="minorHAnsi" w:eastAsiaTheme="minorEastAsia" w:hAnsiTheme="minorHAnsi" w:cstheme="minorBidi"/>
              <w:noProof/>
              <w:szCs w:val="22"/>
              <w:lang w:val="en-GB" w:eastAsia="en-GB"/>
            </w:rPr>
          </w:pPr>
          <w:del w:id="438" w:author="Dioguardi, Fabio" w:date="2019-01-24T15:25:00Z">
            <w:r w:rsidRPr="008C08C3" w:rsidDel="008C08C3">
              <w:rPr>
                <w:rStyle w:val="Hyperlink"/>
                <w:noProof/>
                <w:lang w:val="en-GB"/>
              </w:rPr>
              <w:delText>5.10.3</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Plume Height Plots</w:delText>
            </w:r>
            <w:r w:rsidDel="008C08C3">
              <w:rPr>
                <w:noProof/>
                <w:webHidden/>
              </w:rPr>
              <w:tab/>
              <w:delText>67</w:delText>
            </w:r>
          </w:del>
        </w:p>
        <w:p w14:paraId="6768F657" w14:textId="47821894" w:rsidR="001E0E58" w:rsidDel="008C08C3" w:rsidRDefault="001E0E58">
          <w:pPr>
            <w:pStyle w:val="TOC3"/>
            <w:tabs>
              <w:tab w:val="left" w:pos="1320"/>
              <w:tab w:val="right" w:leader="dot" w:pos="9019"/>
            </w:tabs>
            <w:rPr>
              <w:del w:id="439" w:author="Dioguardi, Fabio" w:date="2019-01-24T15:25:00Z"/>
              <w:rFonts w:asciiTheme="minorHAnsi" w:eastAsiaTheme="minorEastAsia" w:hAnsiTheme="minorHAnsi" w:cstheme="minorBidi"/>
              <w:noProof/>
              <w:szCs w:val="22"/>
              <w:lang w:val="en-GB" w:eastAsia="en-GB"/>
            </w:rPr>
          </w:pPr>
          <w:del w:id="440" w:author="Dioguardi, Fabio" w:date="2019-01-24T15:25:00Z">
            <w:r w:rsidRPr="008C08C3" w:rsidDel="008C08C3">
              <w:rPr>
                <w:rStyle w:val="Hyperlink"/>
                <w:noProof/>
                <w:lang w:val="en-GB"/>
              </w:rPr>
              <w:delText>5.10.4</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Plots showing Source Stats</w:delText>
            </w:r>
            <w:r w:rsidDel="008C08C3">
              <w:rPr>
                <w:noProof/>
                <w:webHidden/>
              </w:rPr>
              <w:tab/>
              <w:delText>69</w:delText>
            </w:r>
          </w:del>
        </w:p>
        <w:p w14:paraId="40BF462A" w14:textId="2E0B5898" w:rsidR="001E0E58" w:rsidDel="008C08C3" w:rsidRDefault="001E0E58">
          <w:pPr>
            <w:pStyle w:val="TOC3"/>
            <w:tabs>
              <w:tab w:val="left" w:pos="1320"/>
              <w:tab w:val="right" w:leader="dot" w:pos="9019"/>
            </w:tabs>
            <w:rPr>
              <w:del w:id="441" w:author="Dioguardi, Fabio" w:date="2019-01-24T15:25:00Z"/>
              <w:rFonts w:asciiTheme="minorHAnsi" w:eastAsiaTheme="minorEastAsia" w:hAnsiTheme="minorHAnsi" w:cstheme="minorBidi"/>
              <w:noProof/>
              <w:szCs w:val="22"/>
              <w:lang w:val="en-GB" w:eastAsia="en-GB"/>
            </w:rPr>
          </w:pPr>
          <w:del w:id="442" w:author="Dioguardi, Fabio" w:date="2019-01-24T15:25:00Z">
            <w:r w:rsidRPr="008C08C3" w:rsidDel="008C08C3">
              <w:rPr>
                <w:rStyle w:val="Hyperlink"/>
                <w:noProof/>
                <w:lang w:val="en-GB"/>
              </w:rPr>
              <w:lastRenderedPageBreak/>
              <w:delText>5.10.5</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Mass Eruption Rate Plots</w:delText>
            </w:r>
            <w:r w:rsidDel="008C08C3">
              <w:rPr>
                <w:noProof/>
                <w:webHidden/>
              </w:rPr>
              <w:tab/>
              <w:delText>71</w:delText>
            </w:r>
          </w:del>
        </w:p>
        <w:p w14:paraId="04F39BF1" w14:textId="01A2BD01" w:rsidR="001E0E58" w:rsidDel="008C08C3" w:rsidRDefault="001E0E58">
          <w:pPr>
            <w:pStyle w:val="TOC3"/>
            <w:tabs>
              <w:tab w:val="left" w:pos="1320"/>
              <w:tab w:val="right" w:leader="dot" w:pos="9019"/>
            </w:tabs>
            <w:rPr>
              <w:del w:id="443" w:author="Dioguardi, Fabio" w:date="2019-01-24T15:25:00Z"/>
              <w:rFonts w:asciiTheme="minorHAnsi" w:eastAsiaTheme="minorEastAsia" w:hAnsiTheme="minorHAnsi" w:cstheme="minorBidi"/>
              <w:noProof/>
              <w:szCs w:val="22"/>
              <w:lang w:val="en-GB" w:eastAsia="en-GB"/>
            </w:rPr>
          </w:pPr>
          <w:del w:id="444" w:author="Dioguardi, Fabio" w:date="2019-01-24T15:25:00Z">
            <w:r w:rsidRPr="008C08C3" w:rsidDel="008C08C3">
              <w:rPr>
                <w:rStyle w:val="Hyperlink"/>
                <w:noProof/>
                <w:lang w:val="en-GB"/>
              </w:rPr>
              <w:delText>5.10.6</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Total Erupted Mass Plots</w:delText>
            </w:r>
            <w:r w:rsidDel="008C08C3">
              <w:rPr>
                <w:noProof/>
                <w:webHidden/>
              </w:rPr>
              <w:tab/>
              <w:delText>73</w:delText>
            </w:r>
          </w:del>
        </w:p>
        <w:p w14:paraId="10B2287F" w14:textId="5AB4FB6A" w:rsidR="001E0E58" w:rsidDel="008C08C3" w:rsidRDefault="001E0E58">
          <w:pPr>
            <w:pStyle w:val="TOC3"/>
            <w:tabs>
              <w:tab w:val="left" w:pos="1320"/>
              <w:tab w:val="right" w:leader="dot" w:pos="9019"/>
            </w:tabs>
            <w:rPr>
              <w:del w:id="445" w:author="Dioguardi, Fabio" w:date="2019-01-24T15:25:00Z"/>
              <w:rFonts w:asciiTheme="minorHAnsi" w:eastAsiaTheme="minorEastAsia" w:hAnsiTheme="minorHAnsi" w:cstheme="minorBidi"/>
              <w:noProof/>
              <w:szCs w:val="22"/>
              <w:lang w:val="en-GB" w:eastAsia="en-GB"/>
            </w:rPr>
          </w:pPr>
          <w:del w:id="446" w:author="Dioguardi, Fabio" w:date="2019-01-24T15:25:00Z">
            <w:r w:rsidRPr="008C08C3" w:rsidDel="008C08C3">
              <w:rPr>
                <w:rStyle w:val="Hyperlink"/>
                <w:noProof/>
                <w:lang w:val="en-GB"/>
              </w:rPr>
              <w:delText>5.10.7</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The status records</w:delText>
            </w:r>
            <w:r w:rsidDel="008C08C3">
              <w:rPr>
                <w:noProof/>
                <w:webHidden/>
              </w:rPr>
              <w:tab/>
              <w:delText>75</w:delText>
            </w:r>
          </w:del>
        </w:p>
        <w:p w14:paraId="1DC84F9A" w14:textId="7C59BB88" w:rsidR="001E0E58" w:rsidDel="008C08C3" w:rsidRDefault="001E0E58">
          <w:pPr>
            <w:pStyle w:val="TOC2"/>
            <w:tabs>
              <w:tab w:val="left" w:pos="880"/>
              <w:tab w:val="right" w:leader="dot" w:pos="9019"/>
            </w:tabs>
            <w:rPr>
              <w:del w:id="447" w:author="Dioguardi, Fabio" w:date="2019-01-24T15:25:00Z"/>
              <w:rFonts w:asciiTheme="minorHAnsi" w:eastAsiaTheme="minorEastAsia" w:hAnsiTheme="minorHAnsi" w:cstheme="minorBidi"/>
              <w:noProof/>
              <w:szCs w:val="22"/>
              <w:lang w:val="en-GB" w:eastAsia="en-GB"/>
            </w:rPr>
          </w:pPr>
          <w:del w:id="448" w:author="Dioguardi, Fabio" w:date="2019-01-24T15:25:00Z">
            <w:r w:rsidRPr="008C08C3" w:rsidDel="008C08C3">
              <w:rPr>
                <w:rStyle w:val="Hyperlink"/>
                <w:noProof/>
                <w:lang w:val="en-GB"/>
              </w:rPr>
              <w:delText>5.11</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Resting and Closing the Loop</w:delText>
            </w:r>
            <w:r w:rsidDel="008C08C3">
              <w:rPr>
                <w:noProof/>
                <w:webHidden/>
              </w:rPr>
              <w:tab/>
              <w:delText>77</w:delText>
            </w:r>
          </w:del>
        </w:p>
        <w:p w14:paraId="28A29B04" w14:textId="27CCCD9D" w:rsidR="001E0E58" w:rsidDel="008C08C3" w:rsidRDefault="001E0E58">
          <w:pPr>
            <w:pStyle w:val="TOC1"/>
            <w:tabs>
              <w:tab w:val="left" w:pos="440"/>
              <w:tab w:val="right" w:leader="dot" w:pos="9019"/>
            </w:tabs>
            <w:rPr>
              <w:del w:id="449" w:author="Dioguardi, Fabio" w:date="2019-01-24T15:25:00Z"/>
              <w:rFonts w:asciiTheme="minorHAnsi" w:eastAsiaTheme="minorEastAsia" w:hAnsiTheme="minorHAnsi" w:cstheme="minorBidi"/>
              <w:noProof/>
              <w:szCs w:val="22"/>
              <w:lang w:val="en-GB" w:eastAsia="en-GB"/>
            </w:rPr>
          </w:pPr>
          <w:del w:id="450" w:author="Dioguardi, Fabio" w:date="2019-01-24T15:25:00Z">
            <w:r w:rsidRPr="008C08C3" w:rsidDel="008C08C3">
              <w:rPr>
                <w:rStyle w:val="Hyperlink"/>
                <w:noProof/>
                <w:lang w:val="en-GB"/>
                <w14:scene3d>
                  <w14:camera w14:prst="orthographicFront"/>
                  <w14:lightRig w14:rig="threePt" w14:dir="t">
                    <w14:rot w14:lat="0" w14:lon="0" w14:rev="0"/>
                  </w14:lightRig>
                </w14:scene3d>
              </w:rPr>
              <w:delText>6</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FoxScreen</w:delText>
            </w:r>
            <w:r w:rsidDel="008C08C3">
              <w:rPr>
                <w:noProof/>
                <w:webHidden/>
              </w:rPr>
              <w:tab/>
              <w:delText>78</w:delText>
            </w:r>
          </w:del>
        </w:p>
        <w:p w14:paraId="0121BAA7" w14:textId="6888EE89" w:rsidR="001E0E58" w:rsidDel="008C08C3" w:rsidRDefault="001E0E58">
          <w:pPr>
            <w:pStyle w:val="TOC1"/>
            <w:tabs>
              <w:tab w:val="left" w:pos="440"/>
              <w:tab w:val="right" w:leader="dot" w:pos="9019"/>
            </w:tabs>
            <w:rPr>
              <w:del w:id="451" w:author="Dioguardi, Fabio" w:date="2019-01-24T15:25:00Z"/>
              <w:rFonts w:asciiTheme="minorHAnsi" w:eastAsiaTheme="minorEastAsia" w:hAnsiTheme="minorHAnsi" w:cstheme="minorBidi"/>
              <w:noProof/>
              <w:szCs w:val="22"/>
              <w:lang w:val="en-GB" w:eastAsia="en-GB"/>
            </w:rPr>
          </w:pPr>
          <w:del w:id="452" w:author="Dioguardi, Fabio" w:date="2019-01-24T15:25:00Z">
            <w:r w:rsidRPr="008C08C3" w:rsidDel="008C08C3">
              <w:rPr>
                <w:rStyle w:val="Hyperlink"/>
                <w:noProof/>
                <w:lang w:val="en-GB"/>
                <w14:scene3d>
                  <w14:camera w14:prst="orthographicFront"/>
                  <w14:lightRig w14:rig="threePt" w14:dir="t">
                    <w14:rot w14:lat="0" w14:lon="0" w14:rev="0"/>
                  </w14:lightRig>
                </w14:scene3d>
              </w:rPr>
              <w:delText>7</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References</w:delText>
            </w:r>
            <w:r w:rsidDel="008C08C3">
              <w:rPr>
                <w:noProof/>
                <w:webHidden/>
              </w:rPr>
              <w:tab/>
              <w:delText>80</w:delText>
            </w:r>
          </w:del>
        </w:p>
        <w:p w14:paraId="0602561D" w14:textId="18A2E2A8" w:rsidR="001E0E58" w:rsidDel="008C08C3" w:rsidRDefault="001E0E58">
          <w:pPr>
            <w:pStyle w:val="TOC1"/>
            <w:tabs>
              <w:tab w:val="right" w:leader="dot" w:pos="9019"/>
            </w:tabs>
            <w:rPr>
              <w:del w:id="453" w:author="Dioguardi, Fabio" w:date="2019-01-24T15:25:00Z"/>
              <w:rFonts w:asciiTheme="minorHAnsi" w:eastAsiaTheme="minorEastAsia" w:hAnsiTheme="minorHAnsi" w:cstheme="minorBidi"/>
              <w:noProof/>
              <w:szCs w:val="22"/>
              <w:lang w:val="en-GB" w:eastAsia="en-GB"/>
            </w:rPr>
          </w:pPr>
          <w:del w:id="454" w:author="Dioguardi, Fabio" w:date="2019-01-24T15:25:00Z">
            <w:r w:rsidRPr="008C08C3" w:rsidDel="008C08C3">
              <w:rPr>
                <w:rStyle w:val="Hyperlink"/>
                <w:noProof/>
                <w:lang w:val="en-GB"/>
              </w:rPr>
              <w:delText>Appendix A: List of Parameters in fix_config.txt</w:delText>
            </w:r>
            <w:r w:rsidDel="008C08C3">
              <w:rPr>
                <w:noProof/>
                <w:webHidden/>
              </w:rPr>
              <w:tab/>
              <w:delText>82</w:delText>
            </w:r>
          </w:del>
        </w:p>
        <w:p w14:paraId="22AE47EB" w14:textId="7531FB98" w:rsidR="001E0E58" w:rsidDel="008C08C3" w:rsidRDefault="001E0E58">
          <w:pPr>
            <w:pStyle w:val="TOC1"/>
            <w:tabs>
              <w:tab w:val="right" w:leader="dot" w:pos="9019"/>
            </w:tabs>
            <w:rPr>
              <w:del w:id="455" w:author="Dioguardi, Fabio" w:date="2019-01-24T15:25:00Z"/>
              <w:rFonts w:asciiTheme="minorHAnsi" w:eastAsiaTheme="minorEastAsia" w:hAnsiTheme="minorHAnsi" w:cstheme="minorBidi"/>
              <w:noProof/>
              <w:szCs w:val="22"/>
              <w:lang w:val="en-GB" w:eastAsia="en-GB"/>
            </w:rPr>
          </w:pPr>
          <w:del w:id="456" w:author="Dioguardi, Fabio" w:date="2019-01-24T15:25:00Z">
            <w:r w:rsidRPr="008C08C3" w:rsidDel="008C08C3">
              <w:rPr>
                <w:rStyle w:val="Hyperlink"/>
                <w:noProof/>
                <w:lang w:val="en-GB"/>
              </w:rPr>
              <w:delText>Appendix B: Data Flow Chart of FOXI</w:delText>
            </w:r>
            <w:r w:rsidDel="008C08C3">
              <w:rPr>
                <w:noProof/>
                <w:webHidden/>
              </w:rPr>
              <w:tab/>
              <w:delText>84</w:delText>
            </w:r>
          </w:del>
        </w:p>
        <w:p w14:paraId="1309B5E2" w14:textId="71108BF3" w:rsidR="001E0E58" w:rsidDel="008C08C3" w:rsidRDefault="001E0E58">
          <w:pPr>
            <w:pStyle w:val="TOC1"/>
            <w:tabs>
              <w:tab w:val="right" w:leader="dot" w:pos="9019"/>
            </w:tabs>
            <w:rPr>
              <w:del w:id="457" w:author="Dioguardi, Fabio" w:date="2019-01-24T15:25:00Z"/>
              <w:rFonts w:asciiTheme="minorHAnsi" w:eastAsiaTheme="minorEastAsia" w:hAnsiTheme="minorHAnsi" w:cstheme="minorBidi"/>
              <w:noProof/>
              <w:szCs w:val="22"/>
              <w:lang w:val="en-GB" w:eastAsia="en-GB"/>
            </w:rPr>
          </w:pPr>
          <w:del w:id="458" w:author="Dioguardi, Fabio" w:date="2019-01-24T15:25:00Z">
            <w:r w:rsidRPr="008C08C3" w:rsidDel="008C08C3">
              <w:rPr>
                <w:rStyle w:val="Hyperlink"/>
                <w:noProof/>
                <w:lang w:val="en-GB"/>
              </w:rPr>
              <w:delText>Appendix C: REFIR – Setup for Iceland</w:delText>
            </w:r>
            <w:r w:rsidDel="008C08C3">
              <w:rPr>
                <w:noProof/>
                <w:webHidden/>
              </w:rPr>
              <w:tab/>
              <w:delText>85</w:delText>
            </w:r>
          </w:del>
        </w:p>
        <w:p w14:paraId="7693596E" w14:textId="202FFB1E" w:rsidR="001E0E58" w:rsidDel="008C08C3" w:rsidRDefault="001E0E58">
          <w:pPr>
            <w:pStyle w:val="TOC1"/>
            <w:tabs>
              <w:tab w:val="right" w:leader="dot" w:pos="9019"/>
            </w:tabs>
            <w:rPr>
              <w:del w:id="459" w:author="Dioguardi, Fabio" w:date="2019-01-24T15:25:00Z"/>
              <w:rFonts w:asciiTheme="minorHAnsi" w:eastAsiaTheme="minorEastAsia" w:hAnsiTheme="minorHAnsi" w:cstheme="minorBidi"/>
              <w:noProof/>
              <w:szCs w:val="22"/>
              <w:lang w:val="en-GB" w:eastAsia="en-GB"/>
            </w:rPr>
          </w:pPr>
          <w:del w:id="460" w:author="Dioguardi, Fabio" w:date="2019-01-24T15:25:00Z">
            <w:r w:rsidRPr="008C08C3" w:rsidDel="008C08C3">
              <w:rPr>
                <w:rStyle w:val="Hyperlink"/>
                <w:noProof/>
                <w:lang w:val="en-GB"/>
              </w:rPr>
              <w:delText>Appendix D: Automatic plume tracking web-cameras at Hekla</w:delText>
            </w:r>
            <w:r w:rsidDel="008C08C3">
              <w:rPr>
                <w:noProof/>
                <w:webHidden/>
              </w:rPr>
              <w:tab/>
              <w:delText>86</w:delText>
            </w:r>
          </w:del>
        </w:p>
        <w:p w14:paraId="0DDACD9C" w14:textId="28090812" w:rsidR="001E0E58" w:rsidDel="008C08C3" w:rsidRDefault="001E0E58">
          <w:pPr>
            <w:pStyle w:val="TOC1"/>
            <w:tabs>
              <w:tab w:val="right" w:leader="dot" w:pos="9019"/>
            </w:tabs>
            <w:rPr>
              <w:del w:id="461" w:author="Dioguardi, Fabio" w:date="2019-01-24T15:25:00Z"/>
              <w:rFonts w:asciiTheme="minorHAnsi" w:eastAsiaTheme="minorEastAsia" w:hAnsiTheme="minorHAnsi" w:cstheme="minorBidi"/>
              <w:noProof/>
              <w:szCs w:val="22"/>
              <w:lang w:val="en-GB" w:eastAsia="en-GB"/>
            </w:rPr>
          </w:pPr>
          <w:del w:id="462" w:author="Dioguardi, Fabio" w:date="2019-01-24T15:25:00Z">
            <w:r w:rsidRPr="008C08C3" w:rsidDel="008C08C3">
              <w:rPr>
                <w:rStyle w:val="Hyperlink"/>
                <w:noProof/>
                <w:lang w:val="en-GB"/>
              </w:rPr>
              <w:delText>Appendix E: Suggested settings for weight factors  (FutureVolc setup)</w:delText>
            </w:r>
            <w:r w:rsidDel="008C08C3">
              <w:rPr>
                <w:noProof/>
                <w:webHidden/>
              </w:rPr>
              <w:tab/>
              <w:delText>87</w:delText>
            </w:r>
          </w:del>
        </w:p>
        <w:p w14:paraId="1E0E801D" w14:textId="7E1DBFD5" w:rsidR="001E0E58" w:rsidDel="008C08C3" w:rsidRDefault="001E0E58">
          <w:pPr>
            <w:pStyle w:val="TOC1"/>
            <w:tabs>
              <w:tab w:val="right" w:leader="dot" w:pos="9019"/>
            </w:tabs>
            <w:rPr>
              <w:del w:id="463" w:author="Dioguardi, Fabio" w:date="2019-01-24T15:25:00Z"/>
              <w:rFonts w:asciiTheme="minorHAnsi" w:eastAsiaTheme="minorEastAsia" w:hAnsiTheme="minorHAnsi" w:cstheme="minorBidi"/>
              <w:noProof/>
              <w:szCs w:val="22"/>
              <w:lang w:val="en-GB" w:eastAsia="en-GB"/>
            </w:rPr>
          </w:pPr>
          <w:del w:id="464" w:author="Dioguardi, Fabio" w:date="2019-01-24T15:25:00Z">
            <w:r w:rsidRPr="008C08C3" w:rsidDel="008C08C3">
              <w:rPr>
                <w:rStyle w:val="Hyperlink"/>
                <w:noProof/>
                <w:lang w:val="en-GB"/>
              </w:rPr>
              <w:delText>Appendix F: List of entries in a *_mer_LOG.txt</w:delText>
            </w:r>
            <w:r w:rsidDel="008C08C3">
              <w:rPr>
                <w:noProof/>
                <w:webHidden/>
              </w:rPr>
              <w:tab/>
              <w:delText>88</w:delText>
            </w:r>
          </w:del>
        </w:p>
        <w:p w14:paraId="2D5592FB" w14:textId="383E4C13" w:rsidR="001E0E58" w:rsidDel="008C08C3" w:rsidRDefault="001E0E58">
          <w:pPr>
            <w:pStyle w:val="TOC1"/>
            <w:tabs>
              <w:tab w:val="right" w:leader="dot" w:pos="9019"/>
            </w:tabs>
            <w:rPr>
              <w:del w:id="465" w:author="Dioguardi, Fabio" w:date="2019-01-24T15:25:00Z"/>
              <w:rFonts w:asciiTheme="minorHAnsi" w:eastAsiaTheme="minorEastAsia" w:hAnsiTheme="minorHAnsi" w:cstheme="minorBidi"/>
              <w:noProof/>
              <w:szCs w:val="22"/>
              <w:lang w:val="en-GB" w:eastAsia="en-GB"/>
            </w:rPr>
          </w:pPr>
          <w:del w:id="466" w:author="Dioguardi, Fabio" w:date="2019-01-24T15:25:00Z">
            <w:r w:rsidRPr="008C08C3" w:rsidDel="008C08C3">
              <w:rPr>
                <w:rStyle w:val="Hyperlink"/>
                <w:noProof/>
                <w:lang w:val="en-GB"/>
              </w:rPr>
              <w:delText>Appendix G: Example for a Status Report</w:delText>
            </w:r>
            <w:r w:rsidDel="008C08C3">
              <w:rPr>
                <w:noProof/>
                <w:webHidden/>
              </w:rPr>
              <w:tab/>
              <w:delText>90</w:delText>
            </w:r>
          </w:del>
        </w:p>
        <w:p w14:paraId="0FC52E01" w14:textId="58B76D42" w:rsidR="003C5284" w:rsidRPr="00BB4E6A" w:rsidRDefault="003C5284">
          <w:pPr>
            <w:rPr>
              <w:b/>
              <w:bCs/>
              <w:noProof/>
              <w:lang w:val="en-GB"/>
            </w:rPr>
          </w:pPr>
          <w:r w:rsidRPr="00BB4E6A">
            <w:rPr>
              <w:b/>
              <w:bCs/>
              <w:noProof/>
              <w:lang w:val="en-GB"/>
            </w:rPr>
            <w:fldChar w:fldCharType="end"/>
          </w:r>
        </w:p>
      </w:sdtContent>
    </w:sdt>
    <w:p w14:paraId="119764FF" w14:textId="77777777" w:rsidR="00FF1372" w:rsidRPr="00BB4E6A" w:rsidRDefault="00FF1372">
      <w:pPr>
        <w:rPr>
          <w:rFonts w:ascii="Cambria" w:hAnsi="Cambria"/>
          <w:kern w:val="32"/>
          <w:sz w:val="32"/>
          <w:szCs w:val="32"/>
          <w:lang w:val="en-GB"/>
        </w:rPr>
      </w:pPr>
      <w:r w:rsidRPr="00BB4E6A">
        <w:rPr>
          <w:b/>
          <w:bCs/>
          <w:lang w:val="en-GB"/>
        </w:rPr>
        <w:br w:type="page"/>
      </w:r>
    </w:p>
    <w:p w14:paraId="7BEEC27E" w14:textId="6F344299" w:rsidR="00ED4A1D" w:rsidRPr="00BB4E6A" w:rsidRDefault="00C0221F" w:rsidP="001507E8">
      <w:pPr>
        <w:pStyle w:val="Heading1"/>
        <w:numPr>
          <w:ilvl w:val="0"/>
          <w:numId w:val="44"/>
        </w:numPr>
        <w:rPr>
          <w:lang w:val="en-GB"/>
        </w:rPr>
      </w:pPr>
      <w:bookmarkStart w:id="467" w:name="_Ref483233414"/>
      <w:bookmarkStart w:id="468" w:name="_Toc536110867"/>
      <w:r w:rsidRPr="00BB4E6A">
        <w:rPr>
          <w:lang w:val="en-GB"/>
        </w:rPr>
        <w:lastRenderedPageBreak/>
        <w:t xml:space="preserve">REFIR: </w:t>
      </w:r>
      <w:r w:rsidR="00F96B2B" w:rsidRPr="00BB4E6A">
        <w:rPr>
          <w:lang w:val="en-GB"/>
        </w:rPr>
        <w:t xml:space="preserve">Introduction </w:t>
      </w:r>
      <w:r w:rsidR="000935AF" w:rsidRPr="00BB4E6A">
        <w:rPr>
          <w:lang w:val="en-GB"/>
        </w:rPr>
        <w:t>and spectrum of tasks</w:t>
      </w:r>
      <w:bookmarkEnd w:id="467"/>
      <w:bookmarkEnd w:id="468"/>
    </w:p>
    <w:p w14:paraId="11A84F64" w14:textId="77777777" w:rsidR="00996261" w:rsidRPr="00BB4E6A" w:rsidRDefault="00996261" w:rsidP="00996261">
      <w:pPr>
        <w:rPr>
          <w:lang w:val="en-GB"/>
        </w:rPr>
      </w:pPr>
    </w:p>
    <w:p w14:paraId="1691D91E" w14:textId="233BF7B7" w:rsidR="00DC7044" w:rsidRPr="00BB4E6A" w:rsidRDefault="000935AF" w:rsidP="000935AF">
      <w:pPr>
        <w:rPr>
          <w:szCs w:val="22"/>
          <w:lang w:val="en-GB"/>
        </w:rPr>
      </w:pPr>
      <w:r w:rsidRPr="00BB4E6A">
        <w:rPr>
          <w:szCs w:val="22"/>
          <w:lang w:val="en-GB"/>
        </w:rPr>
        <w:t xml:space="preserve">Volcanic ash injected into the atmosphere poses a serious threat </w:t>
      </w:r>
      <w:r w:rsidR="000C5606" w:rsidRPr="00BB4E6A">
        <w:rPr>
          <w:szCs w:val="22"/>
          <w:lang w:val="en-GB"/>
        </w:rPr>
        <w:t xml:space="preserve">to </w:t>
      </w:r>
      <w:r w:rsidRPr="00BB4E6A">
        <w:rPr>
          <w:szCs w:val="22"/>
          <w:lang w:val="en-GB"/>
        </w:rPr>
        <w:t>aviation. Forecasting the concentration of ash requires detailed knowledge of</w:t>
      </w:r>
      <w:r w:rsidR="000C5606" w:rsidRPr="00BB4E6A">
        <w:rPr>
          <w:szCs w:val="22"/>
          <w:lang w:val="en-GB"/>
        </w:rPr>
        <w:t xml:space="preserve"> parameters that describe conditions at the volcanic source, referred to here as the</w:t>
      </w:r>
      <w:r w:rsidRPr="00BB4E6A">
        <w:rPr>
          <w:szCs w:val="22"/>
          <w:lang w:val="en-GB"/>
        </w:rPr>
        <w:t xml:space="preserve"> eruption source parameters.</w:t>
      </w:r>
      <w:r w:rsidR="005723AC" w:rsidRPr="00BB4E6A">
        <w:rPr>
          <w:szCs w:val="22"/>
          <w:lang w:val="en-GB"/>
        </w:rPr>
        <w:t xml:space="preserve"> </w:t>
      </w:r>
      <w:r w:rsidR="000C5606" w:rsidRPr="00BB4E6A">
        <w:rPr>
          <w:szCs w:val="22"/>
          <w:lang w:val="en-GB"/>
        </w:rPr>
        <w:t>Of particular importance is the rate at which material is delivered from the volcano, known as the mass flux or the “mass eruption rate” (MER).</w:t>
      </w:r>
      <w:r w:rsidRPr="00BB4E6A">
        <w:rPr>
          <w:szCs w:val="22"/>
          <w:lang w:val="en-GB"/>
        </w:rPr>
        <w:t xml:space="preserve"> However, monitoring an ongoing eruption and quantifying</w:t>
      </w:r>
      <w:r w:rsidR="000C5606" w:rsidRPr="00BB4E6A">
        <w:rPr>
          <w:szCs w:val="22"/>
          <w:lang w:val="en-GB"/>
        </w:rPr>
        <w:t xml:space="preserve"> </w:t>
      </w:r>
      <w:r w:rsidR="006546D0" w:rsidRPr="00BB4E6A">
        <w:rPr>
          <w:szCs w:val="22"/>
          <w:lang w:val="en-GB"/>
        </w:rPr>
        <w:t>MER</w:t>
      </w:r>
      <w:r w:rsidRPr="00BB4E6A">
        <w:rPr>
          <w:szCs w:val="22"/>
          <w:lang w:val="en-GB"/>
        </w:rPr>
        <w:t xml:space="preserve"> in real-time is a considerable challenge. Due to </w:t>
      </w:r>
      <w:r w:rsidR="00F96B2B" w:rsidRPr="00BB4E6A">
        <w:rPr>
          <w:szCs w:val="22"/>
          <w:lang w:val="en-GB"/>
        </w:rPr>
        <w:t xml:space="preserve">the </w:t>
      </w:r>
      <w:r w:rsidRPr="00BB4E6A">
        <w:rPr>
          <w:szCs w:val="22"/>
          <w:lang w:val="en-GB"/>
        </w:rPr>
        <w:t xml:space="preserve">large uncertainties affecting </w:t>
      </w:r>
      <w:r w:rsidR="000C5606" w:rsidRPr="00BB4E6A">
        <w:rPr>
          <w:szCs w:val="22"/>
          <w:lang w:val="en-GB"/>
        </w:rPr>
        <w:t xml:space="preserve">the current state-of-the-art models that predict </w:t>
      </w:r>
      <w:r w:rsidR="006546D0" w:rsidRPr="00BB4E6A">
        <w:rPr>
          <w:szCs w:val="22"/>
          <w:lang w:val="en-GB"/>
        </w:rPr>
        <w:t>MER</w:t>
      </w:r>
      <w:r w:rsidR="000C5606" w:rsidRPr="00BB4E6A">
        <w:rPr>
          <w:szCs w:val="22"/>
          <w:lang w:val="en-GB"/>
        </w:rPr>
        <w:t xml:space="preserve"> (e.g. </w:t>
      </w:r>
      <w:r w:rsidR="005A1DA3" w:rsidRPr="00BB4E6A">
        <w:rPr>
          <w:i/>
          <w:szCs w:val="22"/>
          <w:lang w:val="en-GB"/>
        </w:rPr>
        <w:t>Dürig et al., 2015</w:t>
      </w:r>
      <w:r w:rsidR="005A1DA3" w:rsidRPr="00BB4E6A">
        <w:rPr>
          <w:szCs w:val="22"/>
          <w:lang w:val="en-GB"/>
        </w:rPr>
        <w:t xml:space="preserve">; </w:t>
      </w:r>
      <w:r w:rsidR="000C5606" w:rsidRPr="00BB4E6A">
        <w:rPr>
          <w:i/>
          <w:szCs w:val="22"/>
          <w:lang w:val="en-GB"/>
        </w:rPr>
        <w:t>Woodhouse et al. 2015</w:t>
      </w:r>
      <w:r w:rsidR="005A1DA3" w:rsidRPr="00BB4E6A">
        <w:rPr>
          <w:szCs w:val="22"/>
          <w:lang w:val="en-GB"/>
        </w:rPr>
        <w:t xml:space="preserve">; </w:t>
      </w:r>
      <w:r w:rsidR="005A1DA3" w:rsidRPr="00BB4E6A">
        <w:rPr>
          <w:i/>
          <w:szCs w:val="22"/>
          <w:lang w:val="en-GB"/>
        </w:rPr>
        <w:t>Devenish 2016</w:t>
      </w:r>
      <w:r w:rsidR="000C5606" w:rsidRPr="00BB4E6A">
        <w:rPr>
          <w:szCs w:val="22"/>
          <w:lang w:val="en-GB"/>
        </w:rPr>
        <w:t>)</w:t>
      </w:r>
      <w:r w:rsidR="006C3A90" w:rsidRPr="00BB4E6A">
        <w:rPr>
          <w:szCs w:val="22"/>
          <w:lang w:val="en-GB"/>
        </w:rPr>
        <w:t xml:space="preserve">, </w:t>
      </w:r>
      <w:r w:rsidR="00DC7044" w:rsidRPr="00BB4E6A">
        <w:rPr>
          <w:szCs w:val="22"/>
          <w:lang w:val="en-GB"/>
        </w:rPr>
        <w:t xml:space="preserve">efforts </w:t>
      </w:r>
      <w:r w:rsidR="006C3A90" w:rsidRPr="00BB4E6A">
        <w:rPr>
          <w:szCs w:val="22"/>
          <w:lang w:val="en-GB"/>
        </w:rPr>
        <w:t xml:space="preserve">are being made </w:t>
      </w:r>
      <w:r w:rsidR="00DC7044" w:rsidRPr="00BB4E6A">
        <w:rPr>
          <w:szCs w:val="22"/>
          <w:lang w:val="en-GB"/>
        </w:rPr>
        <w:t>towards</w:t>
      </w:r>
      <w:r w:rsidRPr="00BB4E6A">
        <w:rPr>
          <w:szCs w:val="22"/>
          <w:lang w:val="en-GB"/>
        </w:rPr>
        <w:t xml:space="preserve"> the </w:t>
      </w:r>
      <w:r w:rsidR="00DC7044" w:rsidRPr="00BB4E6A">
        <w:rPr>
          <w:szCs w:val="22"/>
          <w:lang w:val="en-GB"/>
        </w:rPr>
        <w:t xml:space="preserve">development </w:t>
      </w:r>
      <w:r w:rsidRPr="00BB4E6A">
        <w:rPr>
          <w:szCs w:val="22"/>
          <w:lang w:val="en-GB"/>
        </w:rPr>
        <w:t>of integrated approaches</w:t>
      </w:r>
      <w:r w:rsidR="000C5606" w:rsidRPr="00BB4E6A">
        <w:rPr>
          <w:szCs w:val="22"/>
          <w:lang w:val="en-GB"/>
        </w:rPr>
        <w:t xml:space="preserve"> in order to reduce these uncertainties</w:t>
      </w:r>
      <w:r w:rsidR="00566C03" w:rsidRPr="00BB4E6A">
        <w:rPr>
          <w:szCs w:val="22"/>
          <w:lang w:val="en-GB"/>
        </w:rPr>
        <w:t xml:space="preserve">. </w:t>
      </w:r>
      <w:r w:rsidR="001566D9" w:rsidRPr="00BB4E6A">
        <w:rPr>
          <w:szCs w:val="22"/>
          <w:lang w:val="en-GB"/>
        </w:rPr>
        <w:t>T</w:t>
      </w:r>
      <w:r w:rsidR="00566C03" w:rsidRPr="00BB4E6A">
        <w:rPr>
          <w:szCs w:val="22"/>
          <w:lang w:val="en-GB"/>
        </w:rPr>
        <w:t xml:space="preserve">he accuracy of </w:t>
      </w:r>
      <w:r w:rsidR="000C5606" w:rsidRPr="00BB4E6A">
        <w:rPr>
          <w:szCs w:val="22"/>
          <w:lang w:val="en-GB"/>
        </w:rPr>
        <w:t>MER</w:t>
      </w:r>
      <w:r w:rsidR="001566D9" w:rsidRPr="00BB4E6A">
        <w:rPr>
          <w:szCs w:val="22"/>
          <w:lang w:val="en-GB"/>
        </w:rPr>
        <w:t xml:space="preserve"> estimates can</w:t>
      </w:r>
      <w:r w:rsidR="000C5606" w:rsidRPr="00BB4E6A">
        <w:rPr>
          <w:szCs w:val="22"/>
          <w:lang w:val="en-GB"/>
        </w:rPr>
        <w:t>,</w:t>
      </w:r>
      <w:r w:rsidR="001566D9" w:rsidRPr="00BB4E6A">
        <w:rPr>
          <w:szCs w:val="22"/>
          <w:lang w:val="en-GB"/>
        </w:rPr>
        <w:t xml:space="preserve"> </w:t>
      </w:r>
      <w:r w:rsidR="00AD307A" w:rsidRPr="00BB4E6A">
        <w:rPr>
          <w:szCs w:val="22"/>
          <w:lang w:val="en-GB"/>
        </w:rPr>
        <w:t>for example</w:t>
      </w:r>
      <w:r w:rsidR="000C5606" w:rsidRPr="00BB4E6A">
        <w:rPr>
          <w:szCs w:val="22"/>
          <w:lang w:val="en-GB"/>
        </w:rPr>
        <w:t>,</w:t>
      </w:r>
      <w:r w:rsidR="00AD307A" w:rsidRPr="00BB4E6A">
        <w:rPr>
          <w:szCs w:val="22"/>
          <w:lang w:val="en-GB"/>
        </w:rPr>
        <w:t xml:space="preserve"> </w:t>
      </w:r>
      <w:r w:rsidR="00566C03" w:rsidRPr="00BB4E6A">
        <w:rPr>
          <w:szCs w:val="22"/>
          <w:lang w:val="en-GB"/>
        </w:rPr>
        <w:t xml:space="preserve">be improved by linking </w:t>
      </w:r>
      <w:r w:rsidR="00DC7044" w:rsidRPr="00BB4E6A">
        <w:rPr>
          <w:szCs w:val="22"/>
          <w:lang w:val="en-GB"/>
        </w:rPr>
        <w:t xml:space="preserve">satellite based </w:t>
      </w:r>
      <w:r w:rsidR="00E365FB" w:rsidRPr="00BB4E6A">
        <w:rPr>
          <w:szCs w:val="22"/>
          <w:lang w:val="en-GB"/>
        </w:rPr>
        <w:t>automatic ash plume analysis</w:t>
      </w:r>
      <w:r w:rsidR="00566C03" w:rsidRPr="00BB4E6A">
        <w:rPr>
          <w:szCs w:val="22"/>
          <w:lang w:val="en-GB"/>
        </w:rPr>
        <w:t xml:space="preserve"> methods</w:t>
      </w:r>
      <w:r w:rsidR="00E365FB" w:rsidRPr="00BB4E6A">
        <w:rPr>
          <w:szCs w:val="22"/>
          <w:lang w:val="en-GB"/>
        </w:rPr>
        <w:t xml:space="preserve"> </w:t>
      </w:r>
      <w:r w:rsidR="00566C03" w:rsidRPr="00BB4E6A">
        <w:rPr>
          <w:szCs w:val="22"/>
          <w:lang w:val="en-GB"/>
        </w:rPr>
        <w:t>(</w:t>
      </w:r>
      <w:r w:rsidR="00DC7044" w:rsidRPr="00BB4E6A">
        <w:rPr>
          <w:szCs w:val="22"/>
          <w:lang w:val="en-GB"/>
        </w:rPr>
        <w:t xml:space="preserve">e.g. </w:t>
      </w:r>
      <w:r w:rsidR="00566C03" w:rsidRPr="00BB4E6A">
        <w:rPr>
          <w:i/>
          <w:szCs w:val="22"/>
          <w:lang w:val="en-GB"/>
        </w:rPr>
        <w:t>Gouhier et al</w:t>
      </w:r>
      <w:r w:rsidR="00566C03" w:rsidRPr="00BB4E6A">
        <w:rPr>
          <w:szCs w:val="22"/>
          <w:lang w:val="en-GB"/>
        </w:rPr>
        <w:t>., 2012,</w:t>
      </w:r>
      <w:r w:rsidR="00AD307A" w:rsidRPr="00BB4E6A">
        <w:rPr>
          <w:szCs w:val="22"/>
          <w:lang w:val="en-GB"/>
        </w:rPr>
        <w:t xml:space="preserve"> </w:t>
      </w:r>
      <w:r w:rsidR="00566C03" w:rsidRPr="00BB4E6A">
        <w:rPr>
          <w:szCs w:val="22"/>
          <w:lang w:val="en-GB"/>
        </w:rPr>
        <w:t xml:space="preserve">2015; </w:t>
      </w:r>
      <w:r w:rsidR="00566C03" w:rsidRPr="00BB4E6A">
        <w:rPr>
          <w:i/>
          <w:szCs w:val="22"/>
          <w:lang w:val="en-GB"/>
        </w:rPr>
        <w:t>Pouget et al.</w:t>
      </w:r>
      <w:r w:rsidR="00566C03" w:rsidRPr="00BB4E6A">
        <w:rPr>
          <w:szCs w:val="22"/>
          <w:lang w:val="en-GB"/>
        </w:rPr>
        <w:t xml:space="preserve">, 2016) with ground based plume tracking methods </w:t>
      </w:r>
      <w:r w:rsidR="001566D9" w:rsidRPr="00BB4E6A">
        <w:rPr>
          <w:szCs w:val="22"/>
          <w:lang w:val="en-GB"/>
        </w:rPr>
        <w:t>(</w:t>
      </w:r>
      <w:r w:rsidR="00AD307A" w:rsidRPr="00BB4E6A">
        <w:rPr>
          <w:szCs w:val="22"/>
          <w:lang w:val="en-GB"/>
        </w:rPr>
        <w:t xml:space="preserve">see </w:t>
      </w:r>
      <w:r w:rsidR="001566D9" w:rsidRPr="00BB4E6A">
        <w:rPr>
          <w:szCs w:val="22"/>
          <w:lang w:val="en-GB"/>
        </w:rPr>
        <w:t xml:space="preserve">e.g. </w:t>
      </w:r>
      <w:r w:rsidR="00DC7044" w:rsidRPr="00BB4E6A">
        <w:rPr>
          <w:lang w:val="en-GB"/>
        </w:rPr>
        <w:t>VOLDORAD 2B</w:t>
      </w:r>
      <w:r w:rsidR="00566C03" w:rsidRPr="00BB4E6A">
        <w:rPr>
          <w:lang w:val="en-GB"/>
        </w:rPr>
        <w:t>, a Doppler radar integrated into the Etna monitoring system</w:t>
      </w:r>
      <w:r w:rsidR="001566D9" w:rsidRPr="00BB4E6A">
        <w:rPr>
          <w:lang w:val="en-GB"/>
        </w:rPr>
        <w:t xml:space="preserve">, </w:t>
      </w:r>
      <w:r w:rsidR="001566D9" w:rsidRPr="00BB4E6A">
        <w:rPr>
          <w:i/>
          <w:lang w:val="en-GB"/>
        </w:rPr>
        <w:t>Donnadieu et al</w:t>
      </w:r>
      <w:r w:rsidR="001566D9" w:rsidRPr="00BB4E6A">
        <w:rPr>
          <w:lang w:val="en-GB"/>
        </w:rPr>
        <w:t>., 2016</w:t>
      </w:r>
      <w:r w:rsidR="00E365FB" w:rsidRPr="00BB4E6A">
        <w:rPr>
          <w:szCs w:val="22"/>
          <w:lang w:val="en-GB"/>
        </w:rPr>
        <w:t>)</w:t>
      </w:r>
      <w:r w:rsidR="00566C03" w:rsidRPr="00BB4E6A">
        <w:rPr>
          <w:szCs w:val="22"/>
          <w:lang w:val="en-GB"/>
        </w:rPr>
        <w:t>.</w:t>
      </w:r>
    </w:p>
    <w:p w14:paraId="00FA6D4C" w14:textId="47BE8196" w:rsidR="00F96B2B" w:rsidRPr="00BB4E6A" w:rsidRDefault="00E802D6" w:rsidP="000935AF">
      <w:pPr>
        <w:rPr>
          <w:szCs w:val="22"/>
          <w:lang w:val="en-GB"/>
        </w:rPr>
      </w:pPr>
      <w:r w:rsidRPr="00BB4E6A">
        <w:rPr>
          <w:szCs w:val="22"/>
          <w:lang w:val="en-GB"/>
        </w:rPr>
        <w:t>Within the FutureVolc project, a FP7 Supersite project funded by the European Commission [futurevolc.hi.is]</w:t>
      </w:r>
      <w:r w:rsidR="000C5606" w:rsidRPr="00BB4E6A">
        <w:rPr>
          <w:szCs w:val="22"/>
          <w:lang w:val="en-GB"/>
        </w:rPr>
        <w:t xml:space="preserve">, </w:t>
      </w:r>
      <w:r w:rsidR="000935AF" w:rsidRPr="00BB4E6A">
        <w:rPr>
          <w:szCs w:val="22"/>
          <w:lang w:val="en-GB"/>
        </w:rPr>
        <w:t xml:space="preserve">a quasi-autonomous </w:t>
      </w:r>
      <w:r w:rsidR="001566D9" w:rsidRPr="00BB4E6A">
        <w:rPr>
          <w:szCs w:val="22"/>
          <w:lang w:val="en-GB"/>
        </w:rPr>
        <w:t xml:space="preserve">real-time </w:t>
      </w:r>
      <w:r w:rsidR="000935AF" w:rsidRPr="00BB4E6A">
        <w:rPr>
          <w:szCs w:val="22"/>
          <w:lang w:val="en-GB"/>
        </w:rPr>
        <w:t>multi-parameter system</w:t>
      </w:r>
      <w:r w:rsidR="00F96B2B" w:rsidRPr="00BB4E6A">
        <w:rPr>
          <w:szCs w:val="22"/>
          <w:lang w:val="en-GB"/>
        </w:rPr>
        <w:t xml:space="preserve">, </w:t>
      </w:r>
      <w:r w:rsidR="000C5606" w:rsidRPr="00BB4E6A">
        <w:rPr>
          <w:szCs w:val="22"/>
          <w:lang w:val="en-GB"/>
        </w:rPr>
        <w:t xml:space="preserve">called </w:t>
      </w:r>
      <w:r w:rsidR="00F96B2B" w:rsidRPr="00BB4E6A">
        <w:rPr>
          <w:szCs w:val="22"/>
          <w:lang w:val="en-GB"/>
        </w:rPr>
        <w:t>REFIR</w:t>
      </w:r>
      <w:r w:rsidR="00FD6EE9" w:rsidRPr="00BB4E6A">
        <w:rPr>
          <w:szCs w:val="22"/>
          <w:lang w:val="en-GB"/>
        </w:rPr>
        <w:t xml:space="preserve"> (</w:t>
      </w:r>
      <w:r w:rsidR="00FD6EE9" w:rsidRPr="00BB4E6A">
        <w:rPr>
          <w:rStyle w:val="Strong"/>
          <w:szCs w:val="22"/>
          <w:lang w:val="en-GB"/>
        </w:rPr>
        <w:t>R</w:t>
      </w:r>
      <w:r w:rsidR="00FD6EE9" w:rsidRPr="00BB4E6A">
        <w:rPr>
          <w:szCs w:val="22"/>
          <w:lang w:val="en-GB"/>
        </w:rPr>
        <w:t xml:space="preserve">eal-time </w:t>
      </w:r>
      <w:r w:rsidR="00FD6EE9" w:rsidRPr="00BB4E6A">
        <w:rPr>
          <w:rStyle w:val="Strong"/>
          <w:szCs w:val="22"/>
          <w:lang w:val="en-GB"/>
        </w:rPr>
        <w:t>E</w:t>
      </w:r>
      <w:r w:rsidR="00FD6EE9" w:rsidRPr="00BB4E6A">
        <w:rPr>
          <w:szCs w:val="22"/>
          <w:lang w:val="en-GB"/>
        </w:rPr>
        <w:t xml:space="preserve">ruption source parameters </w:t>
      </w:r>
      <w:r w:rsidR="00FD6EE9" w:rsidRPr="00BB4E6A">
        <w:rPr>
          <w:rStyle w:val="Strong"/>
          <w:szCs w:val="22"/>
          <w:lang w:val="en-GB"/>
        </w:rPr>
        <w:t>F</w:t>
      </w:r>
      <w:r w:rsidR="00FD6EE9" w:rsidRPr="00BB4E6A">
        <w:rPr>
          <w:szCs w:val="22"/>
          <w:lang w:val="en-GB"/>
        </w:rPr>
        <w:t xml:space="preserve">utureVolc </w:t>
      </w:r>
      <w:r w:rsidR="00FD6EE9" w:rsidRPr="00BB4E6A">
        <w:rPr>
          <w:rStyle w:val="Strong"/>
          <w:szCs w:val="22"/>
          <w:lang w:val="en-GB"/>
        </w:rPr>
        <w:t>I</w:t>
      </w:r>
      <w:r w:rsidR="00FD6EE9" w:rsidRPr="00BB4E6A">
        <w:rPr>
          <w:szCs w:val="22"/>
          <w:lang w:val="en-GB"/>
        </w:rPr>
        <w:t xml:space="preserve">nformation and </w:t>
      </w:r>
      <w:r w:rsidR="00FD6EE9" w:rsidRPr="00BB4E6A">
        <w:rPr>
          <w:rStyle w:val="Strong"/>
          <w:szCs w:val="22"/>
          <w:lang w:val="en-GB"/>
        </w:rPr>
        <w:t>R</w:t>
      </w:r>
      <w:r w:rsidR="00FD6EE9" w:rsidRPr="00BB4E6A">
        <w:rPr>
          <w:szCs w:val="22"/>
          <w:lang w:val="en-GB"/>
        </w:rPr>
        <w:t>econnaissance system)</w:t>
      </w:r>
      <w:r w:rsidR="000C5606" w:rsidRPr="00BB4E6A">
        <w:rPr>
          <w:szCs w:val="22"/>
          <w:lang w:val="en-GB"/>
        </w:rPr>
        <w:t>,</w:t>
      </w:r>
      <w:r w:rsidR="000935AF" w:rsidRPr="00BB4E6A">
        <w:rPr>
          <w:szCs w:val="22"/>
          <w:lang w:val="en-GB"/>
        </w:rPr>
        <w:t xml:space="preserve"> </w:t>
      </w:r>
      <w:r w:rsidR="006C3A90" w:rsidRPr="00BB4E6A">
        <w:rPr>
          <w:szCs w:val="22"/>
          <w:lang w:val="en-GB"/>
        </w:rPr>
        <w:t>has been</w:t>
      </w:r>
      <w:r w:rsidR="000935AF" w:rsidRPr="00BB4E6A">
        <w:rPr>
          <w:szCs w:val="22"/>
          <w:lang w:val="en-GB"/>
        </w:rPr>
        <w:t xml:space="preserve"> developed</w:t>
      </w:r>
      <w:r w:rsidRPr="00BB4E6A">
        <w:rPr>
          <w:szCs w:val="22"/>
          <w:lang w:val="en-GB"/>
        </w:rPr>
        <w:t>, by following the strategy of integrating a wide-ranging set of sensors capable of providing information on the eruption source</w:t>
      </w:r>
      <w:r w:rsidR="00004A89" w:rsidRPr="00BB4E6A">
        <w:rPr>
          <w:szCs w:val="22"/>
          <w:lang w:val="en-GB"/>
        </w:rPr>
        <w:t>.</w:t>
      </w:r>
      <w:r w:rsidR="005723AC" w:rsidRPr="00BB4E6A">
        <w:rPr>
          <w:szCs w:val="22"/>
          <w:lang w:val="en-GB"/>
        </w:rPr>
        <w:t xml:space="preserve"> </w:t>
      </w:r>
      <w:r w:rsidR="006C3A90" w:rsidRPr="00BB4E6A">
        <w:rPr>
          <w:szCs w:val="22"/>
          <w:lang w:val="en-GB"/>
        </w:rPr>
        <w:t>The system is</w:t>
      </w:r>
      <w:r w:rsidR="001566D9" w:rsidRPr="00BB4E6A">
        <w:rPr>
          <w:szCs w:val="22"/>
          <w:lang w:val="en-GB"/>
        </w:rPr>
        <w:t xml:space="preserve"> </w:t>
      </w:r>
      <w:r w:rsidR="00DC7044" w:rsidRPr="00BB4E6A">
        <w:rPr>
          <w:szCs w:val="22"/>
          <w:lang w:val="en-GB"/>
        </w:rPr>
        <w:t>tailored for the current and near</w:t>
      </w:r>
      <w:r w:rsidR="000C5606" w:rsidRPr="00BB4E6A">
        <w:rPr>
          <w:szCs w:val="22"/>
          <w:lang w:val="en-GB"/>
        </w:rPr>
        <w:t>-</w:t>
      </w:r>
      <w:r w:rsidR="00DC7044" w:rsidRPr="00BB4E6A">
        <w:rPr>
          <w:szCs w:val="22"/>
          <w:lang w:val="en-GB"/>
        </w:rPr>
        <w:t xml:space="preserve">future </w:t>
      </w:r>
      <w:r w:rsidR="001566D9" w:rsidRPr="00BB4E6A">
        <w:rPr>
          <w:szCs w:val="22"/>
          <w:lang w:val="en-GB"/>
        </w:rPr>
        <w:t>demands</w:t>
      </w:r>
      <w:r w:rsidR="00DC7044" w:rsidRPr="00BB4E6A">
        <w:rPr>
          <w:szCs w:val="22"/>
          <w:lang w:val="en-GB"/>
        </w:rPr>
        <w:t xml:space="preserve"> in Iceland</w:t>
      </w:r>
      <w:r w:rsidR="00FD6EE9" w:rsidRPr="00BB4E6A">
        <w:rPr>
          <w:szCs w:val="22"/>
          <w:lang w:val="en-GB"/>
        </w:rPr>
        <w:t>.</w:t>
      </w:r>
      <w:r w:rsidR="005723AC" w:rsidRPr="00BB4E6A">
        <w:rPr>
          <w:szCs w:val="22"/>
          <w:lang w:val="en-GB"/>
        </w:rPr>
        <w:t xml:space="preserve"> </w:t>
      </w:r>
      <w:r w:rsidR="006C3A90" w:rsidRPr="00BB4E6A">
        <w:rPr>
          <w:szCs w:val="22"/>
          <w:lang w:val="en-GB"/>
        </w:rPr>
        <w:t>However, this system can</w:t>
      </w:r>
      <w:r w:rsidR="000C5606" w:rsidRPr="00BB4E6A">
        <w:rPr>
          <w:szCs w:val="22"/>
          <w:lang w:val="en-GB"/>
        </w:rPr>
        <w:t>,</w:t>
      </w:r>
      <w:r w:rsidR="006C3A90" w:rsidRPr="00BB4E6A">
        <w:rPr>
          <w:szCs w:val="22"/>
          <w:lang w:val="en-GB"/>
        </w:rPr>
        <w:t xml:space="preserve"> in principle</w:t>
      </w:r>
      <w:r w:rsidR="000C5606" w:rsidRPr="00BB4E6A">
        <w:rPr>
          <w:szCs w:val="22"/>
          <w:lang w:val="en-GB"/>
        </w:rPr>
        <w:t>,</w:t>
      </w:r>
      <w:r w:rsidR="006C3A90" w:rsidRPr="00BB4E6A">
        <w:rPr>
          <w:szCs w:val="22"/>
          <w:lang w:val="en-GB"/>
        </w:rPr>
        <w:t xml:space="preserve"> be implemented at any observatory that receives information useful for MER estimates.</w:t>
      </w:r>
    </w:p>
    <w:p w14:paraId="01921F50" w14:textId="7376F91A" w:rsidR="00F96B2B" w:rsidRPr="00BB4E6A" w:rsidRDefault="00F96B2B" w:rsidP="00F96B2B">
      <w:pPr>
        <w:rPr>
          <w:szCs w:val="22"/>
          <w:lang w:val="en-GB"/>
        </w:rPr>
      </w:pPr>
      <w:r w:rsidRPr="00BB4E6A">
        <w:rPr>
          <w:szCs w:val="22"/>
          <w:lang w:val="en-GB"/>
        </w:rPr>
        <w:t xml:space="preserve">The system </w:t>
      </w:r>
      <w:r w:rsidR="000C5606" w:rsidRPr="00BB4E6A">
        <w:rPr>
          <w:szCs w:val="22"/>
          <w:lang w:val="en-GB"/>
        </w:rPr>
        <w:t>has been developed</w:t>
      </w:r>
      <w:r w:rsidRPr="00BB4E6A">
        <w:rPr>
          <w:szCs w:val="22"/>
          <w:lang w:val="en-GB"/>
        </w:rPr>
        <w:t xml:space="preserve"> to </w:t>
      </w:r>
      <w:r w:rsidR="00E802D6" w:rsidRPr="00BB4E6A">
        <w:rPr>
          <w:szCs w:val="22"/>
          <w:lang w:val="en-GB"/>
        </w:rPr>
        <w:t xml:space="preserve">process </w:t>
      </w:r>
      <w:r w:rsidRPr="00BB4E6A">
        <w:rPr>
          <w:szCs w:val="22"/>
          <w:lang w:val="en-GB"/>
        </w:rPr>
        <w:t xml:space="preserve">streaming data </w:t>
      </w:r>
      <w:r w:rsidR="00E802D6" w:rsidRPr="00BB4E6A">
        <w:rPr>
          <w:szCs w:val="22"/>
          <w:lang w:val="en-GB"/>
        </w:rPr>
        <w:t>from</w:t>
      </w:r>
      <w:r w:rsidRPr="00BB4E6A">
        <w:rPr>
          <w:szCs w:val="22"/>
          <w:lang w:val="en-GB"/>
        </w:rPr>
        <w:t xml:space="preserve"> a </w:t>
      </w:r>
      <w:r w:rsidR="000C4274" w:rsidRPr="00BB4E6A">
        <w:rPr>
          <w:szCs w:val="22"/>
          <w:lang w:val="en-GB"/>
        </w:rPr>
        <w:t>suite</w:t>
      </w:r>
      <w:r w:rsidRPr="00BB4E6A">
        <w:rPr>
          <w:szCs w:val="22"/>
          <w:lang w:val="en-GB"/>
        </w:rPr>
        <w:t xml:space="preserve"> of sensors, </w:t>
      </w:r>
      <w:r w:rsidR="000C5606" w:rsidRPr="00BB4E6A">
        <w:rPr>
          <w:szCs w:val="22"/>
          <w:lang w:val="en-GB"/>
        </w:rPr>
        <w:t>including</w:t>
      </w:r>
      <w:r w:rsidRPr="00BB4E6A">
        <w:rPr>
          <w:szCs w:val="22"/>
          <w:lang w:val="en-GB"/>
        </w:rPr>
        <w:t xml:space="preserve"> C- and X-band radars, web-cam based plume height tracking systems, imaging ultra-violet and infrared cameras and electric field sensors. </w:t>
      </w:r>
      <w:r w:rsidR="000C5606" w:rsidRPr="00BB4E6A">
        <w:rPr>
          <w:szCs w:val="22"/>
          <w:lang w:val="en-GB"/>
        </w:rPr>
        <w:t>A best estimate of source parameters, including the mass eruption rate, is provided in near real-time (within a time interval of 5 minutes) as soon as an eruption has started, b</w:t>
      </w:r>
      <w:r w:rsidRPr="00BB4E6A">
        <w:rPr>
          <w:szCs w:val="22"/>
          <w:lang w:val="en-GB"/>
        </w:rPr>
        <w:t>ased on selected</w:t>
      </w:r>
      <w:r w:rsidR="000C5606" w:rsidRPr="00BB4E6A">
        <w:rPr>
          <w:szCs w:val="22"/>
          <w:lang w:val="en-GB"/>
        </w:rPr>
        <w:t xml:space="preserve"> models that relate the</w:t>
      </w:r>
      <w:r w:rsidRPr="00BB4E6A">
        <w:rPr>
          <w:szCs w:val="22"/>
          <w:lang w:val="en-GB"/>
        </w:rPr>
        <w:t xml:space="preserve"> plume height </w:t>
      </w:r>
      <w:r w:rsidR="000C5606" w:rsidRPr="00BB4E6A">
        <w:rPr>
          <w:szCs w:val="22"/>
          <w:lang w:val="en-GB"/>
        </w:rPr>
        <w:t xml:space="preserve">to </w:t>
      </w:r>
      <w:r w:rsidR="006546D0" w:rsidRPr="00BB4E6A">
        <w:rPr>
          <w:szCs w:val="22"/>
          <w:lang w:val="en-GB"/>
        </w:rPr>
        <w:t>MER</w:t>
      </w:r>
      <w:r w:rsidR="000C5606" w:rsidRPr="00BB4E6A">
        <w:rPr>
          <w:szCs w:val="22"/>
          <w:lang w:val="en-GB"/>
        </w:rPr>
        <w:t xml:space="preserve"> </w:t>
      </w:r>
      <w:r w:rsidRPr="00BB4E6A">
        <w:rPr>
          <w:szCs w:val="22"/>
          <w:lang w:val="en-GB"/>
        </w:rPr>
        <w:t>that also consider the current wind and oth</w:t>
      </w:r>
      <w:r w:rsidR="00915F72" w:rsidRPr="00BB4E6A">
        <w:rPr>
          <w:szCs w:val="22"/>
          <w:lang w:val="en-GB"/>
        </w:rPr>
        <w:t>er local atmospheric conditions</w:t>
      </w:r>
      <w:r w:rsidRPr="00BB4E6A">
        <w:rPr>
          <w:szCs w:val="22"/>
          <w:lang w:val="en-GB"/>
        </w:rPr>
        <w:t xml:space="preserve">. </w:t>
      </w:r>
    </w:p>
    <w:p w14:paraId="5DC80183" w14:textId="77E5BD49" w:rsidR="00F96B2B" w:rsidRPr="00BB4E6A" w:rsidRDefault="00F96B2B" w:rsidP="00F96B2B">
      <w:pPr>
        <w:rPr>
          <w:szCs w:val="22"/>
          <w:lang w:val="en-GB"/>
        </w:rPr>
      </w:pPr>
      <w:r w:rsidRPr="00BB4E6A">
        <w:rPr>
          <w:szCs w:val="22"/>
          <w:lang w:val="en-GB"/>
        </w:rPr>
        <w:t>Since neither</w:t>
      </w:r>
      <w:r w:rsidR="000C5606" w:rsidRPr="00BB4E6A">
        <w:rPr>
          <w:szCs w:val="22"/>
          <w:lang w:val="en-GB"/>
        </w:rPr>
        <w:t xml:space="preserve"> the</w:t>
      </w:r>
      <w:r w:rsidRPr="00BB4E6A">
        <w:rPr>
          <w:szCs w:val="22"/>
          <w:lang w:val="en-GB"/>
        </w:rPr>
        <w:t xml:space="preserve"> time nor</w:t>
      </w:r>
      <w:r w:rsidR="000C5606" w:rsidRPr="00BB4E6A">
        <w:rPr>
          <w:szCs w:val="22"/>
          <w:lang w:val="en-GB"/>
        </w:rPr>
        <w:t xml:space="preserve"> the</w:t>
      </w:r>
      <w:r w:rsidRPr="00BB4E6A">
        <w:rPr>
          <w:szCs w:val="22"/>
          <w:lang w:val="en-GB"/>
        </w:rPr>
        <w:t xml:space="preserve"> location of the next Icelandic eruption is known</w:t>
      </w:r>
      <w:r w:rsidR="001566D9" w:rsidRPr="00BB4E6A">
        <w:rPr>
          <w:szCs w:val="22"/>
          <w:lang w:val="en-GB"/>
        </w:rPr>
        <w:t>,</w:t>
      </w:r>
      <w:r w:rsidRPr="00BB4E6A">
        <w:rPr>
          <w:szCs w:val="22"/>
          <w:lang w:val="en-GB"/>
        </w:rPr>
        <w:t xml:space="preserve"> the system has been developed under the guideline of maximum flexibility and it can easily be implemented elsewhere</w:t>
      </w:r>
      <w:r w:rsidR="000C5606" w:rsidRPr="00BB4E6A">
        <w:rPr>
          <w:szCs w:val="22"/>
          <w:lang w:val="en-GB"/>
        </w:rPr>
        <w:t>,</w:t>
      </w:r>
      <w:r w:rsidRPr="00BB4E6A">
        <w:rPr>
          <w:szCs w:val="22"/>
          <w:lang w:val="en-GB"/>
        </w:rPr>
        <w:t xml:space="preserve"> needing minimum </w:t>
      </w:r>
      <w:r w:rsidR="000C5606" w:rsidRPr="00BB4E6A">
        <w:rPr>
          <w:szCs w:val="22"/>
          <w:lang w:val="en-GB"/>
        </w:rPr>
        <w:t xml:space="preserve">adaptation </w:t>
      </w:r>
      <w:r w:rsidRPr="00BB4E6A">
        <w:rPr>
          <w:szCs w:val="22"/>
          <w:lang w:val="en-GB"/>
        </w:rPr>
        <w:t xml:space="preserve">to local conditions. </w:t>
      </w:r>
      <w:r w:rsidR="00046389" w:rsidRPr="00BB4E6A">
        <w:rPr>
          <w:szCs w:val="22"/>
          <w:lang w:val="en-GB"/>
        </w:rPr>
        <w:t>Furthermore</w:t>
      </w:r>
      <w:r w:rsidRPr="00BB4E6A">
        <w:rPr>
          <w:szCs w:val="22"/>
          <w:lang w:val="en-GB"/>
        </w:rPr>
        <w:t xml:space="preserve">, </w:t>
      </w:r>
      <w:r w:rsidR="000C5606" w:rsidRPr="00BB4E6A">
        <w:rPr>
          <w:szCs w:val="22"/>
          <w:lang w:val="en-GB"/>
        </w:rPr>
        <w:t xml:space="preserve">REFIR </w:t>
      </w:r>
      <w:r w:rsidRPr="00BB4E6A">
        <w:rPr>
          <w:szCs w:val="22"/>
          <w:lang w:val="en-GB"/>
        </w:rPr>
        <w:t xml:space="preserve">is designed to be easily upgraded, </w:t>
      </w:r>
      <w:r w:rsidR="00046389" w:rsidRPr="00BB4E6A">
        <w:rPr>
          <w:szCs w:val="22"/>
          <w:lang w:val="en-GB"/>
        </w:rPr>
        <w:t>allowing</w:t>
      </w:r>
      <w:r w:rsidRPr="00BB4E6A">
        <w:rPr>
          <w:szCs w:val="22"/>
          <w:lang w:val="en-GB"/>
        </w:rPr>
        <w:t xml:space="preserve"> future extension</w:t>
      </w:r>
      <w:r w:rsidR="000C5606" w:rsidRPr="00BB4E6A">
        <w:rPr>
          <w:szCs w:val="22"/>
          <w:lang w:val="en-GB"/>
        </w:rPr>
        <w:t>s</w:t>
      </w:r>
      <w:r w:rsidRPr="00BB4E6A">
        <w:rPr>
          <w:szCs w:val="22"/>
          <w:lang w:val="en-GB"/>
        </w:rPr>
        <w:t xml:space="preserve"> of the existing monitoring network</w:t>
      </w:r>
      <w:r w:rsidR="000C5606" w:rsidRPr="00BB4E6A">
        <w:rPr>
          <w:szCs w:val="22"/>
          <w:lang w:val="en-GB"/>
        </w:rPr>
        <w:t xml:space="preserve"> to be incorporating into this system</w:t>
      </w:r>
      <w:r w:rsidRPr="00BB4E6A">
        <w:rPr>
          <w:szCs w:val="22"/>
          <w:lang w:val="en-GB"/>
        </w:rPr>
        <w:t xml:space="preserve">, and </w:t>
      </w:r>
      <w:r w:rsidR="000C5606" w:rsidRPr="00BB4E6A">
        <w:rPr>
          <w:szCs w:val="22"/>
          <w:lang w:val="en-GB"/>
        </w:rPr>
        <w:t>refinements to be made</w:t>
      </w:r>
      <w:r w:rsidRPr="00BB4E6A">
        <w:rPr>
          <w:szCs w:val="22"/>
          <w:lang w:val="en-GB"/>
        </w:rPr>
        <w:t xml:space="preserve"> from future experience, new technologies and model improvements.</w:t>
      </w:r>
      <w:r w:rsidR="00B50966" w:rsidRPr="00BB4E6A">
        <w:rPr>
          <w:szCs w:val="22"/>
          <w:lang w:val="en-GB"/>
        </w:rPr>
        <w:t xml:space="preserve"> During eruptions </w:t>
      </w:r>
      <w:r w:rsidR="006546D0" w:rsidRPr="00BB4E6A">
        <w:rPr>
          <w:szCs w:val="22"/>
          <w:lang w:val="en-GB"/>
        </w:rPr>
        <w:t>MER</w:t>
      </w:r>
      <w:r w:rsidR="00B50966" w:rsidRPr="00BB4E6A">
        <w:rPr>
          <w:szCs w:val="22"/>
          <w:lang w:val="en-GB"/>
        </w:rPr>
        <w:t xml:space="preserve"> estimates from REFIR will be publically available at an open webpage.</w:t>
      </w:r>
    </w:p>
    <w:p w14:paraId="60D64BFB" w14:textId="77777777" w:rsidR="00F86A5D" w:rsidRPr="00BB4E6A" w:rsidRDefault="009B0E4E" w:rsidP="00F61F3F">
      <w:pPr>
        <w:rPr>
          <w:ins w:id="469" w:author="Dioguardi, Fabio" w:date="2018-10-23T11:08:00Z"/>
          <w:bCs/>
          <w:lang w:val="en-GB"/>
        </w:rPr>
      </w:pPr>
      <w:r w:rsidRPr="00BB4E6A">
        <w:rPr>
          <w:bCs/>
          <w:lang w:val="en-GB"/>
        </w:rPr>
        <w:t>It is expected that REFIR will be updated as needed to incorporate data from new sensors, further developments in models and advances in the processing and merging of multi-disciplinary data.</w:t>
      </w:r>
    </w:p>
    <w:p w14:paraId="29A95584" w14:textId="77777777" w:rsidR="00F86A5D" w:rsidRPr="00BB4E6A" w:rsidRDefault="00F86A5D" w:rsidP="00F61F3F">
      <w:pPr>
        <w:rPr>
          <w:ins w:id="470" w:author="Dioguardi, Fabio" w:date="2018-10-23T11:08:00Z"/>
          <w:bCs/>
          <w:lang w:val="en-GB"/>
        </w:rPr>
      </w:pPr>
    </w:p>
    <w:p w14:paraId="29C78F62" w14:textId="3AC5627F" w:rsidR="00F86A5D" w:rsidRPr="00BB4E6A" w:rsidRDefault="00F86A5D" w:rsidP="0010418F">
      <w:pPr>
        <w:pStyle w:val="Heading2"/>
        <w:rPr>
          <w:ins w:id="471" w:author="Dioguardi, Fabio" w:date="2018-10-23T11:18:00Z"/>
          <w:lang w:val="en-GB"/>
        </w:rPr>
      </w:pPr>
      <w:bookmarkStart w:id="472" w:name="_Toc536110868"/>
      <w:ins w:id="473" w:author="Dioguardi, Fabio" w:date="2018-10-23T11:08:00Z">
        <w:r w:rsidRPr="00BB4E6A">
          <w:rPr>
            <w:lang w:val="en-GB"/>
          </w:rPr>
          <w:t>New functionalities included in version 19</w:t>
        </w:r>
      </w:ins>
      <w:bookmarkEnd w:id="472"/>
    </w:p>
    <w:p w14:paraId="487843D5" w14:textId="77777777" w:rsidR="00F86A5D" w:rsidRPr="00BB4E6A" w:rsidRDefault="00F86A5D" w:rsidP="0010418F">
      <w:pPr>
        <w:pStyle w:val="Heading2"/>
        <w:numPr>
          <w:ilvl w:val="0"/>
          <w:numId w:val="0"/>
        </w:numPr>
        <w:rPr>
          <w:ins w:id="474" w:author="Dioguardi, Fabio" w:date="2018-10-23T11:19:00Z"/>
          <w:lang w:val="en-GB"/>
        </w:rPr>
      </w:pPr>
    </w:p>
    <w:p w14:paraId="38AB02EE" w14:textId="1E0EDEBE" w:rsidR="000E1A5F" w:rsidRPr="00F26869" w:rsidRDefault="00F86A5D" w:rsidP="001E0E58">
      <w:pPr>
        <w:rPr>
          <w:ins w:id="475" w:author="Dioguardi, Fabio" w:date="2018-10-23T11:21:00Z"/>
          <w:lang w:val="en-GB"/>
        </w:rPr>
      </w:pPr>
      <w:ins w:id="476" w:author="Dioguardi, Fabio" w:date="2018-10-23T11:19:00Z">
        <w:r w:rsidRPr="00F26869">
          <w:rPr>
            <w:lang w:val="en-GB"/>
          </w:rPr>
          <w:t>In v19.0</w:t>
        </w:r>
      </w:ins>
      <w:ins w:id="477" w:author="Dioguardi, Fabio" w:date="2018-10-23T11:20:00Z">
        <w:r w:rsidR="000E1A5F" w:rsidRPr="00F26869">
          <w:rPr>
            <w:lang w:val="en-GB"/>
          </w:rPr>
          <w:t xml:space="preserve">, new functionalities have been implemented. These will be </w:t>
        </w:r>
        <w:r w:rsidR="007E157D">
          <w:rPr>
            <w:lang w:val="en-GB"/>
          </w:rPr>
          <w:t>detailed in the next paragraphs</w:t>
        </w:r>
        <w:r w:rsidR="000E1A5F" w:rsidRPr="00F26869">
          <w:rPr>
            <w:lang w:val="en-GB"/>
          </w:rPr>
          <w:t xml:space="preserve"> </w:t>
        </w:r>
      </w:ins>
      <w:ins w:id="478" w:author="Dioguardi, Fabio" w:date="2018-10-23T11:21:00Z">
        <w:r w:rsidR="002B2AF5">
          <w:rPr>
            <w:lang w:val="en-GB"/>
          </w:rPr>
          <w:t>and</w:t>
        </w:r>
        <w:r w:rsidR="000E1A5F" w:rsidRPr="00F26869">
          <w:rPr>
            <w:lang w:val="en-GB"/>
          </w:rPr>
          <w:t xml:space="preserve"> are briefly </w:t>
        </w:r>
      </w:ins>
      <w:ins w:id="479" w:author="Dioguardi, Fabio" w:date="2019-01-22T16:13:00Z">
        <w:r w:rsidR="007E157D">
          <w:rPr>
            <w:lang w:val="en-GB"/>
          </w:rPr>
          <w:t>anticipated</w:t>
        </w:r>
      </w:ins>
      <w:ins w:id="480" w:author="Dioguardi, Fabio" w:date="2018-10-23T11:21:00Z">
        <w:r w:rsidR="000E1A5F" w:rsidRPr="00F26869">
          <w:rPr>
            <w:lang w:val="en-GB"/>
          </w:rPr>
          <w:t xml:space="preserve"> here:</w:t>
        </w:r>
      </w:ins>
    </w:p>
    <w:p w14:paraId="60A0C90F" w14:textId="77777777" w:rsidR="000E1A5F" w:rsidRPr="00F26869" w:rsidRDefault="000E1A5F" w:rsidP="001E0E58">
      <w:pPr>
        <w:rPr>
          <w:ins w:id="481" w:author="Dioguardi, Fabio" w:date="2018-10-23T11:21:00Z"/>
          <w:lang w:val="en-GB"/>
        </w:rPr>
      </w:pPr>
    </w:p>
    <w:p w14:paraId="2250D6E5" w14:textId="62591449" w:rsidR="001E0E58" w:rsidRPr="001E0E58" w:rsidRDefault="000E1A5F" w:rsidP="001E0E58">
      <w:pPr>
        <w:pStyle w:val="ListParagraph"/>
        <w:numPr>
          <w:ilvl w:val="0"/>
          <w:numId w:val="52"/>
        </w:numPr>
        <w:ind w:left="426"/>
        <w:rPr>
          <w:ins w:id="482" w:author="Dioguardi, Fabio" w:date="2018-10-23T11:44:00Z"/>
          <w:rFonts w:asciiTheme="majorHAnsi" w:hAnsiTheme="majorHAnsi" w:cstheme="majorBidi"/>
          <w:b/>
          <w:sz w:val="26"/>
          <w:lang w:val="en-GB"/>
        </w:rPr>
      </w:pPr>
      <w:ins w:id="483" w:author="Dioguardi, Fabio" w:date="2018-10-23T11:22:00Z">
        <w:r w:rsidRPr="001E0E58">
          <w:rPr>
            <w:b/>
            <w:lang w:val="en-GB"/>
          </w:rPr>
          <w:t xml:space="preserve">Reanalysis mode. </w:t>
        </w:r>
      </w:ins>
      <w:ins w:id="484" w:author="Dioguardi, Fabio" w:date="2018-10-23T11:23:00Z">
        <w:r w:rsidRPr="001E0E58">
          <w:rPr>
            <w:lang w:val="en-GB"/>
          </w:rPr>
          <w:t xml:space="preserve">This mode allows the user to analyse </w:t>
        </w:r>
      </w:ins>
      <w:ins w:id="485" w:author="Dioguardi, Fabio" w:date="2018-10-23T11:24:00Z">
        <w:r w:rsidR="007E157D">
          <w:rPr>
            <w:lang w:val="en-GB"/>
          </w:rPr>
          <w:t>datasets of plume height data from different sensors during</w:t>
        </w:r>
        <w:r w:rsidRPr="001E0E58">
          <w:rPr>
            <w:lang w:val="en-GB"/>
          </w:rPr>
          <w:t xml:space="preserve"> past eruptions as well as simulated data sets.</w:t>
        </w:r>
      </w:ins>
      <w:ins w:id="486" w:author="Dioguardi, Fabio" w:date="2018-10-23T11:25:00Z">
        <w:r w:rsidRPr="001E0E58">
          <w:rPr>
            <w:lang w:val="en-GB"/>
          </w:rPr>
          <w:t xml:space="preserve"> This is designed for research purposes, e.g. for calculating time-dependent MER</w:t>
        </w:r>
      </w:ins>
      <w:ins w:id="487" w:author="Dioguardi, Fabio" w:date="2019-01-21T11:04:00Z">
        <w:r w:rsidR="002B2AF5">
          <w:rPr>
            <w:lang w:val="en-GB"/>
          </w:rPr>
          <w:t xml:space="preserve"> estimates</w:t>
        </w:r>
      </w:ins>
      <w:ins w:id="488" w:author="Dioguardi, Fabio" w:date="2018-10-23T11:25:00Z">
        <w:r w:rsidRPr="001E0E58">
          <w:rPr>
            <w:lang w:val="en-GB"/>
          </w:rPr>
          <w:t xml:space="preserve"> of past eruptions, testing plume models and their implementation, etc.</w:t>
        </w:r>
      </w:ins>
    </w:p>
    <w:p w14:paraId="3790DC79" w14:textId="6757B4DF" w:rsidR="001E0E58" w:rsidRPr="001E0E58" w:rsidRDefault="000E1A5F" w:rsidP="001E0E58">
      <w:pPr>
        <w:pStyle w:val="ListParagraph"/>
        <w:numPr>
          <w:ilvl w:val="0"/>
          <w:numId w:val="52"/>
        </w:numPr>
        <w:ind w:left="426"/>
        <w:rPr>
          <w:ins w:id="489" w:author="Dioguardi, Fabio" w:date="2018-10-23T11:44:00Z"/>
          <w:rFonts w:asciiTheme="majorHAnsi" w:hAnsiTheme="majorHAnsi" w:cstheme="majorBidi"/>
          <w:b/>
          <w:sz w:val="26"/>
          <w:lang w:val="en-GB"/>
        </w:rPr>
      </w:pPr>
      <w:ins w:id="490" w:author="Dioguardi, Fabio" w:date="2018-10-23T11:26:00Z">
        <w:r w:rsidRPr="001E0E58">
          <w:rPr>
            <w:b/>
            <w:lang w:val="en-GB"/>
          </w:rPr>
          <w:t>Automatic weather data retrieval.</w:t>
        </w:r>
        <w:r w:rsidRPr="001E0E58">
          <w:rPr>
            <w:lang w:val="en-GB"/>
          </w:rPr>
          <w:t xml:space="preserve"> Weather data needed for running</w:t>
        </w:r>
      </w:ins>
      <w:ins w:id="491" w:author="Dioguardi, Fabio" w:date="2018-10-23T11:27:00Z">
        <w:r w:rsidRPr="001E0E58">
          <w:rPr>
            <w:lang w:val="en-GB"/>
          </w:rPr>
          <w:t xml:space="preserve"> REFIR calculations of MER (e.g. atmospheric temperature at the source, buoyancy frequency, wind speed) can now be retrieved from different sources, which depends on the REFIR usage mode (real-time or reanalysis) and, for reanalysis mode, on their availability.</w:t>
        </w:r>
      </w:ins>
      <w:ins w:id="492" w:author="Dioguardi, Fabio" w:date="2018-10-23T11:26:00Z">
        <w:r w:rsidRPr="001E0E58">
          <w:rPr>
            <w:lang w:val="en-GB"/>
          </w:rPr>
          <w:t xml:space="preserve"> </w:t>
        </w:r>
      </w:ins>
      <w:ins w:id="493" w:author="Dioguardi, Fabio" w:date="2018-10-23T11:28:00Z">
        <w:r w:rsidRPr="001E0E58">
          <w:rPr>
            <w:lang w:val="en-GB"/>
          </w:rPr>
          <w:t xml:space="preserve">This mode is strongly recommended since it gives the opportunity to use realistic weather conditions and hence to </w:t>
        </w:r>
      </w:ins>
      <w:ins w:id="494" w:author="Dioguardi, Fabio" w:date="2018-10-23T11:29:00Z">
        <w:r w:rsidRPr="001E0E58">
          <w:rPr>
            <w:lang w:val="en-GB"/>
          </w:rPr>
          <w:t>reduce one of the sources of uncertainty. The user can still choose to manually specify weather data. This option</w:t>
        </w:r>
      </w:ins>
      <w:ins w:id="495" w:author="Dioguardi, Fabio" w:date="2018-10-23T11:30:00Z">
        <w:r w:rsidRPr="001E0E58">
          <w:rPr>
            <w:lang w:val="en-GB"/>
          </w:rPr>
          <w:t xml:space="preserve">, </w:t>
        </w:r>
        <w:r w:rsidRPr="001E0E58">
          <w:rPr>
            <w:lang w:val="en-GB"/>
          </w:rPr>
          <w:lastRenderedPageBreak/>
          <w:t>which was the default one in v18.1,</w:t>
        </w:r>
      </w:ins>
      <w:ins w:id="496" w:author="Dioguardi, Fabio" w:date="2018-10-23T11:29:00Z">
        <w:r w:rsidRPr="001E0E58">
          <w:rPr>
            <w:lang w:val="en-GB"/>
          </w:rPr>
          <w:t xml:space="preserve"> has been left</w:t>
        </w:r>
      </w:ins>
      <w:ins w:id="497" w:author="Dioguardi, Fabio" w:date="2018-10-23T11:30:00Z">
        <w:r w:rsidRPr="001E0E58">
          <w:rPr>
            <w:lang w:val="en-GB"/>
          </w:rPr>
          <w:t xml:space="preserve"> since it can be useful for </w:t>
        </w:r>
        <w:r w:rsidR="00F05356" w:rsidRPr="001E0E58">
          <w:rPr>
            <w:lang w:val="en-GB"/>
          </w:rPr>
          <w:t>testing the influence of weather conditions on MER estimates.</w:t>
        </w:r>
      </w:ins>
    </w:p>
    <w:p w14:paraId="7945DB8D" w14:textId="5B92D4F2" w:rsidR="001E0E58" w:rsidRPr="001E0E58" w:rsidRDefault="00F05356" w:rsidP="001E0E58">
      <w:pPr>
        <w:pStyle w:val="ListParagraph"/>
        <w:numPr>
          <w:ilvl w:val="0"/>
          <w:numId w:val="52"/>
        </w:numPr>
        <w:ind w:left="426"/>
        <w:rPr>
          <w:ins w:id="498" w:author="Dioguardi, Fabio" w:date="2018-10-23T11:43:00Z"/>
          <w:rFonts w:asciiTheme="majorHAnsi" w:hAnsiTheme="majorHAnsi" w:cstheme="majorBidi"/>
          <w:b/>
          <w:sz w:val="26"/>
          <w:lang w:val="en-GB"/>
        </w:rPr>
      </w:pPr>
      <w:ins w:id="499" w:author="Dioguardi, Fabio" w:date="2018-10-23T11:30:00Z">
        <w:r w:rsidRPr="001E0E58">
          <w:rPr>
            <w:b/>
            <w:lang w:val="en-GB"/>
          </w:rPr>
          <w:t>New plume model</w:t>
        </w:r>
      </w:ins>
      <w:ins w:id="500" w:author="Dioguardi, Fabio" w:date="2018-10-23T11:31:00Z">
        <w:r w:rsidRPr="001E0E58">
          <w:rPr>
            <w:lang w:val="en-GB"/>
          </w:rPr>
          <w:t xml:space="preserve">. The </w:t>
        </w:r>
      </w:ins>
      <w:ins w:id="501" w:author="Dioguardi, Fabio" w:date="2019-01-22T16:15:00Z">
        <w:r w:rsidR="00781FC1">
          <w:rPr>
            <w:lang w:val="en-GB"/>
          </w:rPr>
          <w:t xml:space="preserve">simplified wind-affected </w:t>
        </w:r>
      </w:ins>
      <w:ins w:id="502" w:author="Dioguardi, Fabio" w:date="2018-10-23T11:31:00Z">
        <w:r w:rsidRPr="001E0E58">
          <w:rPr>
            <w:lang w:val="en-GB"/>
          </w:rPr>
          <w:t xml:space="preserve">model of Woodhouse et al. (2013) has been implemented and it is now used for calculating MER. </w:t>
        </w:r>
      </w:ins>
    </w:p>
    <w:p w14:paraId="67F3A947" w14:textId="69DD0C1E" w:rsidR="001E0E58" w:rsidRPr="001E0E58" w:rsidRDefault="00F05356" w:rsidP="001E0E58">
      <w:pPr>
        <w:pStyle w:val="ListParagraph"/>
        <w:numPr>
          <w:ilvl w:val="0"/>
          <w:numId w:val="52"/>
        </w:numPr>
        <w:ind w:left="426"/>
        <w:rPr>
          <w:ins w:id="503" w:author="Dioguardi, Fabio" w:date="2018-10-23T11:44:00Z"/>
          <w:lang w:val="en-GB"/>
        </w:rPr>
      </w:pPr>
      <w:ins w:id="504" w:author="Dioguardi, Fabio" w:date="2018-10-23T11:31:00Z">
        <w:r w:rsidRPr="001E0E58">
          <w:rPr>
            <w:b/>
            <w:lang w:val="en-GB"/>
          </w:rPr>
          <w:t>Unified codes for volcanoes</w:t>
        </w:r>
        <w:r w:rsidRPr="001E0E58">
          <w:rPr>
            <w:lang w:val="en-GB"/>
          </w:rPr>
          <w:t>. The Smithsonian Institute</w:t>
        </w:r>
      </w:ins>
      <w:ins w:id="505" w:author="Dioguardi, Fabio" w:date="2018-10-23T11:33:00Z">
        <w:r w:rsidRPr="001E0E58">
          <w:rPr>
            <w:lang w:val="en-GB"/>
          </w:rPr>
          <w:t xml:space="preserve"> (SI)</w:t>
        </w:r>
      </w:ins>
      <w:ins w:id="506" w:author="Dioguardi, Fabio" w:date="2018-10-23T11:31:00Z">
        <w:r w:rsidRPr="001E0E58">
          <w:rPr>
            <w:lang w:val="en-GB"/>
          </w:rPr>
          <w:t xml:space="preserve"> database volcano code is now used as unique identifier of the volcano. When specifying the new volcano, the user is asked to write the</w:t>
        </w:r>
      </w:ins>
      <w:ins w:id="507" w:author="Dioguardi, Fabio" w:date="2018-10-23T11:33:00Z">
        <w:r w:rsidR="00781FC1">
          <w:rPr>
            <w:lang w:val="en-GB"/>
          </w:rPr>
          <w:t xml:space="preserve"> SI code, and refir_</w:t>
        </w:r>
        <w:r w:rsidRPr="001E0E58">
          <w:rPr>
            <w:lang w:val="en-GB"/>
          </w:rPr>
          <w:t xml:space="preserve">config.py will extract data like location and vent height from the database, which is provided in the folder </w:t>
        </w:r>
      </w:ins>
      <w:ins w:id="508" w:author="Dioguardi, Fabio" w:date="2018-10-23T11:34:00Z">
        <w:r w:rsidRPr="001E0E58">
          <w:rPr>
            <w:lang w:val="en-GB"/>
          </w:rPr>
          <w:t>“refig_config”.</w:t>
        </w:r>
      </w:ins>
    </w:p>
    <w:p w14:paraId="60989E33" w14:textId="18954AF2" w:rsidR="00AA655A" w:rsidRPr="009377E5" w:rsidRDefault="00552368" w:rsidP="001E0E58">
      <w:pPr>
        <w:pStyle w:val="ListParagraph"/>
        <w:numPr>
          <w:ilvl w:val="0"/>
          <w:numId w:val="52"/>
        </w:numPr>
        <w:ind w:left="426"/>
        <w:rPr>
          <w:ins w:id="509" w:author="Dioguardi, Fabio" w:date="2018-11-07T08:45:00Z"/>
          <w:rFonts w:asciiTheme="majorHAnsi" w:hAnsiTheme="majorHAnsi" w:cstheme="majorBidi"/>
          <w:b/>
          <w:sz w:val="26"/>
          <w:szCs w:val="24"/>
          <w:lang w:val="en-GB"/>
        </w:rPr>
      </w:pPr>
      <w:ins w:id="510" w:author="Dioguardi, Fabio" w:date="2018-10-23T11:36:00Z">
        <w:r w:rsidRPr="001E0E58">
          <w:rPr>
            <w:b/>
            <w:lang w:val="en-GB"/>
          </w:rPr>
          <w:t xml:space="preserve">radar_converter.py. </w:t>
        </w:r>
        <w:r w:rsidRPr="001E0E58">
          <w:rPr>
            <w:lang w:val="en-GB"/>
          </w:rPr>
          <w:t>This script</w:t>
        </w:r>
      </w:ins>
      <w:ins w:id="511" w:author="Dioguardi, Fabio" w:date="2018-10-23T11:37:00Z">
        <w:r w:rsidRPr="001E0E58">
          <w:rPr>
            <w:lang w:val="en-GB"/>
          </w:rPr>
          <w:t xml:space="preserve"> allows to use the radar data streamed by the Icelandic Met Office in their new format. It converts the IMO format to a REFIR-readable one, hence it defines a</w:t>
        </w:r>
      </w:ins>
      <w:ins w:id="512" w:author="Dioguardi, Fabio" w:date="2018-10-23T11:38:00Z">
        <w:r w:rsidRPr="001E0E58">
          <w:rPr>
            <w:lang w:val="en-GB"/>
          </w:rPr>
          <w:t xml:space="preserve"> REFIR standard format for radar data. This “observatory-specific” approach was selected since it is unpractical to write a script </w:t>
        </w:r>
      </w:ins>
      <w:ins w:id="513" w:author="Dioguardi, Fabio" w:date="2018-10-23T11:39:00Z">
        <w:r w:rsidRPr="001E0E58">
          <w:rPr>
            <w:lang w:val="en-GB"/>
          </w:rPr>
          <w:t xml:space="preserve">that is able to use radar outputs for all the observatories in the world. Hence, the user wanting to install REFIR and use new radar data with a different format </w:t>
        </w:r>
      </w:ins>
      <w:ins w:id="514" w:author="Dioguardi, Fabio" w:date="2018-10-23T11:40:00Z">
        <w:r w:rsidRPr="001E0E58">
          <w:rPr>
            <w:lang w:val="en-GB"/>
          </w:rPr>
          <w:t xml:space="preserve">has to write a format-specific converter script. </w:t>
        </w:r>
      </w:ins>
    </w:p>
    <w:p w14:paraId="3268E322" w14:textId="2BFBE7DC" w:rsidR="009377E5" w:rsidRPr="002B2AF5" w:rsidRDefault="009377E5" w:rsidP="001E0E58">
      <w:pPr>
        <w:pStyle w:val="ListParagraph"/>
        <w:numPr>
          <w:ilvl w:val="0"/>
          <w:numId w:val="52"/>
        </w:numPr>
        <w:ind w:left="426"/>
        <w:rPr>
          <w:ins w:id="515" w:author="Dioguardi, Fabio" w:date="2019-01-21T11:05:00Z"/>
          <w:b/>
          <w:lang w:val="en-GB"/>
        </w:rPr>
      </w:pPr>
      <w:ins w:id="516" w:author="Dioguardi, Fabio" w:date="2018-11-07T08:45:00Z">
        <w:r w:rsidRPr="009377E5">
          <w:rPr>
            <w:b/>
            <w:lang w:val="en-GB"/>
          </w:rPr>
          <w:t>REFIR.py</w:t>
        </w:r>
        <w:r w:rsidRPr="009377E5">
          <w:rPr>
            <w:lang w:val="en-GB"/>
          </w:rPr>
          <w:t>. This script</w:t>
        </w:r>
        <w:r>
          <w:rPr>
            <w:lang w:val="en-GB"/>
          </w:rPr>
          <w:t xml:space="preserve"> controls the parallel execution of FIX.py and FOXI.py.</w:t>
        </w:r>
      </w:ins>
    </w:p>
    <w:p w14:paraId="79FAA694" w14:textId="72FE06A5" w:rsidR="002B2AF5" w:rsidRPr="009377E5" w:rsidRDefault="002B2AF5" w:rsidP="001E0E58">
      <w:pPr>
        <w:pStyle w:val="ListParagraph"/>
        <w:numPr>
          <w:ilvl w:val="0"/>
          <w:numId w:val="52"/>
        </w:numPr>
        <w:ind w:left="426"/>
        <w:rPr>
          <w:b/>
          <w:lang w:val="en-GB"/>
        </w:rPr>
      </w:pPr>
      <w:ins w:id="517" w:author="Dioguardi, Fabio" w:date="2019-01-21T11:05:00Z">
        <w:r>
          <w:rPr>
            <w:b/>
            <w:lang w:val="en-GB"/>
          </w:rPr>
          <w:t>Time-averaged outputs.</w:t>
        </w:r>
        <w:r>
          <w:rPr>
            <w:lang w:val="en-GB"/>
          </w:rPr>
          <w:t xml:space="preserve"> A new option </w:t>
        </w:r>
        <w:r w:rsidR="00D22F8F">
          <w:rPr>
            <w:lang w:val="en-GB"/>
          </w:rPr>
          <w:t>is included allowing the user to save R</w:t>
        </w:r>
      </w:ins>
      <w:ins w:id="518" w:author="Dioguardi, Fabio" w:date="2019-01-21T11:06:00Z">
        <w:r w:rsidR="00D22F8F">
          <w:rPr>
            <w:lang w:val="en-GB"/>
          </w:rPr>
          <w:t>EFIR outputs (plume height and MER) at user-selected time intervals (from 15 minutes to 6 hours). The outputs are time-averaged over the selected time interval. This is useful</w:t>
        </w:r>
      </w:ins>
      <w:ins w:id="519" w:author="Dioguardi, Fabio" w:date="2019-01-21T11:07:00Z">
        <w:r w:rsidR="00D22F8F">
          <w:rPr>
            <w:lang w:val="en-GB"/>
          </w:rPr>
          <w:t xml:space="preserve">, e.g., for </w:t>
        </w:r>
        <w:r w:rsidR="00D15466">
          <w:rPr>
            <w:lang w:val="en-GB"/>
          </w:rPr>
          <w:t xml:space="preserve">creating time series of eruption source parameters that can be employed as input data for ash dispersion simulations. </w:t>
        </w:r>
      </w:ins>
      <w:ins w:id="520" w:author="Dioguardi, Fabio" w:date="2019-01-24T14:32:00Z">
        <w:r w:rsidR="00426FF6">
          <w:rPr>
            <w:lang w:val="en-GB"/>
          </w:rPr>
          <w:t>An option for creating time-averaged time series of eruption source parameters that can be interpreted by NAME (Jones, 2007)</w:t>
        </w:r>
      </w:ins>
      <w:ins w:id="521" w:author="Dioguardi, Fabio" w:date="2019-01-24T14:33:00Z">
        <w:r w:rsidR="0095208B">
          <w:rPr>
            <w:lang w:val="en-GB"/>
          </w:rPr>
          <w:t xml:space="preserve"> has also been made available.</w:t>
        </w:r>
      </w:ins>
    </w:p>
    <w:p w14:paraId="52E1D656" w14:textId="532AC4AA" w:rsidR="00F96B2B" w:rsidRPr="001E0E58" w:rsidRDefault="00BC3A77" w:rsidP="004E20AA">
      <w:pPr>
        <w:pStyle w:val="Heading1"/>
        <w:rPr>
          <w:lang w:val="en-GB"/>
        </w:rPr>
      </w:pPr>
      <w:bookmarkStart w:id="522" w:name="_Toc536110869"/>
      <w:r w:rsidRPr="001E0E58">
        <w:rPr>
          <w:lang w:val="en-GB"/>
        </w:rPr>
        <w:t>General Description</w:t>
      </w:r>
      <w:r w:rsidR="00C31AC7" w:rsidRPr="001E0E58">
        <w:rPr>
          <w:lang w:val="en-GB"/>
        </w:rPr>
        <w:t xml:space="preserve"> </w:t>
      </w:r>
      <w:r w:rsidRPr="001E0E58">
        <w:rPr>
          <w:lang w:val="en-GB"/>
        </w:rPr>
        <w:t xml:space="preserve">of </w:t>
      </w:r>
      <w:r w:rsidR="00C0221F" w:rsidRPr="001E0E58">
        <w:rPr>
          <w:lang w:val="en-GB"/>
        </w:rPr>
        <w:t xml:space="preserve">the multi-parameter system </w:t>
      </w:r>
      <w:r w:rsidR="00C31AC7" w:rsidRPr="001E0E58">
        <w:rPr>
          <w:lang w:val="en-GB"/>
        </w:rPr>
        <w:t>REFIR</w:t>
      </w:r>
      <w:bookmarkEnd w:id="522"/>
    </w:p>
    <w:p w14:paraId="3CE87743" w14:textId="77777777" w:rsidR="000D1B92" w:rsidRPr="001E0E58" w:rsidRDefault="000D1B92" w:rsidP="000D1B92">
      <w:pPr>
        <w:rPr>
          <w:rFonts w:asciiTheme="minorHAnsi" w:hAnsiTheme="minorHAnsi"/>
          <w:szCs w:val="22"/>
          <w:lang w:val="en-GB"/>
        </w:rPr>
      </w:pPr>
    </w:p>
    <w:p w14:paraId="3D340CE6" w14:textId="3F2F7DBC" w:rsidR="00F96B2B" w:rsidRPr="001E0E58" w:rsidRDefault="000B3049" w:rsidP="0010418F">
      <w:pPr>
        <w:pStyle w:val="Heading2"/>
        <w:rPr>
          <w:lang w:val="en-GB"/>
        </w:rPr>
      </w:pPr>
      <w:bookmarkStart w:id="523" w:name="_Toc536110870"/>
      <w:r w:rsidRPr="001E0E58">
        <w:rPr>
          <w:lang w:val="en-GB"/>
        </w:rPr>
        <w:t>Overview</w:t>
      </w:r>
      <w:bookmarkEnd w:id="523"/>
    </w:p>
    <w:p w14:paraId="4B4F7270" w14:textId="77777777" w:rsidR="005411FE" w:rsidRPr="001E0E58" w:rsidRDefault="005411FE" w:rsidP="005411FE">
      <w:pPr>
        <w:rPr>
          <w:lang w:val="en-GB"/>
        </w:rPr>
      </w:pPr>
    </w:p>
    <w:p w14:paraId="10DF98F1" w14:textId="4486F2F4" w:rsidR="000B3049" w:rsidRPr="001E0E58" w:rsidRDefault="000D1B92" w:rsidP="000B3049">
      <w:pPr>
        <w:rPr>
          <w:szCs w:val="22"/>
          <w:lang w:val="en-GB"/>
        </w:rPr>
      </w:pPr>
      <w:r w:rsidRPr="001E0E58">
        <w:rPr>
          <w:szCs w:val="22"/>
          <w:lang w:val="en-GB"/>
        </w:rPr>
        <w:t xml:space="preserve">REFIR is designed for regularly receiving and </w:t>
      </w:r>
      <w:r w:rsidR="009E65E3" w:rsidRPr="001E0E58">
        <w:rPr>
          <w:szCs w:val="22"/>
          <w:lang w:val="en-GB"/>
        </w:rPr>
        <w:t xml:space="preserve">combining observational </w:t>
      </w:r>
      <w:r w:rsidRPr="001E0E58">
        <w:rPr>
          <w:szCs w:val="22"/>
          <w:lang w:val="en-GB"/>
        </w:rPr>
        <w:t>data from various sensors and sources, and processing th</w:t>
      </w:r>
      <w:r w:rsidR="009E65E3" w:rsidRPr="001E0E58">
        <w:rPr>
          <w:szCs w:val="22"/>
          <w:lang w:val="en-GB"/>
        </w:rPr>
        <w:t>is</w:t>
      </w:r>
      <w:r w:rsidRPr="001E0E58">
        <w:rPr>
          <w:szCs w:val="22"/>
          <w:lang w:val="en-GB"/>
        </w:rPr>
        <w:t xml:space="preserve"> data in order to provide </w:t>
      </w:r>
      <w:r w:rsidR="001F1D26" w:rsidRPr="001E0E58">
        <w:rPr>
          <w:szCs w:val="22"/>
          <w:lang w:val="en-GB"/>
        </w:rPr>
        <w:t>the</w:t>
      </w:r>
      <w:r w:rsidRPr="001E0E58">
        <w:rPr>
          <w:szCs w:val="22"/>
          <w:lang w:val="en-GB"/>
        </w:rPr>
        <w:t xml:space="preserve"> best estimate on the current MER. Figure 1 outlines the </w:t>
      </w:r>
      <w:r w:rsidR="00E82748" w:rsidRPr="001E0E58">
        <w:rPr>
          <w:szCs w:val="22"/>
          <w:lang w:val="en-GB"/>
        </w:rPr>
        <w:t xml:space="preserve">principal flow of information and </w:t>
      </w:r>
      <w:r w:rsidR="003F0E11" w:rsidRPr="001E0E58">
        <w:rPr>
          <w:szCs w:val="22"/>
          <w:lang w:val="en-GB"/>
        </w:rPr>
        <w:t xml:space="preserve">highlights </w:t>
      </w:r>
      <w:r w:rsidR="00E82748" w:rsidRPr="001E0E58">
        <w:rPr>
          <w:szCs w:val="22"/>
          <w:lang w:val="en-GB"/>
        </w:rPr>
        <w:t xml:space="preserve">the </w:t>
      </w:r>
      <w:r w:rsidRPr="001E0E58">
        <w:rPr>
          <w:szCs w:val="22"/>
          <w:lang w:val="en-GB"/>
        </w:rPr>
        <w:t>three fundamental levels o</w:t>
      </w:r>
      <w:r w:rsidR="00E82748" w:rsidRPr="001E0E58">
        <w:rPr>
          <w:szCs w:val="22"/>
          <w:lang w:val="en-GB"/>
        </w:rPr>
        <w:t>n which</w:t>
      </w:r>
      <w:r w:rsidRPr="001E0E58">
        <w:rPr>
          <w:szCs w:val="22"/>
          <w:lang w:val="en-GB"/>
        </w:rPr>
        <w:t xml:space="preserve"> data </w:t>
      </w:r>
      <w:r w:rsidR="00E82748" w:rsidRPr="001E0E58">
        <w:rPr>
          <w:szCs w:val="22"/>
          <w:lang w:val="en-GB"/>
        </w:rPr>
        <w:t xml:space="preserve">is </w:t>
      </w:r>
      <w:r w:rsidRPr="001E0E58">
        <w:rPr>
          <w:szCs w:val="22"/>
          <w:lang w:val="en-GB"/>
        </w:rPr>
        <w:t>process</w:t>
      </w:r>
      <w:r w:rsidR="00E82748" w:rsidRPr="001E0E58">
        <w:rPr>
          <w:szCs w:val="22"/>
          <w:lang w:val="en-GB"/>
        </w:rPr>
        <w:t>ed</w:t>
      </w:r>
      <w:r w:rsidR="00813CED" w:rsidRPr="001E0E58">
        <w:rPr>
          <w:szCs w:val="22"/>
          <w:lang w:val="en-GB"/>
        </w:rPr>
        <w:t xml:space="preserve">. </w:t>
      </w:r>
      <w:r w:rsidR="003F0E11" w:rsidRPr="001E0E58">
        <w:rPr>
          <w:szCs w:val="22"/>
          <w:lang w:val="en-GB"/>
        </w:rPr>
        <w:t xml:space="preserve">Once REFIR is initiated, </w:t>
      </w:r>
      <w:r w:rsidR="001F1D26" w:rsidRPr="001E0E58">
        <w:rPr>
          <w:szCs w:val="22"/>
          <w:lang w:val="en-GB"/>
        </w:rPr>
        <w:t>the procedure is</w:t>
      </w:r>
      <w:r w:rsidR="00813CED" w:rsidRPr="001E0E58">
        <w:rPr>
          <w:szCs w:val="22"/>
          <w:lang w:val="en-GB"/>
        </w:rPr>
        <w:t xml:space="preserve"> iterated every five minutes,</w:t>
      </w:r>
      <w:r w:rsidR="003F0E11" w:rsidRPr="001E0E58">
        <w:rPr>
          <w:szCs w:val="22"/>
          <w:lang w:val="en-GB"/>
        </w:rPr>
        <w:t xml:space="preserve"> meaning</w:t>
      </w:r>
      <w:r w:rsidR="00813CED" w:rsidRPr="001E0E58">
        <w:rPr>
          <w:szCs w:val="22"/>
          <w:lang w:val="en-GB"/>
        </w:rPr>
        <w:t xml:space="preserve"> that the</w:t>
      </w:r>
      <w:r w:rsidR="00E82748" w:rsidRPr="001E0E58">
        <w:rPr>
          <w:szCs w:val="22"/>
          <w:lang w:val="en-GB"/>
        </w:rPr>
        <w:t xml:space="preserve"> </w:t>
      </w:r>
      <w:r w:rsidR="008F637C" w:rsidRPr="001E0E58">
        <w:rPr>
          <w:szCs w:val="22"/>
          <w:lang w:val="en-GB"/>
        </w:rPr>
        <w:t xml:space="preserve">final </w:t>
      </w:r>
      <w:r w:rsidR="00813CED" w:rsidRPr="001E0E58">
        <w:rPr>
          <w:szCs w:val="22"/>
          <w:lang w:val="en-GB"/>
        </w:rPr>
        <w:t>best</w:t>
      </w:r>
      <w:r w:rsidR="00E82748" w:rsidRPr="001E0E58">
        <w:rPr>
          <w:szCs w:val="22"/>
          <w:lang w:val="en-GB"/>
        </w:rPr>
        <w:t xml:space="preserve"> estimate o</w:t>
      </w:r>
      <w:r w:rsidR="003F0E11" w:rsidRPr="001E0E58">
        <w:rPr>
          <w:szCs w:val="22"/>
          <w:lang w:val="en-GB"/>
        </w:rPr>
        <w:t>f</w:t>
      </w:r>
      <w:r w:rsidR="00E82748" w:rsidRPr="001E0E58">
        <w:rPr>
          <w:szCs w:val="22"/>
          <w:lang w:val="en-GB"/>
        </w:rPr>
        <w:t xml:space="preserve"> MER (denoted FMER) </w:t>
      </w:r>
      <w:r w:rsidR="00813CED" w:rsidRPr="001E0E58">
        <w:rPr>
          <w:szCs w:val="22"/>
          <w:lang w:val="en-GB"/>
        </w:rPr>
        <w:t>is</w:t>
      </w:r>
      <w:r w:rsidR="00EC7CDF" w:rsidRPr="001E0E58">
        <w:rPr>
          <w:szCs w:val="22"/>
          <w:lang w:val="en-GB"/>
        </w:rPr>
        <w:t xml:space="preserve"> </w:t>
      </w:r>
      <w:r w:rsidR="003F0E11" w:rsidRPr="001E0E58">
        <w:rPr>
          <w:szCs w:val="22"/>
          <w:lang w:val="en-GB"/>
        </w:rPr>
        <w:t>constantly updated in near-real time</w:t>
      </w:r>
      <w:r w:rsidR="00813CED" w:rsidRPr="001E0E58">
        <w:rPr>
          <w:szCs w:val="22"/>
          <w:lang w:val="en-GB"/>
        </w:rPr>
        <w:t xml:space="preserve">. In the following the three </w:t>
      </w:r>
      <w:r w:rsidR="003F0E11" w:rsidRPr="001E0E58">
        <w:rPr>
          <w:szCs w:val="22"/>
          <w:lang w:val="en-GB"/>
        </w:rPr>
        <w:t xml:space="preserve">fundamental </w:t>
      </w:r>
      <w:r w:rsidR="00813CED" w:rsidRPr="001E0E58">
        <w:rPr>
          <w:szCs w:val="22"/>
          <w:lang w:val="en-GB"/>
        </w:rPr>
        <w:t>data processing levels are described</w:t>
      </w:r>
      <w:r w:rsidR="003F0E11" w:rsidRPr="001E0E58">
        <w:rPr>
          <w:szCs w:val="22"/>
          <w:lang w:val="en-GB"/>
        </w:rPr>
        <w:t xml:space="preserve"> (see Figure 1)</w:t>
      </w:r>
      <w:r w:rsidR="00813CED" w:rsidRPr="001E0E58">
        <w:rPr>
          <w:szCs w:val="22"/>
          <w:lang w:val="en-GB"/>
        </w:rPr>
        <w:t>:</w:t>
      </w:r>
    </w:p>
    <w:p w14:paraId="6CFB10AB" w14:textId="28F1D87B" w:rsidR="00E82748" w:rsidRPr="001E0E58" w:rsidRDefault="00E82748" w:rsidP="0016488B">
      <w:pPr>
        <w:pStyle w:val="ListParagraph"/>
        <w:numPr>
          <w:ilvl w:val="0"/>
          <w:numId w:val="1"/>
        </w:numPr>
        <w:rPr>
          <w:lang w:val="en-GB"/>
        </w:rPr>
      </w:pPr>
      <w:r w:rsidRPr="001E0E58">
        <w:rPr>
          <w:lang w:val="en-GB"/>
        </w:rPr>
        <w:t xml:space="preserve">At the first level </w:t>
      </w:r>
      <w:r w:rsidR="003F0E11" w:rsidRPr="001E0E58">
        <w:rPr>
          <w:lang w:val="en-GB"/>
        </w:rPr>
        <w:t>(</w:t>
      </w:r>
      <w:r w:rsidRPr="001E0E58">
        <w:rPr>
          <w:lang w:val="en-GB"/>
        </w:rPr>
        <w:t xml:space="preserve">marked in green) </w:t>
      </w:r>
      <w:r w:rsidR="00AB465C" w:rsidRPr="001E0E58">
        <w:rPr>
          <w:lang w:val="en-GB"/>
        </w:rPr>
        <w:t>information on</w:t>
      </w:r>
      <w:r w:rsidRPr="001E0E58">
        <w:rPr>
          <w:lang w:val="en-GB"/>
        </w:rPr>
        <w:t xml:space="preserve"> </w:t>
      </w:r>
      <w:r w:rsidR="00AB465C" w:rsidRPr="001E0E58">
        <w:rPr>
          <w:lang w:val="en-GB"/>
        </w:rPr>
        <w:t xml:space="preserve">the </w:t>
      </w:r>
      <w:r w:rsidRPr="001E0E58">
        <w:rPr>
          <w:lang w:val="en-GB"/>
        </w:rPr>
        <w:t>magmatic properties and relevant atmospheric data at the vent is obtained</w:t>
      </w:r>
      <w:r w:rsidR="00AB465C" w:rsidRPr="001E0E58">
        <w:rPr>
          <w:lang w:val="en-GB"/>
        </w:rPr>
        <w:t>. Furthermore, a best estimate for the plume heights is computed on the basis of data provided by</w:t>
      </w:r>
      <w:r w:rsidR="002F7DC2" w:rsidRPr="001E0E58">
        <w:rPr>
          <w:lang w:val="en-GB"/>
        </w:rPr>
        <w:t xml:space="preserve"> C- and X-band radar</w:t>
      </w:r>
      <w:r w:rsidR="00AB465C" w:rsidRPr="001E0E58">
        <w:rPr>
          <w:lang w:val="en-GB"/>
        </w:rPr>
        <w:t xml:space="preserve"> stations, </w:t>
      </w:r>
      <w:r w:rsidR="002F7DC2" w:rsidRPr="001E0E58">
        <w:rPr>
          <w:lang w:val="en-GB"/>
        </w:rPr>
        <w:t>automatic</w:t>
      </w:r>
      <w:r w:rsidR="00EC7CDF" w:rsidRPr="001E0E58">
        <w:rPr>
          <w:lang w:val="en-GB"/>
        </w:rPr>
        <w:t xml:space="preserve"> </w:t>
      </w:r>
      <w:r w:rsidR="00AB465C" w:rsidRPr="001E0E58">
        <w:rPr>
          <w:lang w:val="en-GB"/>
        </w:rPr>
        <w:t xml:space="preserve">plume tracking </w:t>
      </w:r>
      <w:r w:rsidR="00EC7CDF" w:rsidRPr="001E0E58">
        <w:rPr>
          <w:lang w:val="en-GB"/>
        </w:rPr>
        <w:t>web</w:t>
      </w:r>
      <w:r w:rsidR="009E65E3" w:rsidRPr="001E0E58">
        <w:rPr>
          <w:lang w:val="en-GB"/>
        </w:rPr>
        <w:t>-</w:t>
      </w:r>
      <w:r w:rsidR="00EC7CDF" w:rsidRPr="001E0E58">
        <w:rPr>
          <w:lang w:val="en-GB"/>
        </w:rPr>
        <w:t>cams</w:t>
      </w:r>
      <w:r w:rsidR="00AB465C" w:rsidRPr="001E0E58">
        <w:rPr>
          <w:lang w:val="en-GB"/>
        </w:rPr>
        <w:t>,</w:t>
      </w:r>
      <w:r w:rsidR="009E65E3" w:rsidRPr="001E0E58">
        <w:rPr>
          <w:lang w:val="en-GB"/>
        </w:rPr>
        <w:t xml:space="preserve"> and</w:t>
      </w:r>
      <w:r w:rsidR="00AB465C" w:rsidRPr="001E0E58">
        <w:rPr>
          <w:lang w:val="en-GB"/>
        </w:rPr>
        <w:t xml:space="preserve"> additional observational information from aircraft and ground teams.</w:t>
      </w:r>
      <w:r w:rsidR="005723AC" w:rsidRPr="001E0E58">
        <w:rPr>
          <w:lang w:val="en-GB"/>
        </w:rPr>
        <w:t xml:space="preserve"> </w:t>
      </w:r>
      <w:r w:rsidR="009C53B8" w:rsidRPr="001E0E58">
        <w:rPr>
          <w:lang w:val="en-GB"/>
        </w:rPr>
        <w:t>These constrained data are used as input parameters for level</w:t>
      </w:r>
      <w:r w:rsidR="009E65E3" w:rsidRPr="001E0E58">
        <w:rPr>
          <w:lang w:val="en-GB"/>
        </w:rPr>
        <w:t xml:space="preserve"> II</w:t>
      </w:r>
      <w:r w:rsidR="009C53B8" w:rsidRPr="001E0E58">
        <w:rPr>
          <w:lang w:val="en-GB"/>
        </w:rPr>
        <w:t>.</w:t>
      </w:r>
    </w:p>
    <w:p w14:paraId="76BB5605" w14:textId="37F23B85" w:rsidR="009506F9" w:rsidRPr="001E0E58" w:rsidRDefault="001F1D26" w:rsidP="0016488B">
      <w:pPr>
        <w:pStyle w:val="ListParagraph"/>
        <w:numPr>
          <w:ilvl w:val="0"/>
          <w:numId w:val="1"/>
        </w:numPr>
        <w:rPr>
          <w:lang w:val="en-GB"/>
        </w:rPr>
      </w:pPr>
      <w:r w:rsidRPr="001E0E58">
        <w:rPr>
          <w:lang w:val="en-GB"/>
        </w:rPr>
        <w:t>A</w:t>
      </w:r>
      <w:r w:rsidR="009C53B8" w:rsidRPr="001E0E58">
        <w:rPr>
          <w:lang w:val="en-GB"/>
        </w:rPr>
        <w:t>t</w:t>
      </w:r>
      <w:r w:rsidR="009506F9" w:rsidRPr="001E0E58">
        <w:rPr>
          <w:lang w:val="en-GB"/>
        </w:rPr>
        <w:t xml:space="preserve"> the second level </w:t>
      </w:r>
      <w:r w:rsidR="009C53B8" w:rsidRPr="001E0E58">
        <w:rPr>
          <w:lang w:val="en-GB"/>
        </w:rPr>
        <w:t>(marked in blue) a specified set of up to five plume height models within R</w:t>
      </w:r>
      <w:r w:rsidR="009506F9" w:rsidRPr="001E0E58">
        <w:rPr>
          <w:lang w:val="en-GB"/>
        </w:rPr>
        <w:t xml:space="preserve">EFIR </w:t>
      </w:r>
      <w:r w:rsidR="009C53B8" w:rsidRPr="001E0E58">
        <w:rPr>
          <w:lang w:val="en-GB"/>
        </w:rPr>
        <w:t xml:space="preserve">is </w:t>
      </w:r>
      <w:r w:rsidR="009506F9" w:rsidRPr="001E0E58">
        <w:rPr>
          <w:lang w:val="en-GB"/>
        </w:rPr>
        <w:t>used</w:t>
      </w:r>
      <w:r w:rsidR="009C53B8" w:rsidRPr="001E0E58">
        <w:rPr>
          <w:lang w:val="en-GB"/>
        </w:rPr>
        <w:t xml:space="preserve"> to c</w:t>
      </w:r>
      <w:r w:rsidR="009506F9" w:rsidRPr="001E0E58">
        <w:rPr>
          <w:lang w:val="en-GB"/>
        </w:rPr>
        <w:t>ompute</w:t>
      </w:r>
      <w:r w:rsidR="009C53B8" w:rsidRPr="001E0E58">
        <w:rPr>
          <w:lang w:val="en-GB"/>
        </w:rPr>
        <w:t xml:space="preserve"> </w:t>
      </w:r>
      <w:r w:rsidR="003D49F4" w:rsidRPr="001E0E58">
        <w:rPr>
          <w:lang w:val="en-GB"/>
        </w:rPr>
        <w:t xml:space="preserve">predictions of </w:t>
      </w:r>
      <w:r w:rsidR="006546D0" w:rsidRPr="001E0E58">
        <w:rPr>
          <w:lang w:val="en-GB"/>
        </w:rPr>
        <w:t>MER</w:t>
      </w:r>
      <w:r w:rsidR="009C53B8" w:rsidRPr="001E0E58">
        <w:rPr>
          <w:lang w:val="en-GB"/>
        </w:rPr>
        <w:t>.</w:t>
      </w:r>
      <w:r w:rsidRPr="001E0E58">
        <w:rPr>
          <w:lang w:val="en-GB"/>
        </w:rPr>
        <w:t xml:space="preserve"> Models’ solutions define a range of</w:t>
      </w:r>
      <w:r w:rsidR="009506F9" w:rsidRPr="001E0E58">
        <w:rPr>
          <w:lang w:val="en-GB"/>
        </w:rPr>
        <w:t xml:space="preserve"> possible mass eruption rates. This range is further constrained by a routine, which provides a first (interim) estimate of the currently expected MER, denoted “RMER” (i.e. REFIR-internal MER estimate).</w:t>
      </w:r>
    </w:p>
    <w:p w14:paraId="2B4ED57F" w14:textId="55359231" w:rsidR="00ED32F9" w:rsidRPr="001E0E58" w:rsidRDefault="009506F9" w:rsidP="00B50966">
      <w:pPr>
        <w:pStyle w:val="ListParagraph"/>
        <w:numPr>
          <w:ilvl w:val="0"/>
          <w:numId w:val="1"/>
        </w:numPr>
        <w:rPr>
          <w:lang w:val="en-GB"/>
        </w:rPr>
      </w:pPr>
      <w:r w:rsidRPr="001E0E58">
        <w:rPr>
          <w:lang w:val="en-GB"/>
        </w:rPr>
        <w:t>The RMER values are further constrained in a third processing level (marked in red) by considering MER estimates</w:t>
      </w:r>
      <w:r w:rsidR="003D49F4" w:rsidRPr="001E0E58">
        <w:rPr>
          <w:lang w:val="en-GB"/>
        </w:rPr>
        <w:t xml:space="preserve"> made by models external to REFIR</w:t>
      </w:r>
      <w:r w:rsidRPr="001E0E58">
        <w:rPr>
          <w:lang w:val="en-GB"/>
        </w:rPr>
        <w:t>. The latter are provided by a wind-affected external plume model (“PlumeRise”</w:t>
      </w:r>
      <w:r w:rsidR="00927D94" w:rsidRPr="001E0E58">
        <w:rPr>
          <w:lang w:val="en-GB"/>
        </w:rPr>
        <w:t xml:space="preserve">, see </w:t>
      </w:r>
      <w:r w:rsidRPr="001E0E58">
        <w:rPr>
          <w:i/>
          <w:lang w:val="en-GB"/>
        </w:rPr>
        <w:t>Woodhouse et al.</w:t>
      </w:r>
      <w:r w:rsidRPr="001E0E58">
        <w:rPr>
          <w:lang w:val="en-GB"/>
        </w:rPr>
        <w:t xml:space="preserve"> 201</w:t>
      </w:r>
      <w:r w:rsidR="00927D94" w:rsidRPr="001E0E58">
        <w:rPr>
          <w:lang w:val="en-GB"/>
        </w:rPr>
        <w:t>3</w:t>
      </w:r>
      <w:r w:rsidRPr="001E0E58">
        <w:rPr>
          <w:lang w:val="en-GB"/>
        </w:rPr>
        <w:t>)</w:t>
      </w:r>
      <w:r w:rsidR="00927D94" w:rsidRPr="001E0E58">
        <w:rPr>
          <w:lang w:val="en-GB"/>
        </w:rPr>
        <w:t xml:space="preserve"> and by experimental sensors which will potentially play a major role in future monitoring</w:t>
      </w:r>
      <w:r w:rsidR="003D49F4" w:rsidRPr="001E0E58">
        <w:rPr>
          <w:lang w:val="en-GB"/>
        </w:rPr>
        <w:t xml:space="preserve"> of volcanic plumes</w:t>
      </w:r>
      <w:r w:rsidR="00542D43" w:rsidRPr="001E0E58">
        <w:rPr>
          <w:lang w:val="en-GB"/>
        </w:rPr>
        <w:t xml:space="preserve">. Sensor-based MER methods for which REFIR is specifically </w:t>
      </w:r>
      <w:r w:rsidR="003D49F4" w:rsidRPr="001E0E58">
        <w:rPr>
          <w:lang w:val="en-GB"/>
        </w:rPr>
        <w:t>designed to incorporate</w:t>
      </w:r>
      <w:r w:rsidR="00542D43" w:rsidRPr="001E0E58">
        <w:rPr>
          <w:lang w:val="en-GB"/>
        </w:rPr>
        <w:t xml:space="preserve"> are infrasound sensors</w:t>
      </w:r>
      <w:r w:rsidR="00927D94" w:rsidRPr="001E0E58">
        <w:rPr>
          <w:lang w:val="en-GB"/>
        </w:rPr>
        <w:t xml:space="preserve"> </w:t>
      </w:r>
      <w:r w:rsidR="00542D43" w:rsidRPr="001E0E58">
        <w:rPr>
          <w:lang w:val="en-GB"/>
        </w:rPr>
        <w:t>(</w:t>
      </w:r>
      <w:r w:rsidR="00927D94" w:rsidRPr="001E0E58">
        <w:rPr>
          <w:lang w:val="en-GB"/>
        </w:rPr>
        <w:t>see</w:t>
      </w:r>
      <w:r w:rsidR="00542D43" w:rsidRPr="001E0E58">
        <w:rPr>
          <w:lang w:val="en-GB"/>
        </w:rPr>
        <w:t xml:space="preserve"> e.g. </w:t>
      </w:r>
      <w:r w:rsidR="00542D43" w:rsidRPr="001E0E58">
        <w:rPr>
          <w:i/>
          <w:lang w:val="en-GB"/>
        </w:rPr>
        <w:t>Ripepe et al.</w:t>
      </w:r>
      <w:r w:rsidR="00542D43" w:rsidRPr="001E0E58">
        <w:rPr>
          <w:lang w:val="en-GB"/>
        </w:rPr>
        <w:t xml:space="preserve">, 2013), electric field sensors (see e.g. </w:t>
      </w:r>
      <w:r w:rsidR="00542D43" w:rsidRPr="001E0E58">
        <w:rPr>
          <w:i/>
          <w:lang w:val="en-GB"/>
        </w:rPr>
        <w:t xml:space="preserve">Büttner et </w:t>
      </w:r>
      <w:r w:rsidR="00542D43" w:rsidRPr="001E0E58">
        <w:rPr>
          <w:i/>
          <w:lang w:val="en-GB"/>
        </w:rPr>
        <w:lastRenderedPageBreak/>
        <w:t>al</w:t>
      </w:r>
      <w:r w:rsidR="00542D43" w:rsidRPr="001E0E58">
        <w:rPr>
          <w:lang w:val="en-GB"/>
        </w:rPr>
        <w:t>., 2000), microwave scattering models (</w:t>
      </w:r>
      <w:r w:rsidR="00ED32F9" w:rsidRPr="001E0E58">
        <w:rPr>
          <w:lang w:val="en-GB"/>
        </w:rPr>
        <w:t xml:space="preserve">see e.g. </w:t>
      </w:r>
      <w:r w:rsidR="00ED32F9" w:rsidRPr="001E0E58">
        <w:rPr>
          <w:i/>
          <w:lang w:val="en-GB"/>
        </w:rPr>
        <w:t>Marzano et al</w:t>
      </w:r>
      <w:r w:rsidR="00ED32F9" w:rsidRPr="001E0E58">
        <w:rPr>
          <w:lang w:val="en-GB"/>
        </w:rPr>
        <w:t xml:space="preserve">., 2013) and pulse analyses using near-field videos of the vent (see e.g. </w:t>
      </w:r>
      <w:r w:rsidR="00ED32F9" w:rsidRPr="001E0E58">
        <w:rPr>
          <w:i/>
          <w:lang w:val="en-GB"/>
        </w:rPr>
        <w:t>Dürig et al</w:t>
      </w:r>
      <w:r w:rsidR="00ED32F9" w:rsidRPr="001E0E58">
        <w:rPr>
          <w:lang w:val="en-GB"/>
        </w:rPr>
        <w:t>., 2015).</w:t>
      </w:r>
      <w:r w:rsidR="001F1D26" w:rsidRPr="001E0E58">
        <w:rPr>
          <w:lang w:val="en-GB"/>
        </w:rPr>
        <w:t xml:space="preserve"> This results i</w:t>
      </w:r>
      <w:r w:rsidR="00E12DDB" w:rsidRPr="001E0E58">
        <w:rPr>
          <w:lang w:val="en-GB"/>
        </w:rPr>
        <w:t>s</w:t>
      </w:r>
      <w:r w:rsidR="001F1D26" w:rsidRPr="001E0E58">
        <w:rPr>
          <w:lang w:val="en-GB"/>
        </w:rPr>
        <w:t xml:space="preserve"> the best estimate of the current MER, FMER, which</w:t>
      </w:r>
      <w:r w:rsidR="00ED32F9" w:rsidRPr="001E0E58">
        <w:rPr>
          <w:lang w:val="en-GB"/>
        </w:rPr>
        <w:t xml:space="preserve"> </w:t>
      </w:r>
      <w:r w:rsidR="004E460D" w:rsidRPr="001E0E58">
        <w:rPr>
          <w:lang w:val="en-GB"/>
        </w:rPr>
        <w:t>can be continuously displayed on an open webpage</w:t>
      </w:r>
      <w:r w:rsidR="001F1D26" w:rsidRPr="001E0E58">
        <w:rPr>
          <w:lang w:val="en-GB"/>
        </w:rPr>
        <w:t xml:space="preserve"> during an eruption.</w:t>
      </w:r>
    </w:p>
    <w:p w14:paraId="0A612DED" w14:textId="77777777" w:rsidR="00996261" w:rsidRPr="001E0E58" w:rsidRDefault="00996261" w:rsidP="00ED32F9">
      <w:pPr>
        <w:pStyle w:val="ListParagraph"/>
        <w:rPr>
          <w:rFonts w:asciiTheme="minorHAnsi" w:hAnsiTheme="minorHAnsi"/>
          <w:lang w:val="en-GB"/>
        </w:rPr>
      </w:pPr>
    </w:p>
    <w:p w14:paraId="154A7F56" w14:textId="77777777" w:rsidR="00156429" w:rsidRDefault="00156429" w:rsidP="00156429">
      <w:pPr>
        <w:keepNext/>
        <w:jc w:val="center"/>
        <w:rPr>
          <w:ins w:id="524" w:author="Dioguardi, Fabio" w:date="2019-01-24T16:33:00Z"/>
        </w:rPr>
      </w:pPr>
      <w:ins w:id="525" w:author="Dioguardi, Fabio" w:date="2019-01-24T16:33:00Z">
        <w:r w:rsidRPr="00E667D9">
          <w:rPr>
            <w:rFonts w:asciiTheme="minorHAnsi" w:hAnsiTheme="minorHAnsi"/>
            <w:noProof/>
            <w:szCs w:val="22"/>
            <w:lang w:val="en-GB" w:eastAsia="en-GB"/>
          </w:rPr>
          <w:drawing>
            <wp:inline distT="0" distB="0" distL="0" distR="0" wp14:anchorId="5C24E40D" wp14:editId="413DC682">
              <wp:extent cx="4576445" cy="6018223"/>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fir_flowchart201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78958" cy="6021527"/>
                      </a:xfrm>
                      <a:prstGeom prst="rect">
                        <a:avLst/>
                      </a:prstGeom>
                    </pic:spPr>
                  </pic:pic>
                </a:graphicData>
              </a:graphic>
            </wp:inline>
          </w:drawing>
        </w:r>
      </w:ins>
    </w:p>
    <w:p w14:paraId="0FA9BCE0" w14:textId="55B9D6EA" w:rsidR="00156429" w:rsidRPr="00B16C52" w:rsidRDefault="00156429" w:rsidP="00156429">
      <w:pPr>
        <w:pStyle w:val="Caption"/>
        <w:rPr>
          <w:ins w:id="526" w:author="Dioguardi, Fabio" w:date="2019-01-24T16:33:00Z"/>
          <w:lang w:val="en-GB"/>
        </w:rPr>
      </w:pPr>
      <w:ins w:id="527" w:author="Dioguardi, Fabio" w:date="2019-01-24T16:33:00Z">
        <w:r>
          <w:t xml:space="preserve">Figure </w:t>
        </w:r>
        <w:r>
          <w:fldChar w:fldCharType="begin"/>
        </w:r>
        <w:r>
          <w:instrText xml:space="preserve"> SEQ Figure \* ARABIC </w:instrText>
        </w:r>
      </w:ins>
      <w:r>
        <w:fldChar w:fldCharType="separate"/>
      </w:r>
      <w:ins w:id="528" w:author="Dioguardi, Fabio" w:date="2019-01-25T16:40:00Z">
        <w:r w:rsidR="00887E86">
          <w:rPr>
            <w:noProof/>
          </w:rPr>
          <w:t>1</w:t>
        </w:r>
      </w:ins>
      <w:ins w:id="529" w:author="Dioguardi, Fabio" w:date="2019-01-24T16:33:00Z">
        <w:r>
          <w:fldChar w:fldCharType="end"/>
        </w:r>
        <w:r>
          <w:t xml:space="preserve">. </w:t>
        </w:r>
        <w:r w:rsidRPr="00CA5204">
          <w:t>Schematic illustrating the flow of information within the multi-parameter system REFIR as implemented in Iceland. The three levels of data processing, consisting of the initial observational data processing (level I), computation of estimates of MER us</w:t>
        </w:r>
        <w:r w:rsidRPr="00A3487B">
          <w:rPr>
            <w:lang w:val="en-GB"/>
          </w:rPr>
          <w:t xml:space="preserve"> </w:t>
        </w:r>
        <w:r w:rsidRPr="00B16C52">
          <w:rPr>
            <w:lang w:val="en-GB"/>
          </w:rPr>
          <w:t>a suite of models (level II), and refinement of MER using external models and sensors (level III), are marked in green, blue and red, respectively. The tephra, airborne and ground teams that acquire observational data are expected to be manned by the University of Iceland. (Abbreviations of cooperating Futurevolc partners: IMO: Icelandic Met Office; GFZ: Geoforschungszentrum Potsdam, NICA: Nicarnica Aviation; CHALM: Chalmers University; BRIS: University of Bristol; UFI: University of Florence; UWUE: University of Würzburg; CETEMPS: University of L’Aquila)</w:t>
        </w:r>
      </w:ins>
    </w:p>
    <w:p w14:paraId="41622C1D" w14:textId="1CA8BD7F" w:rsidR="003F0E11" w:rsidRPr="00B16C52" w:rsidDel="00156429" w:rsidRDefault="003F0E11">
      <w:pPr>
        <w:rPr>
          <w:del w:id="530" w:author="Dioguardi, Fabio" w:date="2019-01-24T16:33:00Z"/>
          <w:rFonts w:asciiTheme="minorHAnsi" w:eastAsiaTheme="majorEastAsia" w:hAnsiTheme="minorHAnsi" w:cstheme="majorBidi"/>
          <w:color w:val="365F91" w:themeColor="accent1" w:themeShade="BF"/>
          <w:szCs w:val="22"/>
          <w:lang w:val="en-GB"/>
        </w:rPr>
      </w:pPr>
      <w:del w:id="531" w:author="Dioguardi, Fabio" w:date="2019-01-24T16:33:00Z">
        <w:r w:rsidRPr="00B16C52" w:rsidDel="00156429">
          <w:rPr>
            <w:rFonts w:asciiTheme="minorHAnsi" w:hAnsiTheme="minorHAnsi"/>
            <w:szCs w:val="22"/>
            <w:lang w:val="en-GB"/>
          </w:rPr>
          <w:br w:type="page"/>
        </w:r>
      </w:del>
    </w:p>
    <w:p w14:paraId="6E431DBD" w14:textId="0B25942E" w:rsidR="003F0E11" w:rsidRPr="00B16C52" w:rsidRDefault="00370C0B" w:rsidP="0010418F">
      <w:pPr>
        <w:pStyle w:val="Heading2"/>
        <w:rPr>
          <w:lang w:val="en-GB"/>
        </w:rPr>
      </w:pPr>
      <w:bookmarkStart w:id="532" w:name="_Toc536110871"/>
      <w:r w:rsidRPr="00B16C52">
        <w:rPr>
          <w:lang w:val="en-GB"/>
        </w:rPr>
        <w:lastRenderedPageBreak/>
        <w:t>System requirements</w:t>
      </w:r>
      <w:bookmarkEnd w:id="532"/>
    </w:p>
    <w:p w14:paraId="1FD8C742" w14:textId="77777777" w:rsidR="00973553" w:rsidRPr="00B16C52" w:rsidRDefault="00973553" w:rsidP="003F0E11">
      <w:pPr>
        <w:rPr>
          <w:rFonts w:asciiTheme="minorHAnsi" w:hAnsiTheme="minorHAnsi"/>
          <w:szCs w:val="22"/>
          <w:lang w:val="en-GB"/>
        </w:rPr>
      </w:pPr>
    </w:p>
    <w:p w14:paraId="5A610285" w14:textId="7831D696" w:rsidR="00370C0B" w:rsidRDefault="003D49F4" w:rsidP="003F0E11">
      <w:pPr>
        <w:rPr>
          <w:ins w:id="533" w:author="Dioguardi, Fabio" w:date="2018-10-24T14:43:00Z"/>
          <w:szCs w:val="22"/>
          <w:lang w:val="en-GB"/>
        </w:rPr>
      </w:pPr>
      <w:r w:rsidRPr="00B16C52">
        <w:rPr>
          <w:szCs w:val="22"/>
          <w:lang w:val="en-GB"/>
        </w:rPr>
        <w:t>The REFIR system has been developed in Python 3</w:t>
      </w:r>
      <w:r w:rsidR="00BD1797" w:rsidRPr="00B16C52">
        <w:rPr>
          <w:szCs w:val="22"/>
          <w:lang w:val="en-GB"/>
        </w:rPr>
        <w:t>.</w:t>
      </w:r>
      <w:ins w:id="534" w:author="Dioguardi, Fabio" w:date="2018-10-24T14:42:00Z">
        <w:r w:rsidR="00B16C52">
          <w:rPr>
            <w:szCs w:val="22"/>
            <w:lang w:val="en-GB"/>
          </w:rPr>
          <w:t>7</w:t>
        </w:r>
      </w:ins>
      <w:del w:id="535" w:author="Dioguardi, Fabio" w:date="2018-10-24T14:42:00Z">
        <w:r w:rsidR="00BD1797" w:rsidRPr="00B16C52" w:rsidDel="00B16C52">
          <w:rPr>
            <w:szCs w:val="22"/>
            <w:lang w:val="en-GB"/>
          </w:rPr>
          <w:delText>4.5</w:delText>
        </w:r>
      </w:del>
      <w:r w:rsidR="003F3433" w:rsidRPr="00B16C52">
        <w:rPr>
          <w:szCs w:val="22"/>
          <w:lang w:val="en-GB"/>
        </w:rPr>
        <w:t xml:space="preserve">, which guarantees a </w:t>
      </w:r>
      <w:r w:rsidR="00973553" w:rsidRPr="00B16C52">
        <w:rPr>
          <w:szCs w:val="22"/>
          <w:lang w:val="en-GB"/>
        </w:rPr>
        <w:t>platform-independent application</w:t>
      </w:r>
      <w:r w:rsidR="003F3433" w:rsidRPr="00B16C52">
        <w:rPr>
          <w:szCs w:val="22"/>
          <w:lang w:val="en-GB"/>
        </w:rPr>
        <w:t xml:space="preserve">. </w:t>
      </w:r>
      <w:r w:rsidRPr="00B16C52">
        <w:rPr>
          <w:szCs w:val="22"/>
          <w:lang w:val="en-GB"/>
        </w:rPr>
        <w:t>The</w:t>
      </w:r>
      <w:r w:rsidR="003F3433" w:rsidRPr="00B16C52">
        <w:rPr>
          <w:szCs w:val="22"/>
          <w:lang w:val="en-GB"/>
        </w:rPr>
        <w:t xml:space="preserve"> </w:t>
      </w:r>
      <w:r w:rsidR="006C2D48" w:rsidRPr="00B16C52">
        <w:rPr>
          <w:szCs w:val="22"/>
          <w:lang w:val="en-GB"/>
        </w:rPr>
        <w:t xml:space="preserve">routines </w:t>
      </w:r>
      <w:r w:rsidR="003F3433" w:rsidRPr="00B16C52">
        <w:rPr>
          <w:szCs w:val="22"/>
          <w:lang w:val="en-GB"/>
        </w:rPr>
        <w:t xml:space="preserve">have been successfully tested on Windows and Linux operating systems. </w:t>
      </w:r>
      <w:r w:rsidR="00370C0B" w:rsidRPr="00B16C52">
        <w:rPr>
          <w:szCs w:val="22"/>
          <w:lang w:val="en-GB"/>
        </w:rPr>
        <w:t>It is</w:t>
      </w:r>
      <w:r w:rsidRPr="00B16C52">
        <w:rPr>
          <w:szCs w:val="22"/>
          <w:lang w:val="en-GB"/>
        </w:rPr>
        <w:t xml:space="preserve"> important</w:t>
      </w:r>
      <w:r w:rsidR="00370C0B" w:rsidRPr="00B16C52">
        <w:rPr>
          <w:szCs w:val="22"/>
          <w:lang w:val="en-GB"/>
        </w:rPr>
        <w:t xml:space="preserve"> to note that</w:t>
      </w:r>
      <w:r w:rsidR="007D6632" w:rsidRPr="00B16C52">
        <w:rPr>
          <w:szCs w:val="22"/>
          <w:lang w:val="en-GB"/>
        </w:rPr>
        <w:t xml:space="preserve"> Python 3 is not</w:t>
      </w:r>
      <w:r w:rsidR="003F3433" w:rsidRPr="00B16C52">
        <w:rPr>
          <w:szCs w:val="22"/>
          <w:lang w:val="en-GB"/>
        </w:rPr>
        <w:t xml:space="preserve"> automatically backwards compatible</w:t>
      </w:r>
      <w:r w:rsidR="00370C0B" w:rsidRPr="00B16C52">
        <w:rPr>
          <w:szCs w:val="22"/>
          <w:lang w:val="en-GB"/>
        </w:rPr>
        <w:t xml:space="preserve">. Although the codes have been </w:t>
      </w:r>
      <w:r w:rsidRPr="00B16C52">
        <w:rPr>
          <w:szCs w:val="22"/>
          <w:lang w:val="en-GB"/>
        </w:rPr>
        <w:t xml:space="preserve">developed </w:t>
      </w:r>
      <w:r w:rsidR="00370C0B" w:rsidRPr="00B16C52">
        <w:rPr>
          <w:szCs w:val="22"/>
          <w:lang w:val="en-GB"/>
        </w:rPr>
        <w:t xml:space="preserve">under the </w:t>
      </w:r>
      <w:r w:rsidR="00FF38C5" w:rsidRPr="00B16C52">
        <w:rPr>
          <w:szCs w:val="22"/>
          <w:lang w:val="en-GB"/>
        </w:rPr>
        <w:t xml:space="preserve">principle </w:t>
      </w:r>
      <w:r w:rsidR="00370C0B" w:rsidRPr="00B16C52">
        <w:rPr>
          <w:szCs w:val="22"/>
          <w:lang w:val="en-GB"/>
        </w:rPr>
        <w:t xml:space="preserve">of maximum compatibility, </w:t>
      </w:r>
      <w:r w:rsidR="00FF38C5" w:rsidRPr="00B16C52">
        <w:rPr>
          <w:szCs w:val="22"/>
          <w:lang w:val="en-GB"/>
        </w:rPr>
        <w:t>we cannot exclude the possibility</w:t>
      </w:r>
      <w:r w:rsidR="00370C0B" w:rsidRPr="00B16C52">
        <w:rPr>
          <w:szCs w:val="22"/>
          <w:lang w:val="en-GB"/>
        </w:rPr>
        <w:t xml:space="preserve"> that </w:t>
      </w:r>
      <w:r w:rsidR="00A46AD2" w:rsidRPr="00B16C52">
        <w:rPr>
          <w:szCs w:val="22"/>
          <w:lang w:val="en-GB"/>
        </w:rPr>
        <w:t xml:space="preserve">compatibility issues </w:t>
      </w:r>
      <w:r w:rsidR="00370C0B" w:rsidRPr="00B16C52">
        <w:rPr>
          <w:szCs w:val="22"/>
          <w:lang w:val="en-GB"/>
        </w:rPr>
        <w:t xml:space="preserve">might occur when using interpreters of Python 2.6 and </w:t>
      </w:r>
      <w:r w:rsidR="00A46AD2" w:rsidRPr="00B16C52">
        <w:rPr>
          <w:szCs w:val="22"/>
          <w:lang w:val="en-GB"/>
        </w:rPr>
        <w:t>previous versions</w:t>
      </w:r>
      <w:r w:rsidR="00370C0B" w:rsidRPr="00B16C52">
        <w:rPr>
          <w:szCs w:val="22"/>
          <w:lang w:val="en-GB"/>
        </w:rPr>
        <w:t>.</w:t>
      </w:r>
      <w:r w:rsidR="003F3433" w:rsidRPr="00B16C52">
        <w:rPr>
          <w:szCs w:val="22"/>
          <w:lang w:val="en-GB"/>
        </w:rPr>
        <w:t xml:space="preserve"> </w:t>
      </w:r>
      <w:r w:rsidR="00370C0B" w:rsidRPr="00B16C52">
        <w:rPr>
          <w:szCs w:val="22"/>
          <w:lang w:val="en-GB"/>
        </w:rPr>
        <w:t>I</w:t>
      </w:r>
      <w:r w:rsidR="00AF764F" w:rsidRPr="00B16C52">
        <w:rPr>
          <w:szCs w:val="22"/>
          <w:lang w:val="en-GB"/>
        </w:rPr>
        <w:t xml:space="preserve">t is </w:t>
      </w:r>
      <w:r w:rsidR="00370C0B" w:rsidRPr="00B16C52">
        <w:rPr>
          <w:szCs w:val="22"/>
          <w:lang w:val="en-GB"/>
        </w:rPr>
        <w:t xml:space="preserve">therefore strongly </w:t>
      </w:r>
      <w:r w:rsidR="00AF764F" w:rsidRPr="00B16C52">
        <w:rPr>
          <w:szCs w:val="22"/>
          <w:lang w:val="en-GB"/>
        </w:rPr>
        <w:t>recommended</w:t>
      </w:r>
      <w:r w:rsidR="003F3433" w:rsidRPr="00B16C52">
        <w:rPr>
          <w:szCs w:val="22"/>
          <w:lang w:val="en-GB"/>
        </w:rPr>
        <w:t xml:space="preserve"> </w:t>
      </w:r>
      <w:r w:rsidR="00FF38C5" w:rsidRPr="00B16C52">
        <w:rPr>
          <w:szCs w:val="22"/>
          <w:lang w:val="en-GB"/>
        </w:rPr>
        <w:t>that</w:t>
      </w:r>
      <w:r w:rsidR="003F3433" w:rsidRPr="00B16C52">
        <w:rPr>
          <w:szCs w:val="22"/>
          <w:lang w:val="en-GB"/>
        </w:rPr>
        <w:t xml:space="preserve"> a Python 3 </w:t>
      </w:r>
      <w:r w:rsidR="00370C0B" w:rsidRPr="00B16C52">
        <w:rPr>
          <w:szCs w:val="22"/>
          <w:lang w:val="en-GB"/>
        </w:rPr>
        <w:t>interpreter</w:t>
      </w:r>
      <w:r w:rsidR="00FF38C5" w:rsidRPr="00B16C52">
        <w:rPr>
          <w:szCs w:val="22"/>
          <w:lang w:val="en-GB"/>
        </w:rPr>
        <w:t xml:space="preserve"> is used</w:t>
      </w:r>
      <w:r w:rsidR="00370C0B" w:rsidRPr="00B16C52">
        <w:rPr>
          <w:szCs w:val="22"/>
          <w:lang w:val="en-GB"/>
        </w:rPr>
        <w:t xml:space="preserve"> </w:t>
      </w:r>
      <w:r w:rsidR="003F3433" w:rsidRPr="00B16C52">
        <w:rPr>
          <w:szCs w:val="22"/>
          <w:lang w:val="en-GB"/>
        </w:rPr>
        <w:t>to run the programs.</w:t>
      </w:r>
      <w:r w:rsidR="00AF764F" w:rsidRPr="00B16C52">
        <w:rPr>
          <w:szCs w:val="22"/>
          <w:lang w:val="en-GB"/>
        </w:rPr>
        <w:t xml:space="preserve"> </w:t>
      </w:r>
    </w:p>
    <w:p w14:paraId="2B021F25" w14:textId="03FFA627" w:rsidR="00B16C52" w:rsidRDefault="00B16C52" w:rsidP="003F0E11">
      <w:pPr>
        <w:rPr>
          <w:ins w:id="536" w:author="Dioguardi, Fabio" w:date="2018-10-24T14:44:00Z"/>
          <w:szCs w:val="22"/>
          <w:lang w:val="en-GB"/>
        </w:rPr>
      </w:pPr>
      <w:ins w:id="537" w:author="Dioguardi, Fabio" w:date="2018-10-24T14:43:00Z">
        <w:r>
          <w:rPr>
            <w:szCs w:val="22"/>
            <w:lang w:val="en-GB"/>
          </w:rPr>
          <w:t xml:space="preserve">Additional software is needed when using the Automatic weather data retrieval </w:t>
        </w:r>
      </w:ins>
      <w:ins w:id="538" w:author="Dioguardi, Fabio" w:date="2018-10-24T14:44:00Z">
        <w:r>
          <w:rPr>
            <w:szCs w:val="22"/>
            <w:lang w:val="en-GB"/>
          </w:rPr>
          <w:t>functionalities. These are:</w:t>
        </w:r>
      </w:ins>
    </w:p>
    <w:p w14:paraId="0195DC46" w14:textId="123975E0" w:rsidR="00B16C52" w:rsidRDefault="00B16C52" w:rsidP="00E765D3">
      <w:pPr>
        <w:pStyle w:val="ListParagraph"/>
        <w:numPr>
          <w:ilvl w:val="0"/>
          <w:numId w:val="52"/>
        </w:numPr>
        <w:rPr>
          <w:ins w:id="539" w:author="Dioguardi, Fabio" w:date="2018-10-24T14:46:00Z"/>
          <w:lang w:val="en-GB"/>
        </w:rPr>
      </w:pPr>
      <w:ins w:id="540" w:author="Dioguardi, Fabio" w:date="2018-10-24T14:44:00Z">
        <w:r w:rsidRPr="00E765D3">
          <w:rPr>
            <w:b/>
            <w:lang w:val="en-GB"/>
          </w:rPr>
          <w:t>Wgrib2</w:t>
        </w:r>
        <w:r>
          <w:rPr>
            <w:lang w:val="en-GB"/>
          </w:rPr>
          <w:t xml:space="preserve"> (</w:t>
        </w:r>
      </w:ins>
      <w:ins w:id="541" w:author="Dioguardi, Fabio" w:date="2018-10-24T14:45:00Z">
        <w:r>
          <w:rPr>
            <w:lang w:val="en-GB"/>
          </w:rPr>
          <w:fldChar w:fldCharType="begin"/>
        </w:r>
        <w:r>
          <w:rPr>
            <w:lang w:val="en-GB"/>
          </w:rPr>
          <w:instrText xml:space="preserve"> HYPERLINK "</w:instrText>
        </w:r>
      </w:ins>
      <w:ins w:id="542" w:author="Dioguardi, Fabio" w:date="2018-10-24T14:44:00Z">
        <w:r w:rsidRPr="00B16C52">
          <w:rPr>
            <w:lang w:val="en-GB"/>
          </w:rPr>
          <w:instrText>http://www.cpc.ncep.noaa.gov/products/wesley/wgrib2/</w:instrText>
        </w:r>
      </w:ins>
      <w:ins w:id="543" w:author="Dioguardi, Fabio" w:date="2018-10-24T14:45:00Z">
        <w:r>
          <w:rPr>
            <w:lang w:val="en-GB"/>
          </w:rPr>
          <w:instrText xml:space="preserve">" </w:instrText>
        </w:r>
        <w:r>
          <w:rPr>
            <w:lang w:val="en-GB"/>
          </w:rPr>
          <w:fldChar w:fldCharType="separate"/>
        </w:r>
      </w:ins>
      <w:ins w:id="544" w:author="Dioguardi, Fabio" w:date="2018-10-24T14:44:00Z">
        <w:r w:rsidRPr="00AC03A1">
          <w:rPr>
            <w:rStyle w:val="Hyperlink"/>
            <w:lang w:val="en-GB"/>
          </w:rPr>
          <w:t>http://www.cpc.ncep.noaa.gov/products/wesley/wgrib2/</w:t>
        </w:r>
      </w:ins>
      <w:ins w:id="545" w:author="Dioguardi, Fabio" w:date="2018-10-24T14:45:00Z">
        <w:r>
          <w:rPr>
            <w:lang w:val="en-GB"/>
          </w:rPr>
          <w:fldChar w:fldCharType="end"/>
        </w:r>
      </w:ins>
      <w:ins w:id="546" w:author="Dioguardi, Fabio" w:date="2018-10-24T14:44:00Z">
        <w:r>
          <w:rPr>
            <w:lang w:val="en-GB"/>
          </w:rPr>
          <w:t xml:space="preserve">). </w:t>
        </w:r>
      </w:ins>
      <w:ins w:id="547" w:author="Dioguardi, Fabio" w:date="2018-10-24T14:45:00Z">
        <w:r>
          <w:rPr>
            <w:lang w:val="en-GB"/>
          </w:rPr>
          <w:t xml:space="preserve">This program is needed for interpreting and extracting data from GFS (Global Forecasting System </w:t>
        </w:r>
      </w:ins>
      <w:ins w:id="548" w:author="Dioguardi, Fabio" w:date="2018-10-24T14:46:00Z">
        <w:r>
          <w:rPr>
            <w:lang w:val="en-GB"/>
          </w:rPr>
          <w:t>by NCEP)</w:t>
        </w:r>
      </w:ins>
      <w:ins w:id="549" w:author="Dioguardi, Fabio" w:date="2018-10-24T14:45:00Z">
        <w:r>
          <w:rPr>
            <w:lang w:val="en-GB"/>
          </w:rPr>
          <w:t xml:space="preserve"> forecast </w:t>
        </w:r>
      </w:ins>
      <w:ins w:id="550" w:author="Dioguardi, Fabio" w:date="2018-10-24T14:46:00Z">
        <w:r>
          <w:rPr>
            <w:lang w:val="en-GB"/>
          </w:rPr>
          <w:t>gridded data, which are in grib2 format. In the current version, REFIR assumes that the executables are in the system path.</w:t>
        </w:r>
      </w:ins>
    </w:p>
    <w:p w14:paraId="416BD0B7" w14:textId="01C367CC" w:rsidR="00B16C52" w:rsidRDefault="00B16C52" w:rsidP="00E765D3">
      <w:pPr>
        <w:pStyle w:val="ListParagraph"/>
        <w:numPr>
          <w:ilvl w:val="0"/>
          <w:numId w:val="52"/>
        </w:numPr>
        <w:rPr>
          <w:ins w:id="551" w:author="Dioguardi, Fabio" w:date="2018-10-24T14:49:00Z"/>
          <w:lang w:val="en-GB"/>
        </w:rPr>
      </w:pPr>
      <w:ins w:id="552" w:author="Dioguardi, Fabio" w:date="2018-10-24T14:47:00Z">
        <w:r>
          <w:rPr>
            <w:b/>
            <w:lang w:val="en-GB"/>
          </w:rPr>
          <w:t>Grib-tools</w:t>
        </w:r>
        <w:r>
          <w:rPr>
            <w:lang w:val="en-GB"/>
          </w:rPr>
          <w:t xml:space="preserve">. A collection of scripts that is used for interpreting and extracting data from weather data saved in grib1 format (like ERA-Interim). In Linux, </w:t>
        </w:r>
      </w:ins>
      <w:ins w:id="553" w:author="Dioguardi, Fabio" w:date="2018-10-24T14:48:00Z">
        <w:r>
          <w:rPr>
            <w:lang w:val="en-GB"/>
          </w:rPr>
          <w:t xml:space="preserve">these can be obtained by installing Eccodes and including the binaries folder in the system path; in Windows, </w:t>
        </w:r>
      </w:ins>
      <w:ins w:id="554" w:author="Dioguardi, Fabio" w:date="2018-10-24T14:49:00Z">
        <w:r>
          <w:rPr>
            <w:lang w:val="en-GB"/>
          </w:rPr>
          <w:t xml:space="preserve">grib-tools is a Chocolatey package that can be retrieved from </w:t>
        </w:r>
        <w:r>
          <w:rPr>
            <w:lang w:val="en-GB"/>
          </w:rPr>
          <w:fldChar w:fldCharType="begin"/>
        </w:r>
        <w:r>
          <w:rPr>
            <w:lang w:val="en-GB"/>
          </w:rPr>
          <w:instrText xml:space="preserve"> HYPERLINK "</w:instrText>
        </w:r>
        <w:r w:rsidRPr="00B16C52">
          <w:rPr>
            <w:lang w:val="en-GB"/>
          </w:rPr>
          <w:instrText>https://chocolatey.org/packages/grib-tools</w:instrText>
        </w:r>
        <w:r>
          <w:rPr>
            <w:lang w:val="en-GB"/>
          </w:rPr>
          <w:instrText xml:space="preserve">" </w:instrText>
        </w:r>
        <w:r>
          <w:rPr>
            <w:lang w:val="en-GB"/>
          </w:rPr>
          <w:fldChar w:fldCharType="separate"/>
        </w:r>
        <w:r w:rsidRPr="00AC03A1">
          <w:rPr>
            <w:rStyle w:val="Hyperlink"/>
            <w:lang w:val="en-GB"/>
          </w:rPr>
          <w:t>https://chocolatey.org/packages/grib-tools</w:t>
        </w:r>
        <w:r>
          <w:rPr>
            <w:lang w:val="en-GB"/>
          </w:rPr>
          <w:fldChar w:fldCharType="end"/>
        </w:r>
        <w:r>
          <w:rPr>
            <w:lang w:val="en-GB"/>
          </w:rPr>
          <w:t xml:space="preserve">. </w:t>
        </w:r>
      </w:ins>
    </w:p>
    <w:p w14:paraId="4071B6A8" w14:textId="37B642C2" w:rsidR="00B16C52" w:rsidRPr="00E765D3" w:rsidRDefault="00B16C52" w:rsidP="00E765D3">
      <w:pPr>
        <w:pStyle w:val="ListParagraph"/>
        <w:numPr>
          <w:ilvl w:val="0"/>
          <w:numId w:val="52"/>
        </w:numPr>
        <w:rPr>
          <w:lang w:val="en-GB"/>
        </w:rPr>
      </w:pPr>
      <w:ins w:id="555" w:author="Dioguardi, Fabio" w:date="2018-10-24T14:49:00Z">
        <w:r>
          <w:rPr>
            <w:b/>
            <w:lang w:val="en-GB"/>
          </w:rPr>
          <w:t>ECMWF Client Key</w:t>
        </w:r>
        <w:r w:rsidRPr="00E765D3">
          <w:rPr>
            <w:lang w:val="en-GB"/>
          </w:rPr>
          <w:t>.</w:t>
        </w:r>
        <w:r>
          <w:rPr>
            <w:lang w:val="en-GB"/>
          </w:rPr>
          <w:t xml:space="preserve"> In order to download ECMWF data like ERA-Interim reanalyses that are used by REFIR, </w:t>
        </w:r>
      </w:ins>
      <w:ins w:id="556" w:author="Dioguardi, Fabio" w:date="2018-10-24T14:50:00Z">
        <w:r>
          <w:rPr>
            <w:lang w:val="en-GB"/>
          </w:rPr>
          <w:t xml:space="preserve">the user needs to register to the service on </w:t>
        </w:r>
        <w:r>
          <w:rPr>
            <w:lang w:val="en-GB"/>
          </w:rPr>
          <w:fldChar w:fldCharType="begin"/>
        </w:r>
        <w:r>
          <w:rPr>
            <w:lang w:val="en-GB"/>
          </w:rPr>
          <w:instrText xml:space="preserve"> HYPERLINK "</w:instrText>
        </w:r>
        <w:r w:rsidRPr="00B16C52">
          <w:rPr>
            <w:lang w:val="en-GB"/>
          </w:rPr>
          <w:instrText>https://www.ecmwf.int/en/forecasts/datasets/archive-datasets/reanalysis-datasets/era-interim</w:instrText>
        </w:r>
        <w:r>
          <w:rPr>
            <w:lang w:val="en-GB"/>
          </w:rPr>
          <w:instrText xml:space="preserve">" </w:instrText>
        </w:r>
        <w:r>
          <w:rPr>
            <w:lang w:val="en-GB"/>
          </w:rPr>
          <w:fldChar w:fldCharType="separate"/>
        </w:r>
        <w:r w:rsidRPr="00AC03A1">
          <w:rPr>
            <w:rStyle w:val="Hyperlink"/>
            <w:lang w:val="en-GB"/>
          </w:rPr>
          <w:t>https://www.ecmwf.int/en/forecasts/datasets/archive-datasets/reanalysis-datasets/era-interim</w:t>
        </w:r>
        <w:r>
          <w:rPr>
            <w:lang w:val="en-GB"/>
          </w:rPr>
          <w:fldChar w:fldCharType="end"/>
        </w:r>
        <w:r>
          <w:rPr>
            <w:lang w:val="en-GB"/>
          </w:rPr>
          <w:t>. Once the registration is complete</w:t>
        </w:r>
      </w:ins>
      <w:ins w:id="557" w:author="Dioguardi, Fabio" w:date="2018-10-24T14:51:00Z">
        <w:r>
          <w:rPr>
            <w:lang w:val="en-GB"/>
          </w:rPr>
          <w:t xml:space="preserve">, </w:t>
        </w:r>
        <w:r w:rsidR="00D924A3">
          <w:rPr>
            <w:lang w:val="en-GB"/>
          </w:rPr>
          <w:t xml:space="preserve">data can be retrieved following these instructions: </w:t>
        </w:r>
      </w:ins>
      <w:ins w:id="558" w:author="Dioguardi, Fabio" w:date="2018-10-24T14:52:00Z">
        <w:r w:rsidR="00D924A3">
          <w:rPr>
            <w:lang w:val="en-GB"/>
          </w:rPr>
          <w:fldChar w:fldCharType="begin"/>
        </w:r>
        <w:r w:rsidR="00D924A3">
          <w:rPr>
            <w:lang w:val="en-GB"/>
          </w:rPr>
          <w:instrText xml:space="preserve"> HYPERLINK "</w:instrText>
        </w:r>
      </w:ins>
      <w:ins w:id="559" w:author="Dioguardi, Fabio" w:date="2018-10-24T14:51:00Z">
        <w:r w:rsidR="00D924A3" w:rsidRPr="00D924A3">
          <w:rPr>
            <w:lang w:val="en-GB"/>
          </w:rPr>
          <w:instrText>https://confluence.ecmwf.int/display/WEBAPI/Accessing+ECMWF+data+servers+in+batch</w:instrText>
        </w:r>
      </w:ins>
      <w:ins w:id="560" w:author="Dioguardi, Fabio" w:date="2018-10-24T14:52:00Z">
        <w:r w:rsidR="00D924A3">
          <w:rPr>
            <w:lang w:val="en-GB"/>
          </w:rPr>
          <w:instrText xml:space="preserve">" </w:instrText>
        </w:r>
        <w:r w:rsidR="00D924A3">
          <w:rPr>
            <w:lang w:val="en-GB"/>
          </w:rPr>
          <w:fldChar w:fldCharType="separate"/>
        </w:r>
      </w:ins>
      <w:ins w:id="561" w:author="Dioguardi, Fabio" w:date="2018-10-24T14:51:00Z">
        <w:r w:rsidR="00D924A3" w:rsidRPr="00AC03A1">
          <w:rPr>
            <w:rStyle w:val="Hyperlink"/>
            <w:lang w:val="en-GB"/>
          </w:rPr>
          <w:t>https://confluence.ecmwf.int/display/WEBAPI/Accessing+ECMWF+data+servers+in+batch</w:t>
        </w:r>
      </w:ins>
      <w:ins w:id="562" w:author="Dioguardi, Fabio" w:date="2018-10-24T14:52:00Z">
        <w:r w:rsidR="00D924A3">
          <w:rPr>
            <w:lang w:val="en-GB"/>
          </w:rPr>
          <w:fldChar w:fldCharType="end"/>
        </w:r>
        <w:r w:rsidR="00D924A3">
          <w:rPr>
            <w:lang w:val="en-GB"/>
          </w:rPr>
          <w:t xml:space="preserve">. In particular, the user’s personal key has to be saved in a </w:t>
        </w:r>
        <w:r w:rsidR="00D924A3" w:rsidRPr="00D924A3">
          <w:rPr>
            <w:lang w:val="en-GB"/>
          </w:rPr>
          <w:t>.ecmwfapirc file</w:t>
        </w:r>
        <w:r w:rsidR="00D924A3">
          <w:rPr>
            <w:lang w:val="en-GB"/>
          </w:rPr>
          <w:t xml:space="preserve">, which has to be saved in a system-specific folder (e.g. in /home for Linux OS). </w:t>
        </w:r>
      </w:ins>
    </w:p>
    <w:p w14:paraId="56AA9676" w14:textId="77777777" w:rsidR="00370C0B" w:rsidRPr="00B16C52" w:rsidRDefault="00370C0B" w:rsidP="003F0E11">
      <w:pPr>
        <w:rPr>
          <w:rFonts w:asciiTheme="minorHAnsi" w:hAnsiTheme="minorHAnsi"/>
          <w:szCs w:val="22"/>
          <w:lang w:val="en-GB"/>
        </w:rPr>
      </w:pPr>
    </w:p>
    <w:p w14:paraId="695B0727" w14:textId="3BB24F99" w:rsidR="00370C0B" w:rsidRPr="00B16C52" w:rsidRDefault="00BC3A77" w:rsidP="0010418F">
      <w:pPr>
        <w:pStyle w:val="Heading2"/>
        <w:rPr>
          <w:lang w:val="en-GB"/>
        </w:rPr>
      </w:pPr>
      <w:bookmarkStart w:id="563" w:name="_Toc536110872"/>
      <w:r w:rsidRPr="00B16C52">
        <w:rPr>
          <w:lang w:val="en-GB"/>
        </w:rPr>
        <w:t xml:space="preserve">Main </w:t>
      </w:r>
      <w:r w:rsidR="00370C0B" w:rsidRPr="00B16C52">
        <w:rPr>
          <w:lang w:val="en-GB"/>
        </w:rPr>
        <w:t>Components of REFIR</w:t>
      </w:r>
      <w:r w:rsidR="00370D55" w:rsidRPr="00B16C52">
        <w:rPr>
          <w:lang w:val="en-GB"/>
        </w:rPr>
        <w:t xml:space="preserve"> and Intercommunication Structure</w:t>
      </w:r>
      <w:bookmarkEnd w:id="563"/>
    </w:p>
    <w:p w14:paraId="642E5EA6" w14:textId="77777777" w:rsidR="00370C0B" w:rsidRPr="00B16C52" w:rsidRDefault="00370C0B" w:rsidP="003F0E11">
      <w:pPr>
        <w:rPr>
          <w:rFonts w:asciiTheme="minorHAnsi" w:hAnsiTheme="minorHAnsi"/>
          <w:szCs w:val="22"/>
          <w:lang w:val="en-GB"/>
        </w:rPr>
      </w:pPr>
    </w:p>
    <w:p w14:paraId="61F1ED54" w14:textId="18568E84" w:rsidR="00781FE3" w:rsidRPr="00B16C52" w:rsidRDefault="00370C0B" w:rsidP="003F0E11">
      <w:pPr>
        <w:rPr>
          <w:szCs w:val="22"/>
          <w:lang w:val="en-GB"/>
        </w:rPr>
      </w:pPr>
      <w:r w:rsidRPr="00B16C52">
        <w:rPr>
          <w:szCs w:val="22"/>
          <w:lang w:val="en-GB"/>
        </w:rPr>
        <w:t xml:space="preserve">REFIR </w:t>
      </w:r>
      <w:r w:rsidR="00973553" w:rsidRPr="00B16C52">
        <w:rPr>
          <w:szCs w:val="22"/>
          <w:lang w:val="en-GB"/>
        </w:rPr>
        <w:t xml:space="preserve">consists of the following </w:t>
      </w:r>
      <w:r w:rsidR="001D0E57" w:rsidRPr="00B16C52">
        <w:rPr>
          <w:szCs w:val="22"/>
          <w:lang w:val="en-GB"/>
        </w:rPr>
        <w:t xml:space="preserve">main </w:t>
      </w:r>
      <w:r w:rsidR="00973553" w:rsidRPr="00B16C52">
        <w:rPr>
          <w:szCs w:val="22"/>
          <w:lang w:val="en-GB"/>
        </w:rPr>
        <w:t>components:</w:t>
      </w:r>
    </w:p>
    <w:p w14:paraId="547EB206" w14:textId="10E81AE7" w:rsidR="00FE5E88" w:rsidRPr="00B16C52" w:rsidRDefault="00FE5E88" w:rsidP="00FE5E88">
      <w:pPr>
        <w:pStyle w:val="ListParagraph"/>
        <w:numPr>
          <w:ilvl w:val="0"/>
          <w:numId w:val="2"/>
        </w:numPr>
        <w:rPr>
          <w:lang w:val="en-GB"/>
        </w:rPr>
      </w:pPr>
      <w:r w:rsidRPr="00B16C52">
        <w:rPr>
          <w:b/>
          <w:lang w:val="en-GB"/>
        </w:rPr>
        <w:t>The folder “refir_config”</w:t>
      </w:r>
      <w:r w:rsidRPr="0040748A">
        <w:rPr>
          <w:lang w:val="en-GB"/>
        </w:rPr>
        <w:t>:</w:t>
      </w:r>
      <w:r w:rsidRPr="00B16C52">
        <w:rPr>
          <w:b/>
          <w:lang w:val="en-GB"/>
        </w:rPr>
        <w:t xml:space="preserve"> </w:t>
      </w:r>
      <w:r w:rsidRPr="00B16C52">
        <w:rPr>
          <w:lang w:val="en-GB"/>
        </w:rPr>
        <w:t>Located in the REFIR working directory, this subfolder contains</w:t>
      </w:r>
      <w:ins w:id="564" w:author="Dioguardi, Fabio" w:date="2018-11-07T08:49:00Z">
        <w:r w:rsidR="009377E5">
          <w:rPr>
            <w:lang w:val="en-GB"/>
          </w:rPr>
          <w:t xml:space="preserve"> a script, </w:t>
        </w:r>
        <w:r w:rsidR="009377E5" w:rsidRPr="009377E5">
          <w:rPr>
            <w:b/>
            <w:lang w:val="en-GB"/>
          </w:rPr>
          <w:t>FoxSet.py</w:t>
        </w:r>
        <w:r w:rsidR="009377E5">
          <w:rPr>
            <w:lang w:val="en-GB"/>
          </w:rPr>
          <w:t>, which, when launched, creates</w:t>
        </w:r>
      </w:ins>
      <w:r w:rsidRPr="00B16C52">
        <w:rPr>
          <w:lang w:val="en-GB"/>
        </w:rPr>
        <w:t xml:space="preserve"> a set of five “.</w:t>
      </w:r>
      <w:r w:rsidRPr="00B16C52">
        <w:rPr>
          <w:i/>
          <w:lang w:val="en-GB"/>
        </w:rPr>
        <w:t>ini</w:t>
      </w:r>
      <w:r w:rsidRPr="00B16C52">
        <w:rPr>
          <w:lang w:val="en-GB"/>
        </w:rPr>
        <w:t>” files with information on the locations, vent heights, and distances of each radar sensor to the volcanoes</w:t>
      </w:r>
      <w:del w:id="565" w:author="Dioguardi, Fabio" w:date="2018-11-07T08:50:00Z">
        <w:r w:rsidRPr="00B16C52" w:rsidDel="009377E5">
          <w:rPr>
            <w:lang w:val="en-GB"/>
          </w:rPr>
          <w:delText xml:space="preserve"> of Iceland</w:delText>
        </w:r>
      </w:del>
      <w:r w:rsidRPr="00B16C52">
        <w:rPr>
          <w:lang w:val="en-GB"/>
        </w:rPr>
        <w:t>.</w:t>
      </w:r>
    </w:p>
    <w:p w14:paraId="15C2D42C" w14:textId="795C01C9" w:rsidR="00FE5E88" w:rsidRPr="00B16C52" w:rsidRDefault="00FE5E88" w:rsidP="001507E8">
      <w:pPr>
        <w:pStyle w:val="ListParagraph"/>
        <w:numPr>
          <w:ilvl w:val="0"/>
          <w:numId w:val="26"/>
        </w:numPr>
        <w:spacing w:after="160" w:line="259" w:lineRule="auto"/>
        <w:rPr>
          <w:lang w:val="en-GB"/>
        </w:rPr>
      </w:pPr>
      <w:r w:rsidRPr="00B16C52">
        <w:rPr>
          <w:lang w:val="en-GB"/>
        </w:rPr>
        <w:t xml:space="preserve"> "</w:t>
      </w:r>
      <w:r w:rsidRPr="00B16C52">
        <w:rPr>
          <w:i/>
          <w:lang w:val="en-GB"/>
        </w:rPr>
        <w:t>volcano_list.ini</w:t>
      </w:r>
      <w:r w:rsidRPr="00B16C52">
        <w:rPr>
          <w:lang w:val="en-GB"/>
        </w:rPr>
        <w:t>"</w:t>
      </w:r>
    </w:p>
    <w:p w14:paraId="6E524725" w14:textId="77777777" w:rsidR="00FE5E88"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Cband.ini</w:t>
      </w:r>
      <w:r w:rsidRPr="00B16C52">
        <w:rPr>
          <w:lang w:val="en-GB"/>
        </w:rPr>
        <w:t>"</w:t>
      </w:r>
    </w:p>
    <w:p w14:paraId="658038E5" w14:textId="77777777" w:rsidR="00FE5E88"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Xband.ini</w:t>
      </w:r>
      <w:r w:rsidRPr="00B16C52">
        <w:rPr>
          <w:lang w:val="en-GB"/>
        </w:rPr>
        <w:t>"</w:t>
      </w:r>
    </w:p>
    <w:p w14:paraId="03139D1C" w14:textId="77777777" w:rsidR="00FE5E88"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Cam.ini</w:t>
      </w:r>
      <w:r w:rsidRPr="00B16C52">
        <w:rPr>
          <w:lang w:val="en-GB"/>
        </w:rPr>
        <w:t>"</w:t>
      </w:r>
    </w:p>
    <w:p w14:paraId="66D18963" w14:textId="5222FC01" w:rsidR="0033372F"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volc_database.ini</w:t>
      </w:r>
      <w:r w:rsidRPr="00B16C52">
        <w:rPr>
          <w:lang w:val="en-GB"/>
        </w:rPr>
        <w:t xml:space="preserve">" </w:t>
      </w:r>
    </w:p>
    <w:p w14:paraId="232A901A" w14:textId="334C84D0" w:rsidR="0033372F" w:rsidRPr="002D5888" w:rsidRDefault="0033372F" w:rsidP="0033372F">
      <w:pPr>
        <w:spacing w:after="160" w:line="259" w:lineRule="auto"/>
        <w:ind w:left="720"/>
        <w:rPr>
          <w:lang w:val="en-GB"/>
        </w:rPr>
      </w:pPr>
      <w:r w:rsidRPr="00B16C52">
        <w:rPr>
          <w:lang w:val="en-GB"/>
        </w:rPr>
        <w:t>These files can be edited by using any ASCII text editor.</w:t>
      </w:r>
      <w:ins w:id="566" w:author="Dioguardi, Fabio" w:date="2018-11-07T09:00:00Z">
        <w:r w:rsidR="002D5888">
          <w:rPr>
            <w:lang w:val="en-GB"/>
          </w:rPr>
          <w:t xml:space="preserve"> Additionally, an Excel file </w:t>
        </w:r>
      </w:ins>
      <w:ins w:id="567" w:author="Dioguardi, Fabio" w:date="2019-01-21T14:51:00Z">
        <w:r w:rsidR="00441335">
          <w:rPr>
            <w:b/>
            <w:lang w:val="en-GB"/>
          </w:rPr>
          <w:t>SI_volcanoes_list</w:t>
        </w:r>
      </w:ins>
      <w:ins w:id="568" w:author="Dioguardi, Fabio" w:date="2018-11-07T09:00:00Z">
        <w:r w:rsidR="002D5888" w:rsidRPr="002D5888">
          <w:rPr>
            <w:b/>
            <w:lang w:val="en-GB"/>
          </w:rPr>
          <w:t>.xlsx</w:t>
        </w:r>
        <w:r w:rsidR="002D5888">
          <w:rPr>
            <w:lang w:val="en-GB"/>
          </w:rPr>
          <w:t>, is inclu</w:t>
        </w:r>
      </w:ins>
      <w:ins w:id="569" w:author="Dioguardi, Fabio" w:date="2018-11-07T09:01:00Z">
        <w:r w:rsidR="002D5888">
          <w:rPr>
            <w:lang w:val="en-GB"/>
          </w:rPr>
          <w:t>ded, which contains all the volcanoes of the world with the Smithsonian Institute IDs, locations and summit elevation. This is used by FoxSet.py when including a new</w:t>
        </w:r>
      </w:ins>
      <w:ins w:id="570" w:author="Dioguardi, Fabio" w:date="2018-11-07T09:02:00Z">
        <w:r w:rsidR="002D5888">
          <w:rPr>
            <w:lang w:val="en-GB"/>
          </w:rPr>
          <w:t xml:space="preserve"> volcano for REFIR execution.</w:t>
        </w:r>
      </w:ins>
    </w:p>
    <w:p w14:paraId="6FE3BCA4" w14:textId="05DCBF01" w:rsidR="00AD377F" w:rsidRPr="00B16C52" w:rsidDel="009377E5" w:rsidRDefault="0033372F" w:rsidP="0033372F">
      <w:pPr>
        <w:pStyle w:val="ListParagraph"/>
        <w:numPr>
          <w:ilvl w:val="0"/>
          <w:numId w:val="2"/>
        </w:numPr>
        <w:rPr>
          <w:del w:id="571" w:author="Dioguardi, Fabio" w:date="2018-11-07T08:50:00Z"/>
          <w:lang w:val="en-GB"/>
        </w:rPr>
      </w:pPr>
      <w:del w:id="572" w:author="Dioguardi, Fabio" w:date="2018-11-07T08:50:00Z">
        <w:r w:rsidRPr="00B16C52" w:rsidDel="009377E5">
          <w:rPr>
            <w:b/>
            <w:lang w:val="en-GB"/>
          </w:rPr>
          <w:delText xml:space="preserve">FoxSet.py </w:delText>
        </w:r>
        <w:r w:rsidRPr="00B16C52" w:rsidDel="009377E5">
          <w:rPr>
            <w:lang w:val="en-GB"/>
          </w:rPr>
          <w:delText xml:space="preserve">(current version: </w:delText>
        </w:r>
        <w:r w:rsidR="00A70C55" w:rsidRPr="00B16C52" w:rsidDel="009377E5">
          <w:rPr>
            <w:lang w:val="en-GB"/>
          </w:rPr>
          <w:delText>1</w:delText>
        </w:r>
      </w:del>
      <w:del w:id="573" w:author="Dioguardi, Fabio" w:date="2018-11-07T08:49:00Z">
        <w:r w:rsidR="00A70C55" w:rsidRPr="00B16C52" w:rsidDel="009377E5">
          <w:rPr>
            <w:lang w:val="en-GB"/>
          </w:rPr>
          <w:delText>8.1</w:delText>
        </w:r>
      </w:del>
      <w:del w:id="574" w:author="Dioguardi, Fabio" w:date="2018-11-07T08:50:00Z">
        <w:r w:rsidRPr="00B16C52" w:rsidDel="009377E5">
          <w:rPr>
            <w:lang w:val="en-GB"/>
          </w:rPr>
          <w:delText>): A python script that assists the user with setting up the “</w:delText>
        </w:r>
        <w:r w:rsidRPr="00B16C52" w:rsidDel="009377E5">
          <w:rPr>
            <w:i/>
            <w:lang w:val="en-GB"/>
          </w:rPr>
          <w:delText>.ini</w:delText>
        </w:r>
        <w:r w:rsidRPr="00B16C52" w:rsidDel="009377E5">
          <w:rPr>
            <w:lang w:val="en-GB"/>
          </w:rPr>
          <w:delText>” files.</w:delText>
        </w:r>
      </w:del>
    </w:p>
    <w:p w14:paraId="143CA7AF" w14:textId="3AF1F138" w:rsidR="00973553" w:rsidRPr="00B16C52" w:rsidRDefault="00370C0B" w:rsidP="0016488B">
      <w:pPr>
        <w:pStyle w:val="ListParagraph"/>
        <w:numPr>
          <w:ilvl w:val="0"/>
          <w:numId w:val="2"/>
        </w:numPr>
        <w:rPr>
          <w:lang w:val="en-GB"/>
        </w:rPr>
      </w:pPr>
      <w:r w:rsidRPr="00B16C52">
        <w:rPr>
          <w:b/>
          <w:lang w:val="en-GB"/>
        </w:rPr>
        <w:t>F</w:t>
      </w:r>
      <w:r w:rsidR="005E0B1F" w:rsidRPr="00B16C52">
        <w:rPr>
          <w:b/>
          <w:lang w:val="en-GB"/>
        </w:rPr>
        <w:t>IX</w:t>
      </w:r>
      <w:r w:rsidRPr="00B16C52">
        <w:rPr>
          <w:lang w:val="en-GB"/>
        </w:rPr>
        <w:t xml:space="preserve"> (current version: </w:t>
      </w:r>
      <w:del w:id="575" w:author="Dioguardi, Fabio" w:date="2018-11-07T08:50:00Z">
        <w:r w:rsidR="00A70C55" w:rsidRPr="00B16C52" w:rsidDel="009377E5">
          <w:rPr>
            <w:lang w:val="en-GB"/>
          </w:rPr>
          <w:delText>18.1</w:delText>
        </w:r>
      </w:del>
      <w:ins w:id="576" w:author="Dioguardi, Fabio" w:date="2018-11-07T08:50:00Z">
        <w:r w:rsidR="009377E5">
          <w:rPr>
            <w:lang w:val="en-GB"/>
          </w:rPr>
          <w:t>19.0</w:t>
        </w:r>
      </w:ins>
      <w:r w:rsidRPr="00B16C52">
        <w:rPr>
          <w:lang w:val="en-GB"/>
        </w:rPr>
        <w:t>): A python program which provides the system operator with a</w:t>
      </w:r>
      <w:r w:rsidR="007D6632" w:rsidRPr="00B16C52">
        <w:rPr>
          <w:lang w:val="en-GB"/>
        </w:rPr>
        <w:t xml:space="preserve"> graphical user interface</w:t>
      </w:r>
      <w:r w:rsidRPr="00B16C52">
        <w:rPr>
          <w:lang w:val="en-GB"/>
        </w:rPr>
        <w:t xml:space="preserve"> </w:t>
      </w:r>
      <w:r w:rsidR="007D6632" w:rsidRPr="00B16C52">
        <w:rPr>
          <w:lang w:val="en-GB"/>
        </w:rPr>
        <w:t>(</w:t>
      </w:r>
      <w:r w:rsidRPr="00B16C52">
        <w:rPr>
          <w:lang w:val="en-GB"/>
        </w:rPr>
        <w:t>GUI</w:t>
      </w:r>
      <w:r w:rsidR="007D6632" w:rsidRPr="00B16C52">
        <w:rPr>
          <w:lang w:val="en-GB"/>
        </w:rPr>
        <w:t>)</w:t>
      </w:r>
      <w:r w:rsidRPr="00B16C52">
        <w:rPr>
          <w:lang w:val="en-GB"/>
        </w:rPr>
        <w:t xml:space="preserve"> </w:t>
      </w:r>
      <w:r w:rsidR="00FF38C5" w:rsidRPr="00B16C52">
        <w:rPr>
          <w:lang w:val="en-GB"/>
        </w:rPr>
        <w:t>that</w:t>
      </w:r>
      <w:ins w:id="577" w:author="Dioguardi, Fabio" w:date="2018-11-07T08:53:00Z">
        <w:r w:rsidR="009377E5">
          <w:rPr>
            <w:lang w:val="en-GB"/>
          </w:rPr>
          <w:t xml:space="preserve"> controls the operation mode (real-time or reanalysis),</w:t>
        </w:r>
      </w:ins>
      <w:r w:rsidR="00FF38C5" w:rsidRPr="00B16C52">
        <w:rPr>
          <w:lang w:val="en-GB"/>
        </w:rPr>
        <w:t xml:space="preserve"> displays</w:t>
      </w:r>
      <w:r w:rsidR="00EB5AA7" w:rsidRPr="00B16C52">
        <w:rPr>
          <w:lang w:val="en-GB"/>
        </w:rPr>
        <w:t xml:space="preserve"> the status of data sources (e.g. radar stations) and</w:t>
      </w:r>
      <w:r w:rsidR="00FF38C5" w:rsidRPr="00B16C52">
        <w:rPr>
          <w:lang w:val="en-GB"/>
        </w:rPr>
        <w:t xml:space="preserve"> allows the</w:t>
      </w:r>
      <w:r w:rsidR="00EB5AA7" w:rsidRPr="00B16C52">
        <w:rPr>
          <w:lang w:val="en-GB"/>
        </w:rPr>
        <w:t xml:space="preserve"> control </w:t>
      </w:r>
      <w:r w:rsidR="00FF38C5" w:rsidRPr="00B16C52">
        <w:rPr>
          <w:lang w:val="en-GB"/>
        </w:rPr>
        <w:t>of</w:t>
      </w:r>
      <w:r w:rsidR="005E0B1F" w:rsidRPr="00B16C52">
        <w:rPr>
          <w:lang w:val="en-GB"/>
        </w:rPr>
        <w:t xml:space="preserve"> </w:t>
      </w:r>
      <w:r w:rsidR="00EB5AA7" w:rsidRPr="00B16C52">
        <w:rPr>
          <w:lang w:val="en-GB"/>
        </w:rPr>
        <w:t xml:space="preserve">the input and </w:t>
      </w:r>
      <w:r w:rsidR="00EB5AA7" w:rsidRPr="00B16C52">
        <w:rPr>
          <w:lang w:val="en-GB"/>
        </w:rPr>
        <w:lastRenderedPageBreak/>
        <w:t>boundary p</w:t>
      </w:r>
      <w:r w:rsidR="005E0B1F" w:rsidRPr="00B16C52">
        <w:rPr>
          <w:lang w:val="en-GB"/>
        </w:rPr>
        <w:t>arameters needed for the computation of the current MER. FIX generates and updates the configuration file “</w:t>
      </w:r>
      <w:r w:rsidR="005E0B1F" w:rsidRPr="00B16C52">
        <w:rPr>
          <w:i/>
          <w:lang w:val="en-GB"/>
        </w:rPr>
        <w:t>fix_config.txt</w:t>
      </w:r>
      <w:r w:rsidR="005E0B1F" w:rsidRPr="00B16C52">
        <w:rPr>
          <w:lang w:val="en-GB"/>
        </w:rPr>
        <w:t>”.</w:t>
      </w:r>
      <w:r w:rsidR="0002624D" w:rsidRPr="00B16C52">
        <w:rPr>
          <w:lang w:val="en-GB"/>
        </w:rPr>
        <w:t xml:space="preserve"> Furthermore, FIX provides an interface to add plume height and MER information</w:t>
      </w:r>
      <w:r w:rsidR="00FF38C5" w:rsidRPr="00B16C52">
        <w:rPr>
          <w:lang w:val="en-GB"/>
        </w:rPr>
        <w:t xml:space="preserve"> manually</w:t>
      </w:r>
      <w:r w:rsidR="0002624D" w:rsidRPr="00B16C52">
        <w:rPr>
          <w:lang w:val="en-GB"/>
        </w:rPr>
        <w:t xml:space="preserve">. (For example information which reached the operator via telephone.) These </w:t>
      </w:r>
      <w:r w:rsidR="00FF38C5" w:rsidRPr="00B16C52">
        <w:rPr>
          <w:lang w:val="en-GB"/>
        </w:rPr>
        <w:t xml:space="preserve">data and </w:t>
      </w:r>
      <w:r w:rsidR="006546D0" w:rsidRPr="00B16C52">
        <w:rPr>
          <w:lang w:val="en-GB"/>
        </w:rPr>
        <w:t>MER</w:t>
      </w:r>
      <w:r w:rsidR="00FF38C5" w:rsidRPr="00B16C52">
        <w:rPr>
          <w:lang w:val="en-GB"/>
        </w:rPr>
        <w:t xml:space="preserve"> inferred from them </w:t>
      </w:r>
      <w:r w:rsidR="0002624D" w:rsidRPr="00B16C52">
        <w:rPr>
          <w:lang w:val="en-GB"/>
        </w:rPr>
        <w:t>are stored in separate files, named “</w:t>
      </w:r>
      <w:r w:rsidR="0002624D" w:rsidRPr="00B16C52">
        <w:rPr>
          <w:i/>
          <w:lang w:val="en-GB"/>
        </w:rPr>
        <w:t>fix_OBSin.txt</w:t>
      </w:r>
      <w:r w:rsidR="0002624D" w:rsidRPr="00B16C52">
        <w:rPr>
          <w:lang w:val="en-GB"/>
        </w:rPr>
        <w:t>” and “</w:t>
      </w:r>
      <w:r w:rsidR="0002624D" w:rsidRPr="00B16C52">
        <w:rPr>
          <w:i/>
          <w:lang w:val="en-GB"/>
        </w:rPr>
        <w:t>fix_MERin.txt</w:t>
      </w:r>
      <w:r w:rsidR="0002624D" w:rsidRPr="00B16C52">
        <w:rPr>
          <w:lang w:val="en-GB"/>
        </w:rPr>
        <w:t>”.</w:t>
      </w:r>
      <w:r w:rsidR="001D0E57" w:rsidRPr="00B16C52">
        <w:rPr>
          <w:lang w:val="en-GB"/>
        </w:rPr>
        <w:t xml:space="preserve"> When </w:t>
      </w:r>
      <w:r w:rsidR="00FF38C5" w:rsidRPr="00B16C52">
        <w:rPr>
          <w:lang w:val="en-GB"/>
        </w:rPr>
        <w:t>initiated</w:t>
      </w:r>
      <w:r w:rsidR="001D0E57" w:rsidRPr="00B16C52">
        <w:rPr>
          <w:lang w:val="en-GB"/>
        </w:rPr>
        <w:t xml:space="preserve">, FIX retrieves the relevant </w:t>
      </w:r>
      <w:r w:rsidR="00973FB6" w:rsidRPr="00B16C52">
        <w:rPr>
          <w:lang w:val="en-GB"/>
        </w:rPr>
        <w:t>parameters</w:t>
      </w:r>
      <w:r w:rsidR="001D0E57" w:rsidRPr="00B16C52">
        <w:rPr>
          <w:lang w:val="en-GB"/>
        </w:rPr>
        <w:t xml:space="preserve"> of the selected volcano from the </w:t>
      </w:r>
      <w:r w:rsidR="0033372F" w:rsidRPr="00B16C52">
        <w:rPr>
          <w:i/>
          <w:lang w:val="en-GB"/>
        </w:rPr>
        <w:t>“.ini”</w:t>
      </w:r>
      <w:r w:rsidR="001D0E57" w:rsidRPr="00B16C52">
        <w:rPr>
          <w:lang w:val="en-GB"/>
        </w:rPr>
        <w:t xml:space="preserve"> file</w:t>
      </w:r>
      <w:r w:rsidR="0033372F" w:rsidRPr="00B16C52">
        <w:rPr>
          <w:lang w:val="en-GB"/>
        </w:rPr>
        <w:t>s within the “refir_config” folder</w:t>
      </w:r>
      <w:r w:rsidR="001D0E57" w:rsidRPr="00B16C52">
        <w:rPr>
          <w:lang w:val="en-GB"/>
        </w:rPr>
        <w:t>.</w:t>
      </w:r>
    </w:p>
    <w:p w14:paraId="75F9A802" w14:textId="6D32F2AB" w:rsidR="00996261" w:rsidRPr="00B16C52" w:rsidRDefault="005E0B1F" w:rsidP="0016488B">
      <w:pPr>
        <w:pStyle w:val="ListParagraph"/>
        <w:numPr>
          <w:ilvl w:val="0"/>
          <w:numId w:val="2"/>
        </w:numPr>
        <w:rPr>
          <w:bCs/>
          <w:kern w:val="32"/>
          <w:lang w:val="en-GB"/>
        </w:rPr>
      </w:pPr>
      <w:r w:rsidRPr="00B16C52">
        <w:rPr>
          <w:b/>
          <w:lang w:val="en-GB"/>
        </w:rPr>
        <w:t>fix_config.txt</w:t>
      </w:r>
      <w:r w:rsidRPr="00B16C52">
        <w:rPr>
          <w:lang w:val="en-GB"/>
        </w:rPr>
        <w:t xml:space="preserve">: </w:t>
      </w:r>
      <w:r w:rsidR="00FF38C5" w:rsidRPr="00B16C52">
        <w:rPr>
          <w:lang w:val="en-GB"/>
        </w:rPr>
        <w:t xml:space="preserve">ASCII </w:t>
      </w:r>
      <w:r w:rsidRPr="00B16C52">
        <w:rPr>
          <w:lang w:val="en-GB"/>
        </w:rPr>
        <w:t xml:space="preserve">file that is generated by FIX. It contains </w:t>
      </w:r>
      <w:del w:id="578" w:author="Dioguardi, Fabio" w:date="2019-01-24T16:48:00Z">
        <w:r w:rsidR="00735CB7" w:rsidRPr="00B16C52" w:rsidDel="006B798B">
          <w:rPr>
            <w:lang w:val="en-GB"/>
          </w:rPr>
          <w:delText xml:space="preserve">162 </w:delText>
        </w:r>
      </w:del>
      <w:ins w:id="579" w:author="Dioguardi, Fabio" w:date="2019-01-24T16:48:00Z">
        <w:r w:rsidR="006B798B">
          <w:rPr>
            <w:lang w:val="en-GB"/>
          </w:rPr>
          <w:t>171</w:t>
        </w:r>
        <w:r w:rsidR="006B798B" w:rsidRPr="00B16C52">
          <w:rPr>
            <w:lang w:val="en-GB"/>
          </w:rPr>
          <w:t xml:space="preserve"> </w:t>
        </w:r>
      </w:ins>
      <w:r w:rsidRPr="00B16C52">
        <w:rPr>
          <w:lang w:val="en-GB"/>
        </w:rPr>
        <w:t>parameters</w:t>
      </w:r>
      <w:r w:rsidR="00DA5F6F" w:rsidRPr="00B16C52">
        <w:rPr>
          <w:lang w:val="en-GB"/>
        </w:rPr>
        <w:t>,</w:t>
      </w:r>
      <w:r w:rsidRPr="00B16C52">
        <w:rPr>
          <w:lang w:val="en-GB"/>
        </w:rPr>
        <w:t xml:space="preserve"> </w:t>
      </w:r>
      <w:r w:rsidR="00DA5F6F" w:rsidRPr="00B16C52">
        <w:rPr>
          <w:lang w:val="en-GB"/>
        </w:rPr>
        <w:t>including the</w:t>
      </w:r>
      <w:r w:rsidRPr="00B16C52">
        <w:rPr>
          <w:lang w:val="en-GB"/>
        </w:rPr>
        <w:t xml:space="preserve"> entrainment coefficients, atmospheric </w:t>
      </w:r>
      <w:r w:rsidR="00E667D9" w:rsidRPr="00B16C52">
        <w:rPr>
          <w:lang w:val="en-GB"/>
        </w:rPr>
        <w:t>data</w:t>
      </w:r>
      <w:r w:rsidRPr="00B16C52">
        <w:rPr>
          <w:lang w:val="en-GB"/>
        </w:rPr>
        <w:t>,</w:t>
      </w:r>
      <w:r w:rsidR="00DA5F6F" w:rsidRPr="00B16C52">
        <w:rPr>
          <w:lang w:val="en-GB"/>
        </w:rPr>
        <w:t xml:space="preserve"> and</w:t>
      </w:r>
      <w:r w:rsidRPr="00B16C52">
        <w:rPr>
          <w:lang w:val="en-GB"/>
        </w:rPr>
        <w:t xml:space="preserve"> weight factors for specific models</w:t>
      </w:r>
      <w:r w:rsidR="00E667D9" w:rsidRPr="00B16C52">
        <w:rPr>
          <w:lang w:val="en-GB"/>
        </w:rPr>
        <w:t xml:space="preserve"> </w:t>
      </w:r>
      <w:r w:rsidR="00DA5F6F" w:rsidRPr="00B16C52">
        <w:rPr>
          <w:lang w:val="en-GB"/>
        </w:rPr>
        <w:t>(</w:t>
      </w:r>
      <w:r w:rsidR="00E667D9" w:rsidRPr="00B16C52">
        <w:rPr>
          <w:lang w:val="en-GB"/>
        </w:rPr>
        <w:t>see Appendix A</w:t>
      </w:r>
      <w:r w:rsidR="00DA5F6F" w:rsidRPr="00B16C52">
        <w:rPr>
          <w:lang w:val="en-GB"/>
        </w:rPr>
        <w:t xml:space="preserve"> for a complete list</w:t>
      </w:r>
      <w:r w:rsidRPr="00B16C52">
        <w:rPr>
          <w:lang w:val="en-GB"/>
        </w:rPr>
        <w:t>)</w:t>
      </w:r>
      <w:r w:rsidR="00DA5F6F" w:rsidRPr="00B16C52">
        <w:rPr>
          <w:lang w:val="en-GB"/>
        </w:rPr>
        <w:t>,</w:t>
      </w:r>
      <w:r w:rsidRPr="00B16C52">
        <w:rPr>
          <w:lang w:val="en-GB"/>
        </w:rPr>
        <w:t xml:space="preserve"> and provides key information </w:t>
      </w:r>
      <w:r w:rsidR="00DA5F6F" w:rsidRPr="00B16C52">
        <w:rPr>
          <w:lang w:val="en-GB"/>
        </w:rPr>
        <w:t>required for the data processing performed by the routine</w:t>
      </w:r>
      <w:r w:rsidRPr="00B16C52">
        <w:rPr>
          <w:lang w:val="en-GB"/>
        </w:rPr>
        <w:t xml:space="preserve"> FOXI. Hence this file can be regarded as the data </w:t>
      </w:r>
      <w:r w:rsidR="00755F4B" w:rsidRPr="00B16C52">
        <w:rPr>
          <w:lang w:val="en-GB"/>
        </w:rPr>
        <w:t>link</w:t>
      </w:r>
      <w:r w:rsidRPr="00B16C52">
        <w:rPr>
          <w:lang w:val="en-GB"/>
        </w:rPr>
        <w:t xml:space="preserve"> between the operator (using FIX) and </w:t>
      </w:r>
      <w:r w:rsidR="00E667D9" w:rsidRPr="00B16C52">
        <w:rPr>
          <w:lang w:val="en-GB"/>
        </w:rPr>
        <w:t>FOXI</w:t>
      </w:r>
      <w:r w:rsidRPr="00B16C52">
        <w:rPr>
          <w:lang w:val="en-GB"/>
        </w:rPr>
        <w:t xml:space="preserve"> (</w:t>
      </w:r>
      <w:r w:rsidR="00E667D9" w:rsidRPr="00B16C52">
        <w:rPr>
          <w:lang w:val="en-GB"/>
        </w:rPr>
        <w:t xml:space="preserve">processing data to compute </w:t>
      </w:r>
      <w:r w:rsidR="006546D0" w:rsidRPr="00B16C52">
        <w:rPr>
          <w:lang w:val="en-GB"/>
        </w:rPr>
        <w:t>MER</w:t>
      </w:r>
      <w:r w:rsidR="00E667D9" w:rsidRPr="00B16C52">
        <w:rPr>
          <w:lang w:val="en-GB"/>
        </w:rPr>
        <w:t xml:space="preserve">). </w:t>
      </w:r>
      <w:r w:rsidR="00755F4B" w:rsidRPr="00B16C52">
        <w:rPr>
          <w:lang w:val="en-GB"/>
        </w:rPr>
        <w:t xml:space="preserve">Although it is </w:t>
      </w:r>
      <w:r w:rsidR="00996261" w:rsidRPr="00B16C52">
        <w:rPr>
          <w:lang w:val="en-GB"/>
        </w:rPr>
        <w:t xml:space="preserve">strongly </w:t>
      </w:r>
      <w:r w:rsidR="00755F4B" w:rsidRPr="00B16C52">
        <w:rPr>
          <w:lang w:val="en-GB"/>
        </w:rPr>
        <w:t xml:space="preserve">recommended to use only FIX for </w:t>
      </w:r>
      <w:r w:rsidR="00996261" w:rsidRPr="00B16C52">
        <w:rPr>
          <w:lang w:val="en-GB"/>
        </w:rPr>
        <w:t>changing the parameters while running REFIR operations, the fact that the configuration file is a</w:t>
      </w:r>
      <w:r w:rsidR="00DA5F6F" w:rsidRPr="00B16C52">
        <w:rPr>
          <w:lang w:val="en-GB"/>
        </w:rPr>
        <w:t xml:space="preserve"> human-readable</w:t>
      </w:r>
      <w:r w:rsidR="00996261" w:rsidRPr="00B16C52">
        <w:rPr>
          <w:lang w:val="en-GB"/>
        </w:rPr>
        <w:t xml:space="preserve"> </w:t>
      </w:r>
      <w:r w:rsidR="00DA5F6F" w:rsidRPr="00B16C52">
        <w:rPr>
          <w:lang w:val="en-GB"/>
        </w:rPr>
        <w:t xml:space="preserve">plain </w:t>
      </w:r>
      <w:r w:rsidR="00996261" w:rsidRPr="00B16C52">
        <w:rPr>
          <w:lang w:val="en-GB"/>
        </w:rPr>
        <w:t>txt file</w:t>
      </w:r>
      <w:r w:rsidR="00DA5F6F" w:rsidRPr="00B16C52">
        <w:rPr>
          <w:lang w:val="en-GB"/>
        </w:rPr>
        <w:t xml:space="preserve"> with an intuitive fixed structure and format, illustrated in the table in Appendix A,</w:t>
      </w:r>
      <w:r w:rsidR="00996261" w:rsidRPr="00B16C52">
        <w:rPr>
          <w:lang w:val="en-GB"/>
        </w:rPr>
        <w:t xml:space="preserve"> provides the user with the </w:t>
      </w:r>
      <w:r w:rsidR="00DA5F6F" w:rsidRPr="00B16C52">
        <w:rPr>
          <w:lang w:val="en-GB"/>
        </w:rPr>
        <w:t xml:space="preserve">ability </w:t>
      </w:r>
      <w:r w:rsidR="00996261" w:rsidRPr="00B16C52">
        <w:rPr>
          <w:lang w:val="en-GB"/>
        </w:rPr>
        <w:t>to</w:t>
      </w:r>
      <w:r w:rsidR="00DA5F6F" w:rsidRPr="00B16C52">
        <w:rPr>
          <w:lang w:val="en-GB"/>
        </w:rPr>
        <w:t xml:space="preserve"> directly</w:t>
      </w:r>
      <w:r w:rsidR="00996261" w:rsidRPr="00B16C52">
        <w:rPr>
          <w:lang w:val="en-GB"/>
        </w:rPr>
        <w:t xml:space="preserve"> modify entries manually </w:t>
      </w:r>
      <w:r w:rsidR="00DA5F6F" w:rsidRPr="00B16C52">
        <w:rPr>
          <w:lang w:val="en-GB"/>
        </w:rPr>
        <w:t>in fix_config.txt</w:t>
      </w:r>
      <w:r w:rsidR="00996261" w:rsidRPr="00B16C52">
        <w:rPr>
          <w:lang w:val="en-GB"/>
        </w:rPr>
        <w:t xml:space="preserve">. </w:t>
      </w:r>
      <w:r w:rsidR="00DA5F6F" w:rsidRPr="00B16C52">
        <w:rPr>
          <w:lang w:val="en-GB"/>
        </w:rPr>
        <w:t>We emphasi</w:t>
      </w:r>
      <w:r w:rsidR="0079787F" w:rsidRPr="00B16C52">
        <w:rPr>
          <w:lang w:val="en-GB"/>
        </w:rPr>
        <w:t>ze</w:t>
      </w:r>
      <w:r w:rsidR="00996261" w:rsidRPr="00B16C52">
        <w:rPr>
          <w:lang w:val="en-GB"/>
        </w:rPr>
        <w:t xml:space="preserve"> that this </w:t>
      </w:r>
      <w:r w:rsidR="00DA5F6F" w:rsidRPr="00B16C52">
        <w:rPr>
          <w:lang w:val="en-GB"/>
        </w:rPr>
        <w:t>should be considered as a back-up method of interacting with the REFIR system</w:t>
      </w:r>
      <w:r w:rsidR="00996261" w:rsidRPr="00B16C52">
        <w:rPr>
          <w:lang w:val="en-GB"/>
        </w:rPr>
        <w:t xml:space="preserve"> (e.g.</w:t>
      </w:r>
      <w:r w:rsidR="00DA5F6F" w:rsidRPr="00B16C52">
        <w:rPr>
          <w:lang w:val="en-GB"/>
        </w:rPr>
        <w:t xml:space="preserve"> to be used</w:t>
      </w:r>
      <w:r w:rsidR="00996261" w:rsidRPr="00B16C52">
        <w:rPr>
          <w:lang w:val="en-GB"/>
        </w:rPr>
        <w:t xml:space="preserve"> </w:t>
      </w:r>
      <w:r w:rsidR="00DA5F6F" w:rsidRPr="00B16C52">
        <w:rPr>
          <w:lang w:val="en-GB"/>
        </w:rPr>
        <w:t>if</w:t>
      </w:r>
      <w:r w:rsidR="00996261" w:rsidRPr="00B16C52">
        <w:rPr>
          <w:lang w:val="en-GB"/>
        </w:rPr>
        <w:t xml:space="preserve"> FIX is not available), since a single erroneous entry</w:t>
      </w:r>
      <w:r w:rsidR="00DA5F6F" w:rsidRPr="00B16C52">
        <w:rPr>
          <w:lang w:val="en-GB"/>
        </w:rPr>
        <w:t xml:space="preserve"> in fix_config.txt</w:t>
      </w:r>
      <w:r w:rsidR="00996261" w:rsidRPr="00B16C52">
        <w:rPr>
          <w:lang w:val="en-GB"/>
        </w:rPr>
        <w:t xml:space="preserve"> would corrupt the whole file and result in a</w:t>
      </w:r>
      <w:r w:rsidR="00DA5F6F" w:rsidRPr="00B16C52">
        <w:rPr>
          <w:lang w:val="en-GB"/>
        </w:rPr>
        <w:t>n error</w:t>
      </w:r>
      <w:r w:rsidR="00996261" w:rsidRPr="00B16C52">
        <w:rPr>
          <w:lang w:val="en-GB"/>
        </w:rPr>
        <w:t xml:space="preserve"> of FOXI.</w:t>
      </w:r>
    </w:p>
    <w:p w14:paraId="05AF40DA" w14:textId="73FA188D" w:rsidR="00F1722B" w:rsidRPr="00B16C52" w:rsidRDefault="00996261" w:rsidP="0016488B">
      <w:pPr>
        <w:pStyle w:val="ListParagraph"/>
        <w:numPr>
          <w:ilvl w:val="0"/>
          <w:numId w:val="2"/>
        </w:numPr>
        <w:rPr>
          <w:b/>
          <w:bCs/>
          <w:kern w:val="32"/>
          <w:sz w:val="32"/>
          <w:szCs w:val="32"/>
          <w:lang w:val="en-GB"/>
        </w:rPr>
      </w:pPr>
      <w:r w:rsidRPr="00B16C52">
        <w:rPr>
          <w:b/>
          <w:lang w:val="en-GB"/>
        </w:rPr>
        <w:t>FOXI</w:t>
      </w:r>
      <w:r w:rsidRPr="00B16C52">
        <w:rPr>
          <w:lang w:val="en-GB"/>
        </w:rPr>
        <w:t xml:space="preserve"> (current version: </w:t>
      </w:r>
      <w:del w:id="580" w:author="Dioguardi, Fabio" w:date="2018-11-07T08:50:00Z">
        <w:r w:rsidR="00A70C55" w:rsidRPr="00B16C52" w:rsidDel="009377E5">
          <w:rPr>
            <w:lang w:val="en-GB"/>
          </w:rPr>
          <w:delText>18.1</w:delText>
        </w:r>
      </w:del>
      <w:ins w:id="581" w:author="Dioguardi, Fabio" w:date="2018-11-07T08:50:00Z">
        <w:r w:rsidR="009377E5">
          <w:rPr>
            <w:lang w:val="en-GB"/>
          </w:rPr>
          <w:t>19.0</w:t>
        </w:r>
      </w:ins>
      <w:r w:rsidRPr="00B16C52">
        <w:rPr>
          <w:lang w:val="en-GB"/>
        </w:rPr>
        <w:t xml:space="preserve">): This python program is the core of the REFIR system and performs the </w:t>
      </w:r>
      <w:r w:rsidR="002C787D" w:rsidRPr="00B16C52">
        <w:rPr>
          <w:lang w:val="en-GB"/>
        </w:rPr>
        <w:t>computation of MER</w:t>
      </w:r>
      <w:r w:rsidRPr="00B16C52">
        <w:rPr>
          <w:lang w:val="en-GB"/>
        </w:rPr>
        <w:t xml:space="preserve"> by following the</w:t>
      </w:r>
      <w:r w:rsidR="002C787D" w:rsidRPr="00B16C52">
        <w:rPr>
          <w:lang w:val="en-GB"/>
        </w:rPr>
        <w:t xml:space="preserve"> key</w:t>
      </w:r>
      <w:r w:rsidRPr="00B16C52">
        <w:rPr>
          <w:lang w:val="en-GB"/>
        </w:rPr>
        <w:t xml:space="preserve"> strategy depicted in Figure 1.</w:t>
      </w:r>
      <w:r w:rsidR="0002624D" w:rsidRPr="00B16C52">
        <w:rPr>
          <w:lang w:val="en-GB"/>
        </w:rPr>
        <w:t xml:space="preserve"> Once </w:t>
      </w:r>
      <w:r w:rsidR="00C7466B" w:rsidRPr="00B16C52">
        <w:rPr>
          <w:lang w:val="en-GB"/>
        </w:rPr>
        <w:t>initialized</w:t>
      </w:r>
      <w:r w:rsidR="0002624D" w:rsidRPr="00B16C52">
        <w:rPr>
          <w:lang w:val="en-GB"/>
        </w:rPr>
        <w:t xml:space="preserve">, </w:t>
      </w:r>
      <w:r w:rsidR="00DA5F6F" w:rsidRPr="00B16C52">
        <w:rPr>
          <w:lang w:val="en-GB"/>
        </w:rPr>
        <w:t>FOXI</w:t>
      </w:r>
      <w:r w:rsidR="0002624D" w:rsidRPr="00B16C52">
        <w:rPr>
          <w:lang w:val="en-GB"/>
        </w:rPr>
        <w:t xml:space="preserve"> constantly iterates a sequence of processes</w:t>
      </w:r>
      <w:r w:rsidRPr="00B16C52">
        <w:rPr>
          <w:lang w:val="en-GB"/>
        </w:rPr>
        <w:t xml:space="preserve"> </w:t>
      </w:r>
      <w:r w:rsidR="0002624D" w:rsidRPr="00B16C52">
        <w:rPr>
          <w:lang w:val="en-GB"/>
        </w:rPr>
        <w:t>(described below in chapter</w:t>
      </w:r>
      <w:r w:rsidR="00DA5F6F" w:rsidRPr="00B16C52">
        <w:rPr>
          <w:lang w:val="en-GB"/>
        </w:rPr>
        <w:t xml:space="preserve"> </w:t>
      </w:r>
      <w:r w:rsidR="00BD0604" w:rsidRPr="0040748A">
        <w:rPr>
          <w:lang w:val="en-GB"/>
        </w:rPr>
        <w:fldChar w:fldCharType="begin"/>
      </w:r>
      <w:r w:rsidR="00BD0604" w:rsidRPr="00B16C52">
        <w:rPr>
          <w:lang w:val="en-GB"/>
        </w:rPr>
        <w:instrText xml:space="preserve"> REF _Ref483235914 \r \h </w:instrText>
      </w:r>
      <w:r w:rsidR="00BD0604" w:rsidRPr="0040748A">
        <w:rPr>
          <w:lang w:val="en-GB"/>
        </w:rPr>
      </w:r>
      <w:r w:rsidR="00BD0604" w:rsidRPr="0040748A">
        <w:rPr>
          <w:lang w:val="en-GB"/>
        </w:rPr>
        <w:fldChar w:fldCharType="separate"/>
      </w:r>
      <w:r w:rsidR="00DE7C99" w:rsidRPr="00B16C52">
        <w:rPr>
          <w:lang w:val="en-GB"/>
        </w:rPr>
        <w:t>5</w:t>
      </w:r>
      <w:r w:rsidR="00BD0604" w:rsidRPr="0040748A">
        <w:rPr>
          <w:lang w:val="en-GB"/>
        </w:rPr>
        <w:fldChar w:fldCharType="end"/>
      </w:r>
      <w:r w:rsidR="00BD0604" w:rsidRPr="00B16C52">
        <w:rPr>
          <w:lang w:val="en-GB"/>
        </w:rPr>
        <w:t xml:space="preserve"> </w:t>
      </w:r>
      <w:r w:rsidR="0002624D" w:rsidRPr="00B16C52">
        <w:rPr>
          <w:lang w:val="en-GB"/>
        </w:rPr>
        <w:t xml:space="preserve">and illustrated in detail in </w:t>
      </w:r>
      <w:r w:rsidR="00DD6E93" w:rsidRPr="00B16C52">
        <w:rPr>
          <w:lang w:val="en-GB"/>
        </w:rPr>
        <w:t>A</w:t>
      </w:r>
      <w:r w:rsidR="0002624D" w:rsidRPr="00B16C52">
        <w:rPr>
          <w:lang w:val="en-GB"/>
        </w:rPr>
        <w:t xml:space="preserve">ppendix </w:t>
      </w:r>
      <w:r w:rsidR="0041172B" w:rsidRPr="00B16C52">
        <w:rPr>
          <w:lang w:val="en-GB"/>
        </w:rPr>
        <w:t>B</w:t>
      </w:r>
      <w:r w:rsidR="0002624D" w:rsidRPr="00B16C52">
        <w:rPr>
          <w:lang w:val="en-GB"/>
        </w:rPr>
        <w:t xml:space="preserve">), with a </w:t>
      </w:r>
      <w:r w:rsidR="00C7466B" w:rsidRPr="00B16C52">
        <w:rPr>
          <w:lang w:val="en-GB"/>
        </w:rPr>
        <w:t>repetition</w:t>
      </w:r>
      <w:r w:rsidR="0002624D" w:rsidRPr="00B16C52">
        <w:rPr>
          <w:lang w:val="en-GB"/>
        </w:rPr>
        <w:t xml:space="preserve"> rate of 5 minutes</w:t>
      </w:r>
      <w:ins w:id="582" w:author="Dioguardi, Fabio" w:date="2018-11-07T08:53:00Z">
        <w:r w:rsidR="009377E5">
          <w:rPr>
            <w:lang w:val="en-GB"/>
          </w:rPr>
          <w:t xml:space="preserve"> in real-time mode</w:t>
        </w:r>
      </w:ins>
      <w:r w:rsidR="0002624D" w:rsidRPr="00B16C52">
        <w:rPr>
          <w:lang w:val="en-GB"/>
        </w:rPr>
        <w:t>. This procedure implies that changes within the</w:t>
      </w:r>
      <w:r w:rsidR="00846F8F" w:rsidRPr="00B16C52">
        <w:rPr>
          <w:lang w:val="en-GB"/>
        </w:rPr>
        <w:t xml:space="preserve"> observed</w:t>
      </w:r>
      <w:r w:rsidR="0002624D" w:rsidRPr="00B16C52">
        <w:rPr>
          <w:lang w:val="en-GB"/>
        </w:rPr>
        <w:t xml:space="preserve"> signals as well as modifications provoked by the operator will take effect </w:t>
      </w:r>
      <w:r w:rsidR="00846F8F" w:rsidRPr="00B16C52">
        <w:rPr>
          <w:lang w:val="en-GB"/>
        </w:rPr>
        <w:t xml:space="preserve">with a maximum time lag of </w:t>
      </w:r>
      <w:r w:rsidR="0002624D" w:rsidRPr="00B16C52">
        <w:rPr>
          <w:lang w:val="en-GB"/>
        </w:rPr>
        <w:t xml:space="preserve">5 minutes. Hence FOXI can be considered to be a monitoring system that reflects the situation in quasi real-time. </w:t>
      </w:r>
    </w:p>
    <w:p w14:paraId="4B679172" w14:textId="135F8386" w:rsidR="009F048E" w:rsidRPr="00971732" w:rsidRDefault="00D11C49" w:rsidP="0016488B">
      <w:pPr>
        <w:pStyle w:val="ListParagraph"/>
        <w:numPr>
          <w:ilvl w:val="0"/>
          <w:numId w:val="2"/>
        </w:numPr>
        <w:rPr>
          <w:ins w:id="583" w:author="Dioguardi, Fabio" w:date="2018-11-07T09:40:00Z"/>
          <w:bCs/>
          <w:kern w:val="32"/>
          <w:sz w:val="32"/>
          <w:szCs w:val="32"/>
          <w:lang w:val="en-GB"/>
        </w:rPr>
      </w:pPr>
      <w:r w:rsidRPr="00B16C52">
        <w:rPr>
          <w:b/>
          <w:lang w:val="en-GB"/>
        </w:rPr>
        <w:t>FoxScreen</w:t>
      </w:r>
      <w:ins w:id="584" w:author="Dioguardi, Fabio" w:date="2018-11-07T08:51:00Z">
        <w:r w:rsidR="009377E5">
          <w:rPr>
            <w:b/>
            <w:lang w:val="en-GB"/>
          </w:rPr>
          <w:t xml:space="preserve"> </w:t>
        </w:r>
        <w:r w:rsidR="009377E5" w:rsidRPr="0040748A">
          <w:rPr>
            <w:lang w:val="en-GB"/>
          </w:rPr>
          <w:t>(current version: 19.0)</w:t>
        </w:r>
      </w:ins>
      <w:r w:rsidR="009F048E" w:rsidRPr="0040748A">
        <w:rPr>
          <w:lang w:val="en-GB"/>
        </w:rPr>
        <w:t xml:space="preserve">: </w:t>
      </w:r>
      <w:r w:rsidR="009F048E" w:rsidRPr="00B16C52">
        <w:rPr>
          <w:lang w:val="en-GB"/>
        </w:rPr>
        <w:t xml:space="preserve">A python script which bundles the output files of FOXI and displays them in an overview </w:t>
      </w:r>
      <w:r w:rsidR="00B50EBB" w:rsidRPr="00B16C52">
        <w:rPr>
          <w:lang w:val="en-GB"/>
        </w:rPr>
        <w:t>window</w:t>
      </w:r>
      <w:r w:rsidR="009F048E" w:rsidRPr="00B16C52">
        <w:rPr>
          <w:lang w:val="en-GB"/>
        </w:rPr>
        <w:t xml:space="preserve"> </w:t>
      </w:r>
      <w:r w:rsidR="00B50EBB" w:rsidRPr="00B16C52">
        <w:rPr>
          <w:lang w:val="en-GB"/>
        </w:rPr>
        <w:t xml:space="preserve">(an example for such a created overview window is presented in Figure 2). </w:t>
      </w:r>
    </w:p>
    <w:p w14:paraId="52455FFB" w14:textId="5D0F3932" w:rsidR="00971732" w:rsidRPr="00441335" w:rsidRDefault="00971732" w:rsidP="0016488B">
      <w:pPr>
        <w:pStyle w:val="ListParagraph"/>
        <w:numPr>
          <w:ilvl w:val="0"/>
          <w:numId w:val="2"/>
        </w:numPr>
        <w:rPr>
          <w:ins w:id="585" w:author="Dioguardi, Fabio" w:date="2018-11-07T09:43:00Z"/>
          <w:bCs/>
          <w:kern w:val="32"/>
          <w:sz w:val="32"/>
          <w:szCs w:val="32"/>
          <w:lang w:val="en-GB"/>
        </w:rPr>
      </w:pPr>
      <w:ins w:id="586" w:author="Dioguardi, Fabio" w:date="2018-11-07T09:40:00Z">
        <w:r>
          <w:rPr>
            <w:b/>
            <w:lang w:val="en-GB"/>
          </w:rPr>
          <w:t xml:space="preserve">REFIR </w:t>
        </w:r>
        <w:r>
          <w:rPr>
            <w:lang w:val="en-GB"/>
          </w:rPr>
          <w:t xml:space="preserve">(current version: 1.0): A python script which runs FIX and FOXI in parallel. </w:t>
        </w:r>
      </w:ins>
    </w:p>
    <w:p w14:paraId="2C121878" w14:textId="34A77674" w:rsidR="00971732" w:rsidRPr="0040748A" w:rsidRDefault="00971732" w:rsidP="0016488B">
      <w:pPr>
        <w:pStyle w:val="ListParagraph"/>
        <w:numPr>
          <w:ilvl w:val="0"/>
          <w:numId w:val="2"/>
        </w:numPr>
        <w:rPr>
          <w:ins w:id="587" w:author="Dioguardi, Fabio" w:date="2018-11-07T08:54:00Z"/>
          <w:bCs/>
          <w:kern w:val="32"/>
          <w:sz w:val="32"/>
          <w:szCs w:val="32"/>
          <w:lang w:val="en-GB"/>
        </w:rPr>
      </w:pPr>
      <w:ins w:id="588" w:author="Dioguardi, Fabio" w:date="2018-11-07T09:53:00Z">
        <w:r>
          <w:rPr>
            <w:b/>
            <w:lang w:val="en-GB"/>
          </w:rPr>
          <w:t>r</w:t>
        </w:r>
      </w:ins>
      <w:ins w:id="589" w:author="Dioguardi, Fabio" w:date="2018-11-07T09:43:00Z">
        <w:r>
          <w:rPr>
            <w:b/>
            <w:lang w:val="en-GB"/>
          </w:rPr>
          <w:t>adar</w:t>
        </w:r>
      </w:ins>
      <w:ins w:id="590" w:author="Dioguardi, Fabio" w:date="2018-11-07T09:53:00Z">
        <w:r>
          <w:rPr>
            <w:b/>
            <w:lang w:val="en-GB"/>
          </w:rPr>
          <w:t>_converter.py</w:t>
        </w:r>
        <w:r>
          <w:rPr>
            <w:lang w:val="en-GB"/>
          </w:rPr>
          <w:t xml:space="preserve">: A python script which </w:t>
        </w:r>
        <w:r w:rsidR="0031538F">
          <w:rPr>
            <w:lang w:val="en-GB"/>
          </w:rPr>
          <w:t>is used to convert the plume height data streamed by the Icelandic radars into a format readable by FOXI. This script is site-specific, so it has to be changed each time other radar data with a different format have to be used.</w:t>
        </w:r>
      </w:ins>
    </w:p>
    <w:p w14:paraId="0A99FFAB" w14:textId="5313FEC7" w:rsidR="009377E5" w:rsidRPr="00B16C52" w:rsidRDefault="009377E5" w:rsidP="0016488B">
      <w:pPr>
        <w:pStyle w:val="ListParagraph"/>
        <w:numPr>
          <w:ilvl w:val="0"/>
          <w:numId w:val="2"/>
        </w:numPr>
        <w:rPr>
          <w:bCs/>
          <w:kern w:val="32"/>
          <w:sz w:val="32"/>
          <w:szCs w:val="32"/>
          <w:lang w:val="en-GB"/>
        </w:rPr>
      </w:pPr>
      <w:ins w:id="591" w:author="Dioguardi, Fabio" w:date="2018-11-07T08:54:00Z">
        <w:r>
          <w:rPr>
            <w:b/>
            <w:lang w:val="en-GB"/>
          </w:rPr>
          <w:t>The folder “weather”</w:t>
        </w:r>
        <w:r>
          <w:rPr>
            <w:lang w:val="en-GB"/>
          </w:rPr>
          <w:t xml:space="preserve">: </w:t>
        </w:r>
        <w:r w:rsidR="0040748A">
          <w:rPr>
            <w:lang w:val="en-GB"/>
          </w:rPr>
          <w:t xml:space="preserve">it contains </w:t>
        </w:r>
      </w:ins>
      <w:ins w:id="592" w:author="Dioguardi, Fabio" w:date="2018-11-07T08:55:00Z">
        <w:r w:rsidR="0040748A">
          <w:rPr>
            <w:lang w:val="en-GB"/>
          </w:rPr>
          <w:t xml:space="preserve">three python scripts, </w:t>
        </w:r>
        <w:r w:rsidR="0040748A" w:rsidRPr="008A62D7">
          <w:rPr>
            <w:b/>
            <w:lang w:val="en-GB"/>
          </w:rPr>
          <w:t>retrieve_data.py</w:t>
        </w:r>
        <w:r w:rsidR="0040748A">
          <w:rPr>
            <w:lang w:val="en-GB"/>
          </w:rPr>
          <w:t xml:space="preserve">, </w:t>
        </w:r>
        <w:r w:rsidR="0040748A" w:rsidRPr="008A62D7">
          <w:rPr>
            <w:b/>
            <w:lang w:val="en-GB"/>
          </w:rPr>
          <w:t>read.py</w:t>
        </w:r>
        <w:r w:rsidR="0040748A">
          <w:rPr>
            <w:lang w:val="en-GB"/>
          </w:rPr>
          <w:t xml:space="preserve">, </w:t>
        </w:r>
        <w:r w:rsidR="0040748A" w:rsidRPr="008A62D7">
          <w:rPr>
            <w:b/>
            <w:lang w:val="en-GB"/>
          </w:rPr>
          <w:t>calc_wt_par</w:t>
        </w:r>
      </w:ins>
      <w:ins w:id="593" w:author="Dioguardi, Fabio" w:date="2018-11-07T08:56:00Z">
        <w:r w:rsidR="0040748A" w:rsidRPr="008A62D7">
          <w:rPr>
            <w:b/>
            <w:lang w:val="en-GB"/>
          </w:rPr>
          <w:t>.py</w:t>
        </w:r>
        <w:r w:rsidR="0040748A">
          <w:rPr>
            <w:lang w:val="en-GB"/>
          </w:rPr>
          <w:t>, which are used by FIX and FOXI for retrieving and processing weather data above the volcano of interest as to calculate weather conditions (e.g. pressure and temperature at the volcano source, average wind speed over the plume height, etc.) that are needed by the plume models run by FOXI.</w:t>
        </w:r>
      </w:ins>
    </w:p>
    <w:p w14:paraId="687E0905" w14:textId="77777777" w:rsidR="00846CED" w:rsidRDefault="00574D07" w:rsidP="00846CED">
      <w:pPr>
        <w:keepNext/>
      </w:pPr>
      <w:r w:rsidRPr="00D36A72">
        <w:rPr>
          <w:noProof/>
          <w:lang w:val="en-GB" w:eastAsia="en-GB"/>
        </w:rPr>
        <w:lastRenderedPageBreak/>
        <w:drawing>
          <wp:inline distT="0" distB="0" distL="0" distR="0" wp14:anchorId="5ACA4247" wp14:editId="73D02CD0">
            <wp:extent cx="5042034" cy="30480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eneral_REFIR_FOXI1.tif"/>
                    <pic:cNvPicPr/>
                  </pic:nvPicPr>
                  <pic:blipFill>
                    <a:blip r:embed="rId9">
                      <a:extLst>
                        <a:ext uri="{28A0092B-C50C-407E-A947-70E740481C1C}">
                          <a14:useLocalDpi xmlns:a14="http://schemas.microsoft.com/office/drawing/2010/main" val="0"/>
                        </a:ext>
                      </a:extLst>
                    </a:blip>
                    <a:stretch>
                      <a:fillRect/>
                    </a:stretch>
                  </pic:blipFill>
                  <pic:spPr>
                    <a:xfrm>
                      <a:off x="0" y="0"/>
                      <a:ext cx="5043239" cy="3048728"/>
                    </a:xfrm>
                    <a:prstGeom prst="rect">
                      <a:avLst/>
                    </a:prstGeom>
                  </pic:spPr>
                </pic:pic>
              </a:graphicData>
            </a:graphic>
          </wp:inline>
        </w:drawing>
      </w:r>
    </w:p>
    <w:p w14:paraId="4BAC2371" w14:textId="6D53CE32" w:rsidR="00846CED" w:rsidRPr="008A62D7" w:rsidRDefault="00846CED" w:rsidP="00846CED">
      <w:pPr>
        <w:pStyle w:val="Caption"/>
        <w:rPr>
          <w:lang w:val="en-GB"/>
        </w:rPr>
      </w:pPr>
      <w:r>
        <w:t xml:space="preserve">Figure </w:t>
      </w:r>
      <w:r>
        <w:fldChar w:fldCharType="begin"/>
      </w:r>
      <w:r>
        <w:instrText xml:space="preserve"> SEQ Figure \* ARABIC </w:instrText>
      </w:r>
      <w:r>
        <w:fldChar w:fldCharType="separate"/>
      </w:r>
      <w:r w:rsidR="00887E86">
        <w:rPr>
          <w:noProof/>
        </w:rPr>
        <w:t>2</w:t>
      </w:r>
      <w:r>
        <w:fldChar w:fldCharType="end"/>
      </w:r>
      <w:r>
        <w:t xml:space="preserve">. </w:t>
      </w:r>
      <w:r w:rsidRPr="006612A6">
        <w:t xml:space="preserve">Screenshot showing the overview window generated by FoxScreen, which displays the output of FIX and FOXI. Details about and close-ups of the presented plots are described in section 5.10 and in chapter </w:t>
      </w:r>
      <w:r>
        <w:t>5.</w:t>
      </w:r>
    </w:p>
    <w:p w14:paraId="44B14772" w14:textId="77777777" w:rsidR="00846CED" w:rsidRPr="00846CED" w:rsidRDefault="00846CED" w:rsidP="00846CED">
      <w:pPr>
        <w:rPr>
          <w:lang w:val="en-GB"/>
        </w:rPr>
      </w:pPr>
    </w:p>
    <w:p w14:paraId="1CA7B450" w14:textId="73A6A11C" w:rsidR="00B50EBB" w:rsidRPr="0040748A" w:rsidRDefault="002A52B0">
      <w:pPr>
        <w:rPr>
          <w:lang w:val="en-GB"/>
        </w:rPr>
      </w:pPr>
      <w:r w:rsidRPr="0040748A">
        <w:rPr>
          <w:lang w:val="en-GB"/>
        </w:rPr>
        <w:t xml:space="preserve">The communication </w:t>
      </w:r>
      <w:r w:rsidR="00846F8F" w:rsidRPr="0040748A">
        <w:rPr>
          <w:lang w:val="en-GB"/>
        </w:rPr>
        <w:t>structures between these components are</w:t>
      </w:r>
      <w:r w:rsidRPr="0040748A">
        <w:rPr>
          <w:lang w:val="en-GB"/>
        </w:rPr>
        <w:t xml:space="preserve"> illustrated in </w:t>
      </w:r>
      <w:r w:rsidR="00CB303C" w:rsidRPr="0040748A">
        <w:rPr>
          <w:lang w:val="en-GB"/>
        </w:rPr>
        <w:fldChar w:fldCharType="begin"/>
      </w:r>
      <w:r w:rsidR="00CB303C" w:rsidRPr="0040748A">
        <w:rPr>
          <w:lang w:val="en-GB"/>
        </w:rPr>
        <w:instrText xml:space="preserve"> REF _Ref483233490 \h </w:instrText>
      </w:r>
      <w:r w:rsidR="00CB303C" w:rsidRPr="0040748A">
        <w:rPr>
          <w:lang w:val="en-GB"/>
        </w:rPr>
      </w:r>
      <w:r w:rsidR="00CB303C" w:rsidRPr="0040748A">
        <w:rPr>
          <w:lang w:val="en-GB"/>
        </w:rPr>
        <w:fldChar w:fldCharType="separate"/>
      </w:r>
      <w:r w:rsidR="00DE7C99" w:rsidRPr="0040748A">
        <w:rPr>
          <w:lang w:val="en-GB"/>
        </w:rPr>
        <w:t xml:space="preserve">Figure </w:t>
      </w:r>
      <w:r w:rsidR="00DE7C99" w:rsidRPr="0040748A">
        <w:rPr>
          <w:noProof/>
          <w:lang w:val="en-GB"/>
        </w:rPr>
        <w:t>3</w:t>
      </w:r>
      <w:r w:rsidR="00CB303C" w:rsidRPr="0040748A">
        <w:rPr>
          <w:lang w:val="en-GB"/>
        </w:rPr>
        <w:fldChar w:fldCharType="end"/>
      </w:r>
      <w:r w:rsidR="00B50EBB" w:rsidRPr="0040748A">
        <w:rPr>
          <w:lang w:val="en-GB"/>
        </w:rPr>
        <w:t>.</w:t>
      </w:r>
      <w:r w:rsidR="009F048E" w:rsidRPr="0040748A">
        <w:rPr>
          <w:lang w:val="en-GB"/>
        </w:rPr>
        <w:t xml:space="preserve"> </w:t>
      </w:r>
    </w:p>
    <w:p w14:paraId="1FBF6BA4" w14:textId="77777777" w:rsidR="00B50EBB" w:rsidRPr="0040748A" w:rsidRDefault="00B50EBB">
      <w:pPr>
        <w:rPr>
          <w:lang w:val="en-GB"/>
        </w:rPr>
      </w:pPr>
    </w:p>
    <w:p w14:paraId="1196616C" w14:textId="00C774C2" w:rsidR="00DC6F09" w:rsidRDefault="00076B64" w:rsidP="00DC6F09">
      <w:pPr>
        <w:pStyle w:val="Caption"/>
        <w:keepNext/>
        <w:rPr>
          <w:ins w:id="594" w:author="Dioguardi, Fabio" w:date="2019-01-24T17:08:00Z"/>
        </w:rPr>
      </w:pPr>
      <w:ins w:id="595" w:author="Dioguardi, Fabio" w:date="2019-01-24T17:05:00Z">
        <w:r>
          <w:pict w14:anchorId="0B9479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5" type="#_x0000_t75" style="width:390.75pt;height:354pt">
              <v:imagedata r:id="rId10" o:title="figure_3"/>
            </v:shape>
          </w:pict>
        </w:r>
      </w:ins>
    </w:p>
    <w:p w14:paraId="246587C7" w14:textId="25F339E6" w:rsidR="001430E8" w:rsidRPr="00DC6F09" w:rsidRDefault="00DC6F09" w:rsidP="00DC6F09">
      <w:pPr>
        <w:pStyle w:val="Caption"/>
      </w:pPr>
      <w:ins w:id="596" w:author="Dioguardi, Fabio" w:date="2019-01-24T17:08:00Z">
        <w:r>
          <w:t xml:space="preserve">Figure </w:t>
        </w:r>
        <w:r>
          <w:fldChar w:fldCharType="begin"/>
        </w:r>
        <w:r>
          <w:instrText xml:space="preserve"> SEQ Figure \* ARABIC </w:instrText>
        </w:r>
      </w:ins>
      <w:r>
        <w:fldChar w:fldCharType="separate"/>
      </w:r>
      <w:ins w:id="597" w:author="Dioguardi, Fabio" w:date="2019-01-25T16:40:00Z">
        <w:r w:rsidR="00887E86">
          <w:rPr>
            <w:noProof/>
          </w:rPr>
          <w:t>3</w:t>
        </w:r>
      </w:ins>
      <w:ins w:id="598" w:author="Dioguardi, Fabio" w:date="2019-01-24T17:08:00Z">
        <w:r>
          <w:fldChar w:fldCharType="end"/>
        </w:r>
        <w:r>
          <w:t xml:space="preserve">. </w:t>
        </w:r>
        <w:r w:rsidRPr="00D00A27">
          <w:t>Communication structure of REFIR components in real-time monitoring mode.</w:t>
        </w:r>
      </w:ins>
    </w:p>
    <w:p w14:paraId="16FD31F1" w14:textId="77777777" w:rsidR="002A52B0" w:rsidRPr="0040748A" w:rsidRDefault="002A52B0">
      <w:pPr>
        <w:rPr>
          <w:rFonts w:asciiTheme="minorHAnsi" w:hAnsiTheme="minorHAnsi"/>
          <w:lang w:val="en-GB"/>
        </w:rPr>
      </w:pPr>
    </w:p>
    <w:p w14:paraId="5BDEFB13" w14:textId="51225FBC" w:rsidR="002A52B0" w:rsidRPr="0040748A" w:rsidRDefault="00846F8F">
      <w:pPr>
        <w:rPr>
          <w:lang w:val="en-GB"/>
        </w:rPr>
      </w:pPr>
      <w:r w:rsidRPr="0040748A">
        <w:rPr>
          <w:lang w:val="en-GB"/>
        </w:rPr>
        <w:t xml:space="preserve">Alongside </w:t>
      </w:r>
      <w:r w:rsidR="008E5B1B" w:rsidRPr="0040748A">
        <w:rPr>
          <w:lang w:val="en-GB"/>
        </w:rPr>
        <w:t xml:space="preserve">the </w:t>
      </w:r>
      <w:r w:rsidR="00C814AB" w:rsidRPr="0040748A">
        <w:rPr>
          <w:lang w:val="en-GB"/>
        </w:rPr>
        <w:t>“</w:t>
      </w:r>
      <w:r w:rsidR="00C814AB" w:rsidRPr="0040748A">
        <w:rPr>
          <w:i/>
          <w:lang w:val="en-GB"/>
        </w:rPr>
        <w:t>.ini</w:t>
      </w:r>
      <w:r w:rsidR="00C814AB" w:rsidRPr="0040748A">
        <w:rPr>
          <w:lang w:val="en-GB"/>
        </w:rPr>
        <w:t>” files</w:t>
      </w:r>
      <w:r w:rsidRPr="0040748A">
        <w:rPr>
          <w:lang w:val="en-GB"/>
        </w:rPr>
        <w:t>,</w:t>
      </w:r>
      <w:r w:rsidR="008E5B1B" w:rsidRPr="0040748A">
        <w:rPr>
          <w:lang w:val="en-GB"/>
        </w:rPr>
        <w:t xml:space="preserve"> the program</w:t>
      </w:r>
      <w:r w:rsidR="00C814AB" w:rsidRPr="0040748A">
        <w:rPr>
          <w:lang w:val="en-GB"/>
        </w:rPr>
        <w:t>s</w:t>
      </w:r>
      <w:r w:rsidR="008E5B1B" w:rsidRPr="0040748A">
        <w:rPr>
          <w:lang w:val="en-GB"/>
        </w:rPr>
        <w:t xml:space="preserve"> FIX </w:t>
      </w:r>
      <w:r w:rsidR="00C814AB" w:rsidRPr="0040748A">
        <w:rPr>
          <w:lang w:val="en-GB"/>
        </w:rPr>
        <w:t xml:space="preserve">and </w:t>
      </w:r>
      <w:r w:rsidR="00D11C49" w:rsidRPr="0040748A">
        <w:rPr>
          <w:lang w:val="en-GB"/>
        </w:rPr>
        <w:t>FoxScreen</w:t>
      </w:r>
      <w:r w:rsidR="00C814AB" w:rsidRPr="0040748A">
        <w:rPr>
          <w:lang w:val="en-GB"/>
        </w:rPr>
        <w:t xml:space="preserve"> are</w:t>
      </w:r>
      <w:r w:rsidR="008E5B1B" w:rsidRPr="0040748A">
        <w:rPr>
          <w:lang w:val="en-GB"/>
        </w:rPr>
        <w:t xml:space="preserve"> the main interface</w:t>
      </w:r>
      <w:r w:rsidR="00C814AB" w:rsidRPr="0040748A">
        <w:rPr>
          <w:lang w:val="en-GB"/>
        </w:rPr>
        <w:t>s</w:t>
      </w:r>
      <w:r w:rsidR="008E5B1B" w:rsidRPr="0040748A">
        <w:rPr>
          <w:lang w:val="en-GB"/>
        </w:rPr>
        <w:t xml:space="preserve"> between the operator and the system. The actual data processing, however, is conducted within the program FOXI. The communication link between FIX and FOXI is provided by the configuration data file (</w:t>
      </w:r>
      <w:r w:rsidR="008E5B1B" w:rsidRPr="0040748A">
        <w:rPr>
          <w:i/>
          <w:lang w:val="en-GB"/>
        </w:rPr>
        <w:t>fix_config.txt</w:t>
      </w:r>
      <w:r w:rsidR="008E5B1B" w:rsidRPr="0040748A">
        <w:rPr>
          <w:lang w:val="en-GB"/>
        </w:rPr>
        <w:t>). Plume height</w:t>
      </w:r>
      <w:r w:rsidR="00C814AB" w:rsidRPr="0040748A">
        <w:rPr>
          <w:lang w:val="en-GB"/>
        </w:rPr>
        <w:t>, plume diameter</w:t>
      </w:r>
      <w:r w:rsidR="008E5B1B" w:rsidRPr="0040748A">
        <w:rPr>
          <w:lang w:val="en-GB"/>
        </w:rPr>
        <w:t xml:space="preserve"> and MER data that are manually added by the operator using FIX are saved and transferred to FOXI via text files denoted </w:t>
      </w:r>
      <w:r w:rsidR="008E5B1B" w:rsidRPr="0040748A">
        <w:rPr>
          <w:i/>
          <w:lang w:val="en-GB"/>
        </w:rPr>
        <w:t>fix_OBSin.txt</w:t>
      </w:r>
      <w:r w:rsidR="005723AC" w:rsidRPr="0040748A">
        <w:rPr>
          <w:lang w:val="en-GB"/>
        </w:rPr>
        <w:t xml:space="preserve"> </w:t>
      </w:r>
      <w:r w:rsidR="008E5B1B" w:rsidRPr="0040748A">
        <w:rPr>
          <w:lang w:val="en-GB"/>
        </w:rPr>
        <w:t xml:space="preserve">and </w:t>
      </w:r>
      <w:r w:rsidR="008E5B1B" w:rsidRPr="0040748A">
        <w:rPr>
          <w:i/>
          <w:lang w:val="en-GB"/>
        </w:rPr>
        <w:t>fix_MERin.txt</w:t>
      </w:r>
      <w:r w:rsidR="008E5B1B" w:rsidRPr="0040748A">
        <w:rPr>
          <w:lang w:val="en-GB"/>
        </w:rPr>
        <w:t>, respectively.</w:t>
      </w:r>
      <w:ins w:id="599" w:author="Dioguardi, Fabio" w:date="2019-01-24T17:20:00Z">
        <w:r w:rsidR="009C28A2">
          <w:rPr>
            <w:lang w:val="en-GB"/>
          </w:rPr>
          <w:t xml:space="preserve"> The script REFIR sits above FIX and FOXI and runs them in parallel.</w:t>
        </w:r>
      </w:ins>
    </w:p>
    <w:p w14:paraId="04F7BE3C" w14:textId="15EFB4F1" w:rsidR="00C814AB" w:rsidRPr="0040748A" w:rsidRDefault="00594D16">
      <w:pPr>
        <w:rPr>
          <w:lang w:val="en-GB"/>
        </w:rPr>
      </w:pPr>
      <w:r w:rsidRPr="0040748A">
        <w:rPr>
          <w:lang w:val="en-GB"/>
        </w:rPr>
        <w:t>By using FIX the operator can also create two maps showing the current monitoring setting. These maps are locally stored as “</w:t>
      </w:r>
      <w:r w:rsidRPr="0040748A">
        <w:rPr>
          <w:i/>
          <w:lang w:val="en-GB"/>
        </w:rPr>
        <w:t>map1.png</w:t>
      </w:r>
      <w:r w:rsidRPr="0040748A">
        <w:rPr>
          <w:lang w:val="en-GB"/>
        </w:rPr>
        <w:t>”, “</w:t>
      </w:r>
      <w:r w:rsidRPr="0040748A">
        <w:rPr>
          <w:i/>
          <w:lang w:val="en-GB"/>
        </w:rPr>
        <w:t>map1.svg</w:t>
      </w:r>
      <w:r w:rsidRPr="0040748A">
        <w:rPr>
          <w:lang w:val="en-GB"/>
        </w:rPr>
        <w:t>”, “</w:t>
      </w:r>
      <w:r w:rsidRPr="0040748A">
        <w:rPr>
          <w:i/>
          <w:lang w:val="en-GB"/>
        </w:rPr>
        <w:t>map2.png</w:t>
      </w:r>
      <w:r w:rsidRPr="0040748A">
        <w:rPr>
          <w:lang w:val="en-GB"/>
        </w:rPr>
        <w:t>” and “</w:t>
      </w:r>
      <w:r w:rsidRPr="0040748A">
        <w:rPr>
          <w:i/>
          <w:lang w:val="en-GB"/>
        </w:rPr>
        <w:t>map2.svg</w:t>
      </w:r>
      <w:r w:rsidRPr="0040748A">
        <w:rPr>
          <w:lang w:val="en-GB"/>
        </w:rPr>
        <w:t>”</w:t>
      </w:r>
      <w:r w:rsidR="00C44B1D" w:rsidRPr="0040748A">
        <w:rPr>
          <w:lang w:val="en-GB"/>
        </w:rPr>
        <w:t>. The files “</w:t>
      </w:r>
      <w:r w:rsidR="00C44B1D" w:rsidRPr="0040748A">
        <w:rPr>
          <w:i/>
          <w:lang w:val="en-GB"/>
        </w:rPr>
        <w:t>map1.png</w:t>
      </w:r>
      <w:r w:rsidR="00C44B1D" w:rsidRPr="0040748A">
        <w:rPr>
          <w:lang w:val="en-GB"/>
        </w:rPr>
        <w:t>” and “</w:t>
      </w:r>
      <w:r w:rsidR="00C44B1D" w:rsidRPr="0040748A">
        <w:rPr>
          <w:i/>
          <w:lang w:val="en-GB"/>
        </w:rPr>
        <w:t>map2.png</w:t>
      </w:r>
      <w:r w:rsidR="00C44B1D" w:rsidRPr="0040748A">
        <w:rPr>
          <w:lang w:val="en-GB"/>
        </w:rPr>
        <w:t>” are displayed in the overview window</w:t>
      </w:r>
      <w:r w:rsidR="004162E3" w:rsidRPr="0040748A">
        <w:rPr>
          <w:lang w:val="en-GB"/>
        </w:rPr>
        <w:t xml:space="preserve"> provided by </w:t>
      </w:r>
      <w:r w:rsidR="00D11C49" w:rsidRPr="0040748A">
        <w:rPr>
          <w:lang w:val="en-GB"/>
        </w:rPr>
        <w:t>FoxScreen</w:t>
      </w:r>
      <w:r w:rsidR="004162E3" w:rsidRPr="0040748A">
        <w:rPr>
          <w:lang w:val="en-GB"/>
        </w:rPr>
        <w:t>.</w:t>
      </w:r>
      <w:r w:rsidR="00C44B1D" w:rsidRPr="0040748A">
        <w:rPr>
          <w:lang w:val="en-GB"/>
        </w:rPr>
        <w:t xml:space="preserve"> </w:t>
      </w:r>
    </w:p>
    <w:p w14:paraId="3E4CCD69" w14:textId="77777777" w:rsidR="00594D16" w:rsidRPr="0040748A" w:rsidRDefault="00594D16">
      <w:pPr>
        <w:rPr>
          <w:lang w:val="en-GB"/>
        </w:rPr>
      </w:pPr>
    </w:p>
    <w:p w14:paraId="271FD177" w14:textId="42A484D6" w:rsidR="00C0221F" w:rsidRPr="0040748A" w:rsidRDefault="006F3D5E" w:rsidP="0010418F">
      <w:pPr>
        <w:pStyle w:val="Heading2"/>
        <w:rPr>
          <w:lang w:val="en-GB"/>
        </w:rPr>
      </w:pPr>
      <w:bookmarkStart w:id="600" w:name="_Toc536110873"/>
      <w:r w:rsidRPr="0040748A">
        <w:rPr>
          <w:lang w:val="en-GB"/>
        </w:rPr>
        <w:t xml:space="preserve">Overview of </w:t>
      </w:r>
      <w:r w:rsidR="00C0221F" w:rsidRPr="0040748A">
        <w:rPr>
          <w:lang w:val="en-GB"/>
        </w:rPr>
        <w:t>Input Files</w:t>
      </w:r>
      <w:r w:rsidR="0044028E" w:rsidRPr="0040748A">
        <w:rPr>
          <w:lang w:val="en-GB"/>
        </w:rPr>
        <w:t xml:space="preserve"> (</w:t>
      </w:r>
      <w:r w:rsidR="00C814AB" w:rsidRPr="0040748A">
        <w:rPr>
          <w:lang w:val="en-GB"/>
        </w:rPr>
        <w:t>Example:</w:t>
      </w:r>
      <w:r w:rsidR="009C3372" w:rsidRPr="0040748A">
        <w:rPr>
          <w:lang w:val="en-GB"/>
        </w:rPr>
        <w:t xml:space="preserve"> s</w:t>
      </w:r>
      <w:r w:rsidR="0044028E" w:rsidRPr="0040748A">
        <w:rPr>
          <w:lang w:val="en-GB"/>
        </w:rPr>
        <w:t>etup for Iceland)</w:t>
      </w:r>
      <w:bookmarkEnd w:id="600"/>
    </w:p>
    <w:p w14:paraId="5AEB50B8" w14:textId="77777777" w:rsidR="00C0221F" w:rsidRPr="0040748A" w:rsidRDefault="00C0221F" w:rsidP="00C0221F">
      <w:pPr>
        <w:rPr>
          <w:lang w:val="en-GB"/>
        </w:rPr>
      </w:pPr>
    </w:p>
    <w:p w14:paraId="6281B94C" w14:textId="07AFC9C1" w:rsidR="00C814AB" w:rsidRPr="0040748A" w:rsidRDefault="00C0221F" w:rsidP="00C0221F">
      <w:pPr>
        <w:rPr>
          <w:lang w:val="en-GB"/>
        </w:rPr>
      </w:pPr>
      <w:r w:rsidRPr="0040748A">
        <w:rPr>
          <w:lang w:val="en-GB"/>
        </w:rPr>
        <w:t xml:space="preserve">Table 1 summarizes all files which are used by FOXI to read relevant input data. </w:t>
      </w:r>
      <w:r w:rsidR="0044028E" w:rsidRPr="0040748A">
        <w:rPr>
          <w:lang w:val="en-GB"/>
        </w:rPr>
        <w:t xml:space="preserve">The </w:t>
      </w:r>
      <w:r w:rsidR="00D174DF" w:rsidRPr="0040748A">
        <w:rPr>
          <w:lang w:val="en-GB"/>
        </w:rPr>
        <w:t>files</w:t>
      </w:r>
      <w:r w:rsidR="0044028E" w:rsidRPr="0040748A">
        <w:rPr>
          <w:lang w:val="en-GB"/>
        </w:rPr>
        <w:t xml:space="preserve"> marked in re</w:t>
      </w:r>
      <w:r w:rsidR="00D174DF" w:rsidRPr="0040748A">
        <w:rPr>
          <w:lang w:val="en-GB"/>
        </w:rPr>
        <w:t>d are observatory-specific</w:t>
      </w:r>
      <w:r w:rsidR="0044028E" w:rsidRPr="0040748A">
        <w:rPr>
          <w:lang w:val="en-GB"/>
        </w:rPr>
        <w:t xml:space="preserve"> for the Icelandic setup</w:t>
      </w:r>
      <w:r w:rsidR="00C814AB" w:rsidRPr="0040748A">
        <w:rPr>
          <w:lang w:val="en-GB"/>
        </w:rPr>
        <w:t xml:space="preserve"> (“Futurevolc setting”</w:t>
      </w:r>
      <w:r w:rsidR="0041172B" w:rsidRPr="0040748A">
        <w:rPr>
          <w:lang w:val="en-GB"/>
        </w:rPr>
        <w:t>, see Appendix C</w:t>
      </w:r>
      <w:r w:rsidR="00C814AB" w:rsidRPr="0040748A">
        <w:rPr>
          <w:lang w:val="en-GB"/>
        </w:rPr>
        <w:t>), which includes data streams from two C-band radar stations, two mobile X-band radar stations and three aut</w:t>
      </w:r>
      <w:r w:rsidR="0041172B" w:rsidRPr="0040748A">
        <w:rPr>
          <w:lang w:val="en-GB"/>
        </w:rPr>
        <w:t>omatic plume tracking web cams focused on Hekla volcano (see Appendix D)</w:t>
      </w:r>
      <w:r w:rsidR="00D174DF" w:rsidRPr="0040748A">
        <w:rPr>
          <w:lang w:val="en-GB"/>
        </w:rPr>
        <w:t>.</w:t>
      </w:r>
    </w:p>
    <w:p w14:paraId="7E6295F5" w14:textId="318A7EC2" w:rsidR="00C0221F" w:rsidRPr="0040748A" w:rsidRDefault="00D174DF" w:rsidP="00C0221F">
      <w:pPr>
        <w:rPr>
          <w:lang w:val="en-GB"/>
        </w:rPr>
      </w:pPr>
      <w:r w:rsidRPr="0040748A">
        <w:rPr>
          <w:lang w:val="en-GB"/>
        </w:rPr>
        <w:t>If installed in another observatory, REFIR</w:t>
      </w:r>
      <w:r w:rsidR="0044028E" w:rsidRPr="0040748A">
        <w:rPr>
          <w:lang w:val="en-GB"/>
        </w:rPr>
        <w:t xml:space="preserve"> could be easily adjusted to </w:t>
      </w:r>
      <w:r w:rsidRPr="0040748A">
        <w:rPr>
          <w:lang w:val="en-GB"/>
        </w:rPr>
        <w:t xml:space="preserve">files from </w:t>
      </w:r>
      <w:r w:rsidR="0044028E" w:rsidRPr="0040748A">
        <w:rPr>
          <w:lang w:val="en-GB"/>
        </w:rPr>
        <w:t xml:space="preserve">any kind of sensor that provides real-time estimates for plume heights or mass eruption rates. </w:t>
      </w:r>
      <w:r w:rsidR="00C814AB" w:rsidRPr="0040748A">
        <w:rPr>
          <w:lang w:val="en-GB"/>
        </w:rPr>
        <w:t xml:space="preserve">The system is developed to read </w:t>
      </w:r>
      <w:r w:rsidR="00B75034" w:rsidRPr="0040748A">
        <w:rPr>
          <w:lang w:val="en-GB"/>
        </w:rPr>
        <w:t xml:space="preserve">real-time data streams from </w:t>
      </w:r>
      <w:r w:rsidR="00C814AB" w:rsidRPr="0040748A">
        <w:rPr>
          <w:lang w:val="en-GB"/>
        </w:rPr>
        <w:t>up to six C-band</w:t>
      </w:r>
      <w:r w:rsidR="00B75034" w:rsidRPr="0040748A">
        <w:rPr>
          <w:lang w:val="en-GB"/>
        </w:rPr>
        <w:t xml:space="preserve"> radar stations</w:t>
      </w:r>
      <w:r w:rsidR="00C814AB" w:rsidRPr="0040748A">
        <w:rPr>
          <w:lang w:val="en-GB"/>
        </w:rPr>
        <w:t xml:space="preserve">, six X-band radar </w:t>
      </w:r>
      <w:r w:rsidR="00B75034" w:rsidRPr="0040748A">
        <w:rPr>
          <w:lang w:val="en-GB"/>
        </w:rPr>
        <w:t>stations and six web cams.</w:t>
      </w:r>
    </w:p>
    <w:p w14:paraId="6EE40DC2" w14:textId="2FE0D967" w:rsidR="00AB4F81" w:rsidRPr="0040748A" w:rsidRDefault="00AB4F81">
      <w:pPr>
        <w:rPr>
          <w:lang w:val="en-GB"/>
        </w:rPr>
      </w:pPr>
      <w:r w:rsidRPr="0040748A">
        <w:rPr>
          <w:lang w:val="en-GB"/>
        </w:rPr>
        <w:br w:type="page"/>
      </w:r>
    </w:p>
    <w:p w14:paraId="79652B7A" w14:textId="327A4B34" w:rsidR="009C3372" w:rsidRPr="0040748A" w:rsidRDefault="009C3372" w:rsidP="00C0221F">
      <w:pPr>
        <w:rPr>
          <w:lang w:val="en-GB"/>
        </w:rPr>
      </w:pPr>
      <w:r w:rsidRPr="0040748A">
        <w:rPr>
          <w:rFonts w:asciiTheme="minorHAnsi" w:hAnsiTheme="minorHAnsi"/>
          <w:lang w:val="en-GB"/>
        </w:rPr>
        <w:lastRenderedPageBreak/>
        <w:t xml:space="preserve">Table </w:t>
      </w:r>
      <w:r w:rsidR="00C814AB" w:rsidRPr="0040748A">
        <w:rPr>
          <w:rFonts w:asciiTheme="minorHAnsi" w:hAnsiTheme="minorHAnsi"/>
          <w:lang w:val="en-GB"/>
        </w:rPr>
        <w:t>1: Input files for FIX and FOXI</w:t>
      </w:r>
      <w:r w:rsidRPr="0040748A">
        <w:rPr>
          <w:rFonts w:asciiTheme="minorHAnsi" w:hAnsiTheme="minorHAnsi"/>
          <w:lang w:val="en-GB"/>
        </w:rPr>
        <w:t>. Files marked in red are specific for the Icelandic set-up.</w:t>
      </w:r>
    </w:p>
    <w:tbl>
      <w:tblPr>
        <w:tblW w:w="9634" w:type="dxa"/>
        <w:jc w:val="center"/>
        <w:tblLayout w:type="fixed"/>
        <w:tblLook w:val="04A0" w:firstRow="1" w:lastRow="0" w:firstColumn="1" w:lastColumn="0" w:noHBand="0" w:noVBand="1"/>
      </w:tblPr>
      <w:tblGrid>
        <w:gridCol w:w="2263"/>
        <w:gridCol w:w="4395"/>
        <w:gridCol w:w="1275"/>
        <w:gridCol w:w="1701"/>
      </w:tblGrid>
      <w:tr w:rsidR="009C7296" w:rsidRPr="000E1A5F" w14:paraId="72B02FB7" w14:textId="6F05A31E" w:rsidTr="00B75034">
        <w:trPr>
          <w:jc w:val="center"/>
        </w:trPr>
        <w:tc>
          <w:tcPr>
            <w:tcW w:w="2263" w:type="dxa"/>
            <w:shd w:val="clear" w:color="auto" w:fill="CCC0D9" w:themeFill="accent4" w:themeFillTint="66"/>
          </w:tcPr>
          <w:p w14:paraId="73ED9EBE" w14:textId="663369A4" w:rsidR="009C7296" w:rsidRPr="0040748A" w:rsidRDefault="009C7296" w:rsidP="00C0221F">
            <w:pPr>
              <w:ind w:left="-655" w:firstLine="655"/>
              <w:jc w:val="center"/>
              <w:rPr>
                <w:rFonts w:asciiTheme="minorHAnsi" w:hAnsiTheme="minorHAnsi"/>
                <w:b/>
                <w:kern w:val="32"/>
                <w:szCs w:val="22"/>
                <w:lang w:val="en-GB"/>
              </w:rPr>
            </w:pPr>
            <w:r w:rsidRPr="0040748A">
              <w:rPr>
                <w:rFonts w:asciiTheme="minorHAnsi" w:hAnsiTheme="minorHAnsi"/>
                <w:b/>
                <w:kern w:val="32"/>
                <w:szCs w:val="22"/>
                <w:lang w:val="en-GB"/>
              </w:rPr>
              <w:t>file</w:t>
            </w:r>
          </w:p>
        </w:tc>
        <w:tc>
          <w:tcPr>
            <w:tcW w:w="4395" w:type="dxa"/>
            <w:shd w:val="clear" w:color="auto" w:fill="CCC0D9" w:themeFill="accent4" w:themeFillTint="66"/>
          </w:tcPr>
          <w:p w14:paraId="7DEFC6F2" w14:textId="43840B0C" w:rsidR="009C7296" w:rsidRPr="0040748A" w:rsidRDefault="009C7296" w:rsidP="00C0221F">
            <w:pPr>
              <w:jc w:val="center"/>
              <w:rPr>
                <w:rFonts w:asciiTheme="minorHAnsi" w:hAnsiTheme="minorHAnsi"/>
                <w:b/>
                <w:kern w:val="32"/>
                <w:szCs w:val="22"/>
                <w:lang w:val="en-GB"/>
              </w:rPr>
            </w:pPr>
            <w:r w:rsidRPr="0040748A">
              <w:rPr>
                <w:rFonts w:asciiTheme="minorHAnsi" w:hAnsiTheme="minorHAnsi"/>
                <w:b/>
                <w:kern w:val="32"/>
                <w:szCs w:val="22"/>
                <w:lang w:val="en-GB"/>
              </w:rPr>
              <w:t>content</w:t>
            </w:r>
          </w:p>
        </w:tc>
        <w:tc>
          <w:tcPr>
            <w:tcW w:w="1275" w:type="dxa"/>
            <w:shd w:val="clear" w:color="auto" w:fill="CCC0D9" w:themeFill="accent4" w:themeFillTint="66"/>
          </w:tcPr>
          <w:p w14:paraId="27ECDDE0" w14:textId="77777777" w:rsidR="009C7296" w:rsidRPr="0040748A" w:rsidRDefault="009C7296" w:rsidP="00C0221F">
            <w:pPr>
              <w:jc w:val="center"/>
              <w:rPr>
                <w:rFonts w:asciiTheme="minorHAnsi" w:hAnsiTheme="minorHAnsi"/>
                <w:kern w:val="32"/>
                <w:szCs w:val="22"/>
                <w:lang w:val="en-GB"/>
              </w:rPr>
            </w:pPr>
          </w:p>
        </w:tc>
        <w:tc>
          <w:tcPr>
            <w:tcW w:w="1701" w:type="dxa"/>
            <w:shd w:val="clear" w:color="auto" w:fill="CCC0D9" w:themeFill="accent4" w:themeFillTint="66"/>
          </w:tcPr>
          <w:p w14:paraId="464FAFF5" w14:textId="43B932FC" w:rsidR="009C7296" w:rsidRPr="0040748A" w:rsidRDefault="009C7296" w:rsidP="00C0221F">
            <w:pPr>
              <w:jc w:val="center"/>
              <w:rPr>
                <w:rFonts w:asciiTheme="minorHAnsi" w:hAnsiTheme="minorHAnsi"/>
                <w:kern w:val="32"/>
                <w:szCs w:val="22"/>
                <w:lang w:val="en-GB"/>
              </w:rPr>
            </w:pPr>
          </w:p>
        </w:tc>
      </w:tr>
      <w:tr w:rsidR="009C7296" w:rsidRPr="000E1A5F" w14:paraId="763EE988" w14:textId="7A1E1FCB" w:rsidTr="00B75034">
        <w:trPr>
          <w:jc w:val="center"/>
        </w:trPr>
        <w:tc>
          <w:tcPr>
            <w:tcW w:w="2263" w:type="dxa"/>
            <w:shd w:val="clear" w:color="auto" w:fill="FDE9D9" w:themeFill="accent6" w:themeFillTint="33"/>
            <w:vAlign w:val="center"/>
          </w:tcPr>
          <w:p w14:paraId="6C237EC8" w14:textId="3EE67FF3" w:rsidR="009C7296" w:rsidRPr="008A62D7" w:rsidRDefault="00B75034" w:rsidP="009C7296">
            <w:pPr>
              <w:jc w:val="center"/>
              <w:rPr>
                <w:rFonts w:asciiTheme="minorHAnsi" w:hAnsiTheme="minorHAnsi"/>
                <w:i/>
                <w:kern w:val="32"/>
                <w:szCs w:val="22"/>
                <w:lang w:val="en-GB"/>
              </w:rPr>
            </w:pPr>
            <w:r w:rsidRPr="008A62D7">
              <w:rPr>
                <w:rFonts w:asciiTheme="minorHAnsi" w:hAnsiTheme="minorHAnsi"/>
                <w:i/>
                <w:lang w:val="en-GB"/>
              </w:rPr>
              <w:t>volcano_list.ini</w:t>
            </w:r>
          </w:p>
        </w:tc>
        <w:tc>
          <w:tcPr>
            <w:tcW w:w="4395" w:type="dxa"/>
            <w:shd w:val="clear" w:color="auto" w:fill="FDE9D9" w:themeFill="accent6" w:themeFillTint="33"/>
            <w:vAlign w:val="center"/>
          </w:tcPr>
          <w:p w14:paraId="28C3AFE0" w14:textId="4608F8BC" w:rsidR="009C7296"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location and vent heights of</w:t>
            </w:r>
            <w:r w:rsidR="009C7296" w:rsidRPr="008A62D7">
              <w:rPr>
                <w:rFonts w:asciiTheme="minorHAnsi" w:hAnsiTheme="minorHAnsi"/>
                <w:kern w:val="32"/>
                <w:szCs w:val="22"/>
                <w:lang w:val="en-GB"/>
              </w:rPr>
              <w:t xml:space="preserve"> </w:t>
            </w:r>
            <w:r w:rsidRPr="008A62D7">
              <w:rPr>
                <w:rFonts w:asciiTheme="minorHAnsi" w:hAnsiTheme="minorHAnsi"/>
                <w:kern w:val="32"/>
                <w:szCs w:val="22"/>
                <w:lang w:val="en-GB"/>
              </w:rPr>
              <w:t>volcanos</w:t>
            </w:r>
          </w:p>
        </w:tc>
        <w:tc>
          <w:tcPr>
            <w:tcW w:w="1275" w:type="dxa"/>
            <w:shd w:val="clear" w:color="auto" w:fill="FDE9D9" w:themeFill="accent6" w:themeFillTint="33"/>
            <w:vAlign w:val="center"/>
          </w:tcPr>
          <w:p w14:paraId="786F853D" w14:textId="20FAE97E" w:rsidR="009C7296" w:rsidRPr="008A62D7" w:rsidRDefault="00A9126A" w:rsidP="00585EDB">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generated by FoxSet</w:t>
            </w:r>
          </w:p>
        </w:tc>
        <w:tc>
          <w:tcPr>
            <w:tcW w:w="1701" w:type="dxa"/>
            <w:shd w:val="clear" w:color="auto" w:fill="FDE9D9" w:themeFill="accent6" w:themeFillTint="33"/>
            <w:vAlign w:val="center"/>
          </w:tcPr>
          <w:p w14:paraId="32E5CF08" w14:textId="77777777" w:rsidR="009C7296" w:rsidRPr="008A62D7" w:rsidRDefault="009C7296" w:rsidP="009C7296">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70B6AE1F" w14:textId="129E63DE" w:rsidR="009C7296" w:rsidRPr="008A62D7" w:rsidRDefault="009C7296"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w:t>
            </w:r>
            <w:r w:rsidR="00B75034" w:rsidRPr="008A62D7">
              <w:rPr>
                <w:rFonts w:asciiTheme="minorHAnsi" w:hAnsiTheme="minorHAnsi"/>
                <w:color w:val="002060"/>
                <w:kern w:val="32"/>
                <w:szCs w:val="22"/>
                <w:lang w:val="en-GB"/>
              </w:rPr>
              <w:t xml:space="preserve"> </w:t>
            </w:r>
          </w:p>
        </w:tc>
      </w:tr>
      <w:tr w:rsidR="00B75034" w:rsidRPr="000E1A5F" w14:paraId="3AE4323B" w14:textId="77777777" w:rsidTr="00B75034">
        <w:trPr>
          <w:jc w:val="center"/>
        </w:trPr>
        <w:tc>
          <w:tcPr>
            <w:tcW w:w="2263" w:type="dxa"/>
            <w:shd w:val="clear" w:color="auto" w:fill="DBE5F1" w:themeFill="accent1" w:themeFillTint="33"/>
            <w:vAlign w:val="center"/>
          </w:tcPr>
          <w:p w14:paraId="67C0B715" w14:textId="7F259A18"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lang w:val="en-GB"/>
              </w:rPr>
              <w:t>Cband.ini</w:t>
            </w:r>
          </w:p>
        </w:tc>
        <w:tc>
          <w:tcPr>
            <w:tcW w:w="4395" w:type="dxa"/>
            <w:shd w:val="clear" w:color="auto" w:fill="DBE5F1" w:themeFill="accent1" w:themeFillTint="33"/>
            <w:vAlign w:val="center"/>
          </w:tcPr>
          <w:p w14:paraId="673C9B5C" w14:textId="3D44373C"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boundary parameters of C-band radar stations</w:t>
            </w:r>
          </w:p>
        </w:tc>
        <w:tc>
          <w:tcPr>
            <w:tcW w:w="1275" w:type="dxa"/>
            <w:shd w:val="clear" w:color="auto" w:fill="DBE5F1" w:themeFill="accent1" w:themeFillTint="33"/>
            <w:vAlign w:val="center"/>
          </w:tcPr>
          <w:p w14:paraId="1B2111F5" w14:textId="62A878C9"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generated by FoxSet</w:t>
            </w:r>
          </w:p>
        </w:tc>
        <w:tc>
          <w:tcPr>
            <w:tcW w:w="1701" w:type="dxa"/>
            <w:shd w:val="clear" w:color="auto" w:fill="DBE5F1" w:themeFill="accent1" w:themeFillTint="33"/>
            <w:vAlign w:val="center"/>
          </w:tcPr>
          <w:p w14:paraId="1C440268"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5EBAAF4E" w14:textId="781D06C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64C5BD3D" w14:textId="77777777" w:rsidTr="00B75034">
        <w:trPr>
          <w:jc w:val="center"/>
        </w:trPr>
        <w:tc>
          <w:tcPr>
            <w:tcW w:w="2263" w:type="dxa"/>
            <w:shd w:val="clear" w:color="auto" w:fill="FDE9D9" w:themeFill="accent6" w:themeFillTint="33"/>
            <w:vAlign w:val="center"/>
          </w:tcPr>
          <w:p w14:paraId="21CD7460" w14:textId="116301E0"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lang w:val="en-GB"/>
              </w:rPr>
              <w:t>Xband.ini</w:t>
            </w:r>
          </w:p>
        </w:tc>
        <w:tc>
          <w:tcPr>
            <w:tcW w:w="4395" w:type="dxa"/>
            <w:shd w:val="clear" w:color="auto" w:fill="FDE9D9" w:themeFill="accent6" w:themeFillTint="33"/>
            <w:vAlign w:val="center"/>
          </w:tcPr>
          <w:p w14:paraId="61F65D0A" w14:textId="35EC4A3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boundary parameters of C-band radar stations</w:t>
            </w:r>
          </w:p>
        </w:tc>
        <w:tc>
          <w:tcPr>
            <w:tcW w:w="1275" w:type="dxa"/>
            <w:shd w:val="clear" w:color="auto" w:fill="FDE9D9" w:themeFill="accent6" w:themeFillTint="33"/>
            <w:vAlign w:val="center"/>
          </w:tcPr>
          <w:p w14:paraId="435C447D" w14:textId="742EA490"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generated by FoxSet</w:t>
            </w:r>
          </w:p>
        </w:tc>
        <w:tc>
          <w:tcPr>
            <w:tcW w:w="1701" w:type="dxa"/>
            <w:shd w:val="clear" w:color="auto" w:fill="FDE9D9" w:themeFill="accent6" w:themeFillTint="33"/>
            <w:vAlign w:val="center"/>
          </w:tcPr>
          <w:p w14:paraId="072F46A2"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45BC52EA" w14:textId="3BB5754A"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35E5C740" w14:textId="77777777" w:rsidTr="00B75034">
        <w:trPr>
          <w:jc w:val="center"/>
        </w:trPr>
        <w:tc>
          <w:tcPr>
            <w:tcW w:w="2263" w:type="dxa"/>
            <w:shd w:val="clear" w:color="auto" w:fill="DBE5F1" w:themeFill="accent1" w:themeFillTint="33"/>
            <w:vAlign w:val="center"/>
          </w:tcPr>
          <w:p w14:paraId="0A6F0380" w14:textId="67248880"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lang w:val="en-GB"/>
              </w:rPr>
              <w:t>Cam.ini</w:t>
            </w:r>
          </w:p>
        </w:tc>
        <w:tc>
          <w:tcPr>
            <w:tcW w:w="4395" w:type="dxa"/>
            <w:shd w:val="clear" w:color="auto" w:fill="DBE5F1" w:themeFill="accent1" w:themeFillTint="33"/>
            <w:vAlign w:val="center"/>
          </w:tcPr>
          <w:p w14:paraId="5FE5F29B" w14:textId="20AB1A69"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boundary parameters of web cams</w:t>
            </w:r>
          </w:p>
        </w:tc>
        <w:tc>
          <w:tcPr>
            <w:tcW w:w="1275" w:type="dxa"/>
            <w:shd w:val="clear" w:color="auto" w:fill="DBE5F1" w:themeFill="accent1" w:themeFillTint="33"/>
            <w:vAlign w:val="center"/>
          </w:tcPr>
          <w:p w14:paraId="13990B7D" w14:textId="3C6C1795"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generated by FoxSet</w:t>
            </w:r>
          </w:p>
        </w:tc>
        <w:tc>
          <w:tcPr>
            <w:tcW w:w="1701" w:type="dxa"/>
            <w:shd w:val="clear" w:color="auto" w:fill="DBE5F1" w:themeFill="accent1" w:themeFillTint="33"/>
            <w:vAlign w:val="center"/>
          </w:tcPr>
          <w:p w14:paraId="258B09EA"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715A7274" w14:textId="62081851"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2469F11E" w14:textId="77777777" w:rsidTr="00B75034">
        <w:trPr>
          <w:jc w:val="center"/>
        </w:trPr>
        <w:tc>
          <w:tcPr>
            <w:tcW w:w="2263" w:type="dxa"/>
            <w:shd w:val="clear" w:color="auto" w:fill="FDE9D9" w:themeFill="accent6" w:themeFillTint="33"/>
            <w:vAlign w:val="center"/>
          </w:tcPr>
          <w:p w14:paraId="0C71D435" w14:textId="5A095FAE"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kern w:val="32"/>
                <w:szCs w:val="22"/>
                <w:lang w:val="en-GB"/>
              </w:rPr>
              <w:t>volc_database.ini</w:t>
            </w:r>
          </w:p>
        </w:tc>
        <w:tc>
          <w:tcPr>
            <w:tcW w:w="4395" w:type="dxa"/>
            <w:shd w:val="clear" w:color="auto" w:fill="FDE9D9" w:themeFill="accent6" w:themeFillTint="33"/>
            <w:vAlign w:val="center"/>
          </w:tcPr>
          <w:p w14:paraId="05E6B53F" w14:textId="4478F56A"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distances between volcanos and sensors</w:t>
            </w:r>
          </w:p>
        </w:tc>
        <w:tc>
          <w:tcPr>
            <w:tcW w:w="1275" w:type="dxa"/>
            <w:shd w:val="clear" w:color="auto" w:fill="FDE9D9" w:themeFill="accent6" w:themeFillTint="33"/>
            <w:vAlign w:val="center"/>
          </w:tcPr>
          <w:p w14:paraId="7EC3EA01" w14:textId="19D17EEE"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generated by FoxSet</w:t>
            </w:r>
          </w:p>
        </w:tc>
        <w:tc>
          <w:tcPr>
            <w:tcW w:w="1701" w:type="dxa"/>
            <w:shd w:val="clear" w:color="auto" w:fill="FDE9D9" w:themeFill="accent6" w:themeFillTint="33"/>
            <w:vAlign w:val="center"/>
          </w:tcPr>
          <w:p w14:paraId="071E7197"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3CF52A70" w14:textId="35F8533F"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69177273" w14:textId="2B42D360" w:rsidTr="00B75034">
        <w:trPr>
          <w:jc w:val="center"/>
        </w:trPr>
        <w:tc>
          <w:tcPr>
            <w:tcW w:w="2263" w:type="dxa"/>
            <w:shd w:val="clear" w:color="auto" w:fill="DBE5F1" w:themeFill="accent1" w:themeFillTint="33"/>
            <w:vAlign w:val="center"/>
          </w:tcPr>
          <w:p w14:paraId="6691F958" w14:textId="366D31AF" w:rsidR="00B75034" w:rsidRPr="008A62D7" w:rsidRDefault="00B75034" w:rsidP="00B75034">
            <w:pPr>
              <w:jc w:val="center"/>
              <w:rPr>
                <w:rFonts w:asciiTheme="minorHAnsi" w:hAnsiTheme="minorHAnsi"/>
                <w:i/>
                <w:kern w:val="32"/>
                <w:szCs w:val="22"/>
                <w:lang w:val="en-GB"/>
              </w:rPr>
            </w:pPr>
            <w:r w:rsidRPr="008A62D7">
              <w:rPr>
                <w:rFonts w:asciiTheme="minorHAnsi" w:hAnsiTheme="minorHAnsi"/>
                <w:i/>
                <w:kern w:val="32"/>
                <w:szCs w:val="22"/>
                <w:lang w:val="en-GB"/>
              </w:rPr>
              <w:t>fix_config.txt</w:t>
            </w:r>
          </w:p>
        </w:tc>
        <w:tc>
          <w:tcPr>
            <w:tcW w:w="4395" w:type="dxa"/>
            <w:shd w:val="clear" w:color="auto" w:fill="DBE5F1" w:themeFill="accent1" w:themeFillTint="33"/>
            <w:vAlign w:val="center"/>
          </w:tcPr>
          <w:p w14:paraId="09179763" w14:textId="2C13E473"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control parameters for FOXI</w:t>
            </w:r>
          </w:p>
        </w:tc>
        <w:tc>
          <w:tcPr>
            <w:tcW w:w="1275" w:type="dxa"/>
            <w:shd w:val="clear" w:color="auto" w:fill="DBE5F1" w:themeFill="accent1" w:themeFillTint="33"/>
            <w:vAlign w:val="center"/>
          </w:tcPr>
          <w:p w14:paraId="58EE1D2C" w14:textId="5146E25C" w:rsidR="00B75034" w:rsidRPr="008A62D7" w:rsidRDefault="00B75034" w:rsidP="00B75034">
            <w:pPr>
              <w:jc w:val="center"/>
              <w:rPr>
                <w:rFonts w:asciiTheme="minorHAnsi" w:hAnsiTheme="minorHAnsi"/>
                <w:color w:val="00B050"/>
                <w:kern w:val="32"/>
                <w:szCs w:val="22"/>
                <w:lang w:val="en-GB"/>
              </w:rPr>
            </w:pPr>
            <w:r w:rsidRPr="008A62D7">
              <w:rPr>
                <w:rFonts w:asciiTheme="minorHAnsi" w:hAnsiTheme="minorHAnsi"/>
                <w:color w:val="00B050"/>
                <w:kern w:val="32"/>
                <w:szCs w:val="22"/>
                <w:lang w:val="en-GB"/>
              </w:rPr>
              <w:t>generated by FIX</w:t>
            </w:r>
          </w:p>
        </w:tc>
        <w:tc>
          <w:tcPr>
            <w:tcW w:w="1701" w:type="dxa"/>
            <w:shd w:val="clear" w:color="auto" w:fill="DBE5F1" w:themeFill="accent1" w:themeFillTint="33"/>
            <w:vAlign w:val="center"/>
          </w:tcPr>
          <w:p w14:paraId="63AC602F"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3DB3C3F2" w14:textId="255BBBC2"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FOXI</w:t>
            </w:r>
          </w:p>
        </w:tc>
      </w:tr>
      <w:tr w:rsidR="00B75034" w:rsidRPr="000E1A5F" w14:paraId="27FC0FBA" w14:textId="3470EBFD" w:rsidTr="00B75034">
        <w:trPr>
          <w:jc w:val="center"/>
        </w:trPr>
        <w:tc>
          <w:tcPr>
            <w:tcW w:w="2263" w:type="dxa"/>
            <w:shd w:val="clear" w:color="auto" w:fill="FDE9D9" w:themeFill="accent6" w:themeFillTint="33"/>
            <w:vAlign w:val="center"/>
          </w:tcPr>
          <w:p w14:paraId="438E9C8A" w14:textId="33791CB0" w:rsidR="00B75034" w:rsidRPr="008A62D7" w:rsidRDefault="00B75034" w:rsidP="00B75034">
            <w:pPr>
              <w:jc w:val="center"/>
              <w:rPr>
                <w:rFonts w:asciiTheme="minorHAnsi" w:hAnsiTheme="minorHAnsi"/>
                <w:i/>
                <w:kern w:val="32"/>
                <w:szCs w:val="22"/>
                <w:lang w:val="en-GB"/>
              </w:rPr>
            </w:pPr>
            <w:r w:rsidRPr="008A62D7">
              <w:rPr>
                <w:rFonts w:asciiTheme="minorHAnsi" w:hAnsiTheme="minorHAnsi"/>
                <w:i/>
                <w:lang w:val="en-GB"/>
              </w:rPr>
              <w:t>fix_OBSin.txt</w:t>
            </w:r>
          </w:p>
        </w:tc>
        <w:tc>
          <w:tcPr>
            <w:tcW w:w="4395" w:type="dxa"/>
            <w:shd w:val="clear" w:color="auto" w:fill="FDE9D9" w:themeFill="accent6" w:themeFillTint="33"/>
            <w:vAlign w:val="center"/>
          </w:tcPr>
          <w:p w14:paraId="51183026" w14:textId="2F722EFF"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manually added plume height data via FIX</w:t>
            </w:r>
          </w:p>
        </w:tc>
        <w:tc>
          <w:tcPr>
            <w:tcW w:w="1275" w:type="dxa"/>
            <w:shd w:val="clear" w:color="auto" w:fill="FDE9D9" w:themeFill="accent6" w:themeFillTint="33"/>
            <w:vAlign w:val="center"/>
          </w:tcPr>
          <w:p w14:paraId="17180E8A" w14:textId="5E8D1431" w:rsidR="00B75034" w:rsidRPr="008A62D7" w:rsidRDefault="00B75034" w:rsidP="00B75034">
            <w:pPr>
              <w:jc w:val="center"/>
              <w:rPr>
                <w:rFonts w:asciiTheme="minorHAnsi" w:hAnsiTheme="minorHAnsi"/>
                <w:color w:val="00B050"/>
                <w:kern w:val="32"/>
                <w:szCs w:val="22"/>
                <w:lang w:val="en-GB"/>
              </w:rPr>
            </w:pPr>
            <w:r w:rsidRPr="008A62D7">
              <w:rPr>
                <w:rFonts w:asciiTheme="minorHAnsi" w:hAnsiTheme="minorHAnsi"/>
                <w:color w:val="00B050"/>
                <w:kern w:val="32"/>
                <w:szCs w:val="22"/>
                <w:lang w:val="en-GB"/>
              </w:rPr>
              <w:t>generated by FIX</w:t>
            </w:r>
          </w:p>
        </w:tc>
        <w:tc>
          <w:tcPr>
            <w:tcW w:w="1701" w:type="dxa"/>
            <w:shd w:val="clear" w:color="auto" w:fill="FDE9D9" w:themeFill="accent6" w:themeFillTint="33"/>
            <w:vAlign w:val="center"/>
          </w:tcPr>
          <w:p w14:paraId="6B1A10EA" w14:textId="425528FC"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1395042B" w14:textId="6207D033" w:rsidTr="00B75034">
        <w:trPr>
          <w:jc w:val="center"/>
        </w:trPr>
        <w:tc>
          <w:tcPr>
            <w:tcW w:w="2263" w:type="dxa"/>
            <w:shd w:val="clear" w:color="auto" w:fill="DBE5F1" w:themeFill="accent1" w:themeFillTint="33"/>
            <w:vAlign w:val="center"/>
          </w:tcPr>
          <w:p w14:paraId="0BF417F5" w14:textId="0B1A48E0" w:rsidR="00B75034" w:rsidRPr="008A62D7" w:rsidRDefault="00B75034" w:rsidP="00B75034">
            <w:pPr>
              <w:jc w:val="center"/>
              <w:rPr>
                <w:rFonts w:asciiTheme="minorHAnsi" w:hAnsiTheme="minorHAnsi"/>
                <w:i/>
                <w:kern w:val="32"/>
                <w:szCs w:val="22"/>
                <w:lang w:val="en-GB"/>
              </w:rPr>
            </w:pPr>
            <w:r w:rsidRPr="008A62D7">
              <w:rPr>
                <w:rFonts w:asciiTheme="minorHAnsi" w:hAnsiTheme="minorHAnsi"/>
                <w:i/>
                <w:lang w:val="en-GB"/>
              </w:rPr>
              <w:t>fix_MERin.txt</w:t>
            </w:r>
          </w:p>
        </w:tc>
        <w:tc>
          <w:tcPr>
            <w:tcW w:w="4395" w:type="dxa"/>
            <w:shd w:val="clear" w:color="auto" w:fill="DBE5F1" w:themeFill="accent1" w:themeFillTint="33"/>
            <w:vAlign w:val="center"/>
          </w:tcPr>
          <w:p w14:paraId="2E47CD20" w14:textId="1B30F0D4"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manually added MER data via FIX</w:t>
            </w:r>
          </w:p>
        </w:tc>
        <w:tc>
          <w:tcPr>
            <w:tcW w:w="1275" w:type="dxa"/>
            <w:shd w:val="clear" w:color="auto" w:fill="DBE5F1" w:themeFill="accent1" w:themeFillTint="33"/>
            <w:vAlign w:val="center"/>
          </w:tcPr>
          <w:p w14:paraId="4410E8BF" w14:textId="45DA61A4" w:rsidR="00B75034" w:rsidRPr="008A62D7" w:rsidRDefault="00B75034" w:rsidP="00B75034">
            <w:pPr>
              <w:jc w:val="center"/>
              <w:rPr>
                <w:rFonts w:asciiTheme="minorHAnsi" w:hAnsiTheme="minorHAnsi"/>
                <w:color w:val="00B050"/>
                <w:kern w:val="32"/>
                <w:szCs w:val="22"/>
                <w:lang w:val="en-GB"/>
              </w:rPr>
            </w:pPr>
            <w:r w:rsidRPr="008A62D7">
              <w:rPr>
                <w:rFonts w:asciiTheme="minorHAnsi" w:hAnsiTheme="minorHAnsi"/>
                <w:color w:val="00B050"/>
                <w:kern w:val="32"/>
                <w:szCs w:val="22"/>
                <w:lang w:val="en-GB"/>
              </w:rPr>
              <w:t>generated by FIX</w:t>
            </w:r>
          </w:p>
        </w:tc>
        <w:tc>
          <w:tcPr>
            <w:tcW w:w="1701" w:type="dxa"/>
            <w:shd w:val="clear" w:color="auto" w:fill="DBE5F1" w:themeFill="accent1" w:themeFillTint="33"/>
            <w:vAlign w:val="center"/>
          </w:tcPr>
          <w:p w14:paraId="60CB23A5" w14:textId="3EDEA678"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6256D4C0" w14:textId="6C235917" w:rsidTr="00B75034">
        <w:trPr>
          <w:jc w:val="center"/>
        </w:trPr>
        <w:tc>
          <w:tcPr>
            <w:tcW w:w="2263" w:type="dxa"/>
            <w:shd w:val="clear" w:color="auto" w:fill="FDE9D9" w:themeFill="accent6" w:themeFillTint="33"/>
            <w:vAlign w:val="center"/>
          </w:tcPr>
          <w:p w14:paraId="56CD9A4B" w14:textId="59036A9B" w:rsidR="00B75034" w:rsidRPr="008A62D7" w:rsidRDefault="00B75034" w:rsidP="00B75034">
            <w:pPr>
              <w:jc w:val="center"/>
              <w:rPr>
                <w:rFonts w:asciiTheme="minorHAnsi" w:hAnsiTheme="minorHAnsi"/>
                <w:i/>
                <w:color w:val="FF0000"/>
                <w:lang w:val="en-GB"/>
              </w:rPr>
            </w:pPr>
            <w:r w:rsidRPr="008A62D7">
              <w:rPr>
                <w:rFonts w:asciiTheme="minorHAnsi" w:hAnsiTheme="minorHAnsi"/>
                <w:i/>
                <w:color w:val="FF0000"/>
                <w:kern w:val="32"/>
                <w:szCs w:val="22"/>
                <w:lang w:val="en-GB"/>
              </w:rPr>
              <w:t>radar_ISKEF.txt</w:t>
            </w:r>
          </w:p>
        </w:tc>
        <w:tc>
          <w:tcPr>
            <w:tcW w:w="4395" w:type="dxa"/>
            <w:shd w:val="clear" w:color="auto" w:fill="FDE9D9" w:themeFill="accent6" w:themeFillTint="33"/>
            <w:vAlign w:val="center"/>
          </w:tcPr>
          <w:p w14:paraId="28A523B0" w14:textId="2B35E1AF"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auto-stream plume height data from C-band radar at Keflavík (ISKEF)</w:t>
            </w:r>
          </w:p>
        </w:tc>
        <w:tc>
          <w:tcPr>
            <w:tcW w:w="1275" w:type="dxa"/>
            <w:shd w:val="clear" w:color="auto" w:fill="FDE9D9" w:themeFill="accent6" w:themeFillTint="33"/>
            <w:vAlign w:val="center"/>
          </w:tcPr>
          <w:p w14:paraId="234C1B08" w14:textId="0C953C29"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provided by ISKEF</w:t>
            </w:r>
          </w:p>
        </w:tc>
        <w:tc>
          <w:tcPr>
            <w:tcW w:w="1701" w:type="dxa"/>
            <w:shd w:val="clear" w:color="auto" w:fill="FDE9D9" w:themeFill="accent6" w:themeFillTint="33"/>
          </w:tcPr>
          <w:p w14:paraId="231DB3A1" w14:textId="13D8BAF6" w:rsidR="00B75034" w:rsidRPr="008A62D7" w:rsidRDefault="00B75034" w:rsidP="00B75034">
            <w:pPr>
              <w:jc w:val="center"/>
              <w:rPr>
                <w:rFonts w:asciiTheme="minorHAnsi" w:hAnsiTheme="minorHAnsi"/>
                <w:color w:val="76923C" w:themeColor="accent3" w:themeShade="BF"/>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24833BA7" w14:textId="4580ED19" w:rsidTr="00B75034">
        <w:trPr>
          <w:jc w:val="center"/>
        </w:trPr>
        <w:tc>
          <w:tcPr>
            <w:tcW w:w="2263" w:type="dxa"/>
            <w:shd w:val="clear" w:color="auto" w:fill="DBE5F1" w:themeFill="accent1" w:themeFillTint="33"/>
            <w:vAlign w:val="center"/>
          </w:tcPr>
          <w:p w14:paraId="382CC455" w14:textId="56066E84" w:rsidR="00B75034" w:rsidRPr="008A62D7" w:rsidRDefault="00B75034" w:rsidP="00B75034">
            <w:pPr>
              <w:jc w:val="center"/>
              <w:rPr>
                <w:rFonts w:asciiTheme="minorHAnsi" w:hAnsiTheme="minorHAnsi"/>
                <w:i/>
                <w:color w:val="FF0000"/>
                <w:lang w:val="en-GB"/>
              </w:rPr>
            </w:pPr>
            <w:r w:rsidRPr="008A62D7">
              <w:rPr>
                <w:rFonts w:asciiTheme="minorHAnsi" w:hAnsiTheme="minorHAnsi"/>
                <w:i/>
                <w:color w:val="FF0000"/>
                <w:kern w:val="32"/>
                <w:szCs w:val="22"/>
                <w:lang w:val="en-GB"/>
              </w:rPr>
              <w:t>radar_ISEGS.txt</w:t>
            </w:r>
          </w:p>
        </w:tc>
        <w:tc>
          <w:tcPr>
            <w:tcW w:w="4395" w:type="dxa"/>
            <w:shd w:val="clear" w:color="auto" w:fill="DBE5F1" w:themeFill="accent1" w:themeFillTint="33"/>
            <w:vAlign w:val="center"/>
          </w:tcPr>
          <w:p w14:paraId="2874D103" w14:textId="4D1FC4F3"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auto-stream plume height data from C-band radar at Egilsstaðir (ISEGS)</w:t>
            </w:r>
          </w:p>
        </w:tc>
        <w:tc>
          <w:tcPr>
            <w:tcW w:w="1275" w:type="dxa"/>
            <w:shd w:val="clear" w:color="auto" w:fill="DBE5F1" w:themeFill="accent1" w:themeFillTint="33"/>
            <w:vAlign w:val="center"/>
          </w:tcPr>
          <w:p w14:paraId="0EBF36F4" w14:textId="3008B6E3"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provided by ISEGS</w:t>
            </w:r>
          </w:p>
        </w:tc>
        <w:tc>
          <w:tcPr>
            <w:tcW w:w="1701" w:type="dxa"/>
            <w:shd w:val="clear" w:color="auto" w:fill="DBE5F1" w:themeFill="accent1" w:themeFillTint="33"/>
          </w:tcPr>
          <w:p w14:paraId="7E14A81A" w14:textId="353E1C4E" w:rsidR="00B75034" w:rsidRPr="008A62D7" w:rsidRDefault="00B75034" w:rsidP="00B75034">
            <w:pPr>
              <w:jc w:val="center"/>
              <w:rPr>
                <w:rFonts w:asciiTheme="minorHAnsi" w:hAnsiTheme="minorHAnsi"/>
                <w:color w:val="76923C" w:themeColor="accent3" w:themeShade="BF"/>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450481EA" w14:textId="7981ED58" w:rsidTr="00B75034">
        <w:trPr>
          <w:jc w:val="center"/>
        </w:trPr>
        <w:tc>
          <w:tcPr>
            <w:tcW w:w="2263" w:type="dxa"/>
            <w:shd w:val="clear" w:color="auto" w:fill="FDE9D9" w:themeFill="accent6" w:themeFillTint="33"/>
            <w:vAlign w:val="center"/>
          </w:tcPr>
          <w:p w14:paraId="59944E28" w14:textId="277FEF55" w:rsidR="00B75034" w:rsidRPr="008A62D7" w:rsidRDefault="00B75034" w:rsidP="00B75034">
            <w:pPr>
              <w:jc w:val="center"/>
              <w:rPr>
                <w:rFonts w:asciiTheme="minorHAnsi" w:hAnsiTheme="minorHAnsi"/>
                <w:i/>
                <w:color w:val="FF0000"/>
                <w:lang w:val="en-GB"/>
              </w:rPr>
            </w:pPr>
            <w:r w:rsidRPr="008A62D7">
              <w:rPr>
                <w:rFonts w:asciiTheme="minorHAnsi" w:hAnsiTheme="minorHAnsi"/>
                <w:i/>
                <w:color w:val="FF0000"/>
                <w:kern w:val="32"/>
                <w:szCs w:val="22"/>
                <w:lang w:val="en-GB"/>
              </w:rPr>
              <w:t>radar_ISX1.txt</w:t>
            </w:r>
          </w:p>
        </w:tc>
        <w:tc>
          <w:tcPr>
            <w:tcW w:w="4395" w:type="dxa"/>
            <w:shd w:val="clear" w:color="auto" w:fill="FDE9D9" w:themeFill="accent6" w:themeFillTint="33"/>
            <w:vAlign w:val="center"/>
          </w:tcPr>
          <w:p w14:paraId="2987423A" w14:textId="2D778381"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auto-stream plume height data from mobile X-band radar station ISX1</w:t>
            </w:r>
          </w:p>
        </w:tc>
        <w:tc>
          <w:tcPr>
            <w:tcW w:w="1275" w:type="dxa"/>
            <w:shd w:val="clear" w:color="auto" w:fill="FDE9D9" w:themeFill="accent6" w:themeFillTint="33"/>
            <w:vAlign w:val="center"/>
          </w:tcPr>
          <w:p w14:paraId="55114A71" w14:textId="440E139C"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provided by ISX1</w:t>
            </w:r>
          </w:p>
        </w:tc>
        <w:tc>
          <w:tcPr>
            <w:tcW w:w="1701" w:type="dxa"/>
            <w:shd w:val="clear" w:color="auto" w:fill="FDE9D9" w:themeFill="accent6" w:themeFillTint="33"/>
          </w:tcPr>
          <w:p w14:paraId="087B4B93" w14:textId="35110D7D" w:rsidR="00B75034" w:rsidRPr="008A62D7" w:rsidRDefault="00B75034" w:rsidP="00B75034">
            <w:pPr>
              <w:jc w:val="center"/>
              <w:rPr>
                <w:rFonts w:asciiTheme="minorHAnsi" w:hAnsiTheme="minorHAnsi"/>
                <w:color w:val="76923C" w:themeColor="accent3" w:themeShade="BF"/>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103624CA" w14:textId="77777777" w:rsidTr="00B75034">
        <w:trPr>
          <w:jc w:val="center"/>
        </w:trPr>
        <w:tc>
          <w:tcPr>
            <w:tcW w:w="2263" w:type="dxa"/>
            <w:shd w:val="clear" w:color="auto" w:fill="DBE5F1" w:themeFill="accent1" w:themeFillTint="33"/>
            <w:vAlign w:val="center"/>
          </w:tcPr>
          <w:p w14:paraId="5B8B2085" w14:textId="25437350"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radar_ISX2.txt</w:t>
            </w:r>
          </w:p>
        </w:tc>
        <w:tc>
          <w:tcPr>
            <w:tcW w:w="4395" w:type="dxa"/>
            <w:shd w:val="clear" w:color="auto" w:fill="DBE5F1" w:themeFill="accent1" w:themeFillTint="33"/>
            <w:vAlign w:val="center"/>
          </w:tcPr>
          <w:p w14:paraId="036B684F" w14:textId="7CCD047C"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auto-stream plume height data from mobile X-band radar station ISX2</w:t>
            </w:r>
          </w:p>
        </w:tc>
        <w:tc>
          <w:tcPr>
            <w:tcW w:w="1275" w:type="dxa"/>
            <w:shd w:val="clear" w:color="auto" w:fill="DBE5F1" w:themeFill="accent1" w:themeFillTint="33"/>
            <w:vAlign w:val="center"/>
          </w:tcPr>
          <w:p w14:paraId="4A8D57F2" w14:textId="79DBF68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ISX2</w:t>
            </w:r>
          </w:p>
        </w:tc>
        <w:tc>
          <w:tcPr>
            <w:tcW w:w="1701" w:type="dxa"/>
            <w:shd w:val="clear" w:color="auto" w:fill="DBE5F1" w:themeFill="accent1" w:themeFillTint="33"/>
          </w:tcPr>
          <w:p w14:paraId="2B73B010" w14:textId="3FB9FB09"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55AAB243" w14:textId="77777777" w:rsidTr="00B75034">
        <w:trPr>
          <w:jc w:val="center"/>
        </w:trPr>
        <w:tc>
          <w:tcPr>
            <w:tcW w:w="2263" w:type="dxa"/>
            <w:shd w:val="clear" w:color="auto" w:fill="FDE9D9" w:themeFill="accent6" w:themeFillTint="33"/>
            <w:vAlign w:val="center"/>
          </w:tcPr>
          <w:p w14:paraId="4E8435FE" w14:textId="35CD14B8"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cam1.txt</w:t>
            </w:r>
          </w:p>
        </w:tc>
        <w:tc>
          <w:tcPr>
            <w:tcW w:w="4395" w:type="dxa"/>
            <w:shd w:val="clear" w:color="auto" w:fill="FDE9D9" w:themeFill="accent6" w:themeFillTint="33"/>
            <w:vAlign w:val="center"/>
          </w:tcPr>
          <w:p w14:paraId="41182DBC" w14:textId="0E3B72E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auto-stream data from automatic plume tracking web camera system in Búrfell</w:t>
            </w:r>
          </w:p>
        </w:tc>
        <w:tc>
          <w:tcPr>
            <w:tcW w:w="1275" w:type="dxa"/>
            <w:shd w:val="clear" w:color="auto" w:fill="FDE9D9" w:themeFill="accent6" w:themeFillTint="33"/>
            <w:vAlign w:val="center"/>
          </w:tcPr>
          <w:p w14:paraId="579F64AE" w14:textId="17A0AEE3" w:rsidR="00B75034" w:rsidRPr="008A62D7" w:rsidRDefault="00B75034" w:rsidP="00387BE2">
            <w:pPr>
              <w:jc w:val="center"/>
              <w:rPr>
                <w:rFonts w:asciiTheme="minorHAnsi" w:hAnsiTheme="minorHAnsi"/>
                <w:kern w:val="32"/>
                <w:szCs w:val="22"/>
                <w:lang w:val="en-GB"/>
              </w:rPr>
            </w:pPr>
            <w:r w:rsidRPr="008A62D7">
              <w:rPr>
                <w:rFonts w:asciiTheme="minorHAnsi" w:hAnsiTheme="minorHAnsi"/>
                <w:kern w:val="32"/>
                <w:szCs w:val="22"/>
                <w:lang w:val="en-GB"/>
              </w:rPr>
              <w:t xml:space="preserve">provided by </w:t>
            </w:r>
            <w:r w:rsidR="00B009C8" w:rsidRPr="008A62D7">
              <w:rPr>
                <w:rFonts w:asciiTheme="minorHAnsi" w:hAnsiTheme="minorHAnsi"/>
                <w:kern w:val="32"/>
                <w:szCs w:val="22"/>
                <w:lang w:val="en-GB"/>
              </w:rPr>
              <w:t>CAM1</w:t>
            </w:r>
          </w:p>
        </w:tc>
        <w:tc>
          <w:tcPr>
            <w:tcW w:w="1701" w:type="dxa"/>
            <w:shd w:val="clear" w:color="auto" w:fill="FDE9D9" w:themeFill="accent6" w:themeFillTint="33"/>
          </w:tcPr>
          <w:p w14:paraId="18E649D2" w14:textId="5F3F7EC3"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692B56B6" w14:textId="77777777" w:rsidTr="00B75034">
        <w:trPr>
          <w:jc w:val="center"/>
        </w:trPr>
        <w:tc>
          <w:tcPr>
            <w:tcW w:w="2263" w:type="dxa"/>
            <w:shd w:val="clear" w:color="auto" w:fill="DBE5F1" w:themeFill="accent1" w:themeFillTint="33"/>
            <w:vAlign w:val="center"/>
          </w:tcPr>
          <w:p w14:paraId="0A90DE38" w14:textId="0A61FE5A"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cam2.txt</w:t>
            </w:r>
          </w:p>
        </w:tc>
        <w:tc>
          <w:tcPr>
            <w:tcW w:w="4395" w:type="dxa"/>
            <w:shd w:val="clear" w:color="auto" w:fill="DBE5F1" w:themeFill="accent1" w:themeFillTint="33"/>
            <w:vAlign w:val="center"/>
          </w:tcPr>
          <w:p w14:paraId="72A9D1BF" w14:textId="3569C9AE"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auto-stream data from automatic plume tracking web camera system in Rauðaskál</w:t>
            </w:r>
          </w:p>
        </w:tc>
        <w:tc>
          <w:tcPr>
            <w:tcW w:w="1275" w:type="dxa"/>
            <w:shd w:val="clear" w:color="auto" w:fill="DBE5F1" w:themeFill="accent1" w:themeFillTint="33"/>
            <w:vAlign w:val="center"/>
          </w:tcPr>
          <w:p w14:paraId="77E0908F" w14:textId="6C678BE6" w:rsidR="00B75034" w:rsidRPr="008A62D7" w:rsidRDefault="00B75034" w:rsidP="00387BE2">
            <w:pPr>
              <w:jc w:val="center"/>
              <w:rPr>
                <w:rFonts w:asciiTheme="minorHAnsi" w:hAnsiTheme="minorHAnsi"/>
                <w:kern w:val="32"/>
                <w:szCs w:val="22"/>
                <w:lang w:val="en-GB"/>
              </w:rPr>
            </w:pPr>
            <w:r w:rsidRPr="008A62D7">
              <w:rPr>
                <w:rFonts w:asciiTheme="minorHAnsi" w:hAnsiTheme="minorHAnsi"/>
                <w:kern w:val="32"/>
                <w:szCs w:val="22"/>
                <w:lang w:val="en-GB"/>
              </w:rPr>
              <w:t xml:space="preserve">provided by </w:t>
            </w:r>
            <w:r w:rsidR="00B009C8" w:rsidRPr="008A62D7">
              <w:rPr>
                <w:rFonts w:asciiTheme="minorHAnsi" w:hAnsiTheme="minorHAnsi"/>
                <w:kern w:val="32"/>
                <w:szCs w:val="22"/>
                <w:lang w:val="en-GB"/>
              </w:rPr>
              <w:t>CAM2</w:t>
            </w:r>
          </w:p>
        </w:tc>
        <w:tc>
          <w:tcPr>
            <w:tcW w:w="1701" w:type="dxa"/>
            <w:shd w:val="clear" w:color="auto" w:fill="DBE5F1" w:themeFill="accent1" w:themeFillTint="33"/>
          </w:tcPr>
          <w:p w14:paraId="7D16A7AB" w14:textId="04E9028E"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70ED3AAB" w14:textId="77777777" w:rsidTr="00B75034">
        <w:trPr>
          <w:jc w:val="center"/>
        </w:trPr>
        <w:tc>
          <w:tcPr>
            <w:tcW w:w="2263" w:type="dxa"/>
            <w:shd w:val="clear" w:color="auto" w:fill="FDE9D9" w:themeFill="accent6" w:themeFillTint="33"/>
            <w:vAlign w:val="center"/>
          </w:tcPr>
          <w:p w14:paraId="3DF34697" w14:textId="5B6EE226"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cam3.txt</w:t>
            </w:r>
          </w:p>
        </w:tc>
        <w:tc>
          <w:tcPr>
            <w:tcW w:w="4395" w:type="dxa"/>
            <w:shd w:val="clear" w:color="auto" w:fill="FDE9D9" w:themeFill="accent6" w:themeFillTint="33"/>
            <w:vAlign w:val="center"/>
          </w:tcPr>
          <w:p w14:paraId="38E7D849" w14:textId="256E0808"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auto-stream data from automatic plume tracking web camera system in Mjóaskarð</w:t>
            </w:r>
          </w:p>
        </w:tc>
        <w:tc>
          <w:tcPr>
            <w:tcW w:w="1275" w:type="dxa"/>
            <w:shd w:val="clear" w:color="auto" w:fill="FDE9D9" w:themeFill="accent6" w:themeFillTint="33"/>
            <w:vAlign w:val="center"/>
          </w:tcPr>
          <w:p w14:paraId="316142A9" w14:textId="47E6C5B6" w:rsidR="00B75034" w:rsidRPr="008A62D7" w:rsidRDefault="00B75034" w:rsidP="00387BE2">
            <w:pPr>
              <w:jc w:val="center"/>
              <w:rPr>
                <w:rFonts w:asciiTheme="minorHAnsi" w:hAnsiTheme="minorHAnsi"/>
                <w:kern w:val="32"/>
                <w:szCs w:val="22"/>
                <w:lang w:val="en-GB"/>
              </w:rPr>
            </w:pPr>
            <w:r w:rsidRPr="008A62D7">
              <w:rPr>
                <w:rFonts w:asciiTheme="minorHAnsi" w:hAnsiTheme="minorHAnsi"/>
                <w:kern w:val="32"/>
                <w:szCs w:val="22"/>
                <w:lang w:val="en-GB"/>
              </w:rPr>
              <w:t xml:space="preserve">provided by </w:t>
            </w:r>
            <w:r w:rsidR="00B009C8" w:rsidRPr="008A62D7">
              <w:rPr>
                <w:rFonts w:asciiTheme="minorHAnsi" w:hAnsiTheme="minorHAnsi"/>
                <w:kern w:val="32"/>
                <w:szCs w:val="22"/>
                <w:lang w:val="en-GB"/>
              </w:rPr>
              <w:t>CAM3</w:t>
            </w:r>
          </w:p>
        </w:tc>
        <w:tc>
          <w:tcPr>
            <w:tcW w:w="1701" w:type="dxa"/>
            <w:shd w:val="clear" w:color="auto" w:fill="FDE9D9" w:themeFill="accent6" w:themeFillTint="33"/>
          </w:tcPr>
          <w:p w14:paraId="7B471493" w14:textId="7FE37BA0"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55826526" w14:textId="77777777" w:rsidTr="00B75034">
        <w:trPr>
          <w:jc w:val="center"/>
        </w:trPr>
        <w:tc>
          <w:tcPr>
            <w:tcW w:w="2263" w:type="dxa"/>
            <w:shd w:val="clear" w:color="auto" w:fill="DBE5F1" w:themeFill="accent1" w:themeFillTint="33"/>
            <w:vAlign w:val="center"/>
          </w:tcPr>
          <w:p w14:paraId="34795830" w14:textId="4DAE7FEE" w:rsidR="00B75034" w:rsidRPr="008A62D7" w:rsidRDefault="00B75034" w:rsidP="00B75034">
            <w:pPr>
              <w:jc w:val="center"/>
              <w:rPr>
                <w:rFonts w:asciiTheme="minorHAnsi" w:hAnsiTheme="minorHAnsi"/>
                <w:i/>
                <w:color w:val="808080" w:themeColor="background1" w:themeShade="80"/>
                <w:kern w:val="32"/>
                <w:szCs w:val="22"/>
                <w:lang w:val="en-GB"/>
              </w:rPr>
            </w:pPr>
            <w:r w:rsidRPr="008A62D7">
              <w:rPr>
                <w:rFonts w:asciiTheme="minorHAnsi" w:hAnsiTheme="minorHAnsi"/>
                <w:i/>
                <w:color w:val="808080" w:themeColor="background1" w:themeShade="80"/>
                <w:kern w:val="32"/>
                <w:szCs w:val="22"/>
                <w:lang w:val="en-GB"/>
              </w:rPr>
              <w:t>MW_ini.txt</w:t>
            </w:r>
          </w:p>
        </w:tc>
        <w:tc>
          <w:tcPr>
            <w:tcW w:w="4395" w:type="dxa"/>
            <w:shd w:val="clear" w:color="auto" w:fill="DBE5F1" w:themeFill="accent1" w:themeFillTint="33"/>
            <w:vAlign w:val="center"/>
          </w:tcPr>
          <w:p w14:paraId="2E38F1F8" w14:textId="438AB5D5" w:rsidR="00B75034" w:rsidRPr="008A62D7" w:rsidRDefault="00B75034"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atmospheric parameters (put on PlumeRise server)</w:t>
            </w:r>
          </w:p>
        </w:tc>
        <w:tc>
          <w:tcPr>
            <w:tcW w:w="1275" w:type="dxa"/>
            <w:shd w:val="clear" w:color="auto" w:fill="DBE5F1" w:themeFill="accent1" w:themeFillTint="33"/>
            <w:vAlign w:val="center"/>
          </w:tcPr>
          <w:p w14:paraId="59A78A56" w14:textId="1A426277" w:rsidR="00B75034" w:rsidRPr="008A62D7" w:rsidRDefault="00B75034"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provided by BRIS*</w:t>
            </w:r>
          </w:p>
        </w:tc>
        <w:tc>
          <w:tcPr>
            <w:tcW w:w="1701" w:type="dxa"/>
            <w:shd w:val="clear" w:color="auto" w:fill="DBE5F1" w:themeFill="accent1" w:themeFillTint="33"/>
          </w:tcPr>
          <w:p w14:paraId="00829938" w14:textId="77777777" w:rsidR="00B75034" w:rsidRPr="008A62D7" w:rsidRDefault="00B75034"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optional for FIX</w:t>
            </w:r>
          </w:p>
          <w:p w14:paraId="0B72FDE1" w14:textId="7AE51AFF" w:rsidR="00E61095" w:rsidRPr="008A62D7" w:rsidRDefault="00E61095"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 xml:space="preserve">(deactivated for v </w:t>
            </w:r>
            <w:del w:id="601" w:author="Dioguardi, Fabio" w:date="2019-01-24T17:10:00Z">
              <w:r w:rsidR="00A70C55" w:rsidRPr="008A62D7" w:rsidDel="00D812EF">
                <w:rPr>
                  <w:rFonts w:asciiTheme="minorHAnsi" w:hAnsiTheme="minorHAnsi"/>
                  <w:color w:val="808080" w:themeColor="background1" w:themeShade="80"/>
                  <w:kern w:val="32"/>
                  <w:szCs w:val="22"/>
                  <w:lang w:val="en-GB"/>
                </w:rPr>
                <w:delText>18.1</w:delText>
              </w:r>
            </w:del>
            <w:ins w:id="602" w:author="Dioguardi, Fabio" w:date="2019-01-24T17:10:00Z">
              <w:r w:rsidR="00D812EF">
                <w:rPr>
                  <w:rFonts w:asciiTheme="minorHAnsi" w:hAnsiTheme="minorHAnsi"/>
                  <w:color w:val="808080" w:themeColor="background1" w:themeShade="80"/>
                  <w:kern w:val="32"/>
                  <w:szCs w:val="22"/>
                  <w:lang w:val="en-GB"/>
                </w:rPr>
                <w:t>19.0</w:t>
              </w:r>
            </w:ins>
            <w:r w:rsidRPr="008A62D7">
              <w:rPr>
                <w:rFonts w:asciiTheme="minorHAnsi" w:hAnsiTheme="minorHAnsi"/>
                <w:color w:val="808080" w:themeColor="background1" w:themeShade="80"/>
                <w:kern w:val="32"/>
                <w:szCs w:val="22"/>
                <w:lang w:val="en-GB"/>
              </w:rPr>
              <w:t>)</w:t>
            </w:r>
          </w:p>
        </w:tc>
      </w:tr>
      <w:tr w:rsidR="00B75034" w:rsidRPr="000E1A5F" w14:paraId="006E649B" w14:textId="77777777" w:rsidTr="00B75034">
        <w:trPr>
          <w:jc w:val="center"/>
        </w:trPr>
        <w:tc>
          <w:tcPr>
            <w:tcW w:w="2263" w:type="dxa"/>
            <w:shd w:val="clear" w:color="auto" w:fill="FDE9D9" w:themeFill="accent6" w:themeFillTint="33"/>
            <w:vAlign w:val="center"/>
          </w:tcPr>
          <w:p w14:paraId="52C5BFA1" w14:textId="641A79B9"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PlumeRise_out.txt</w:t>
            </w:r>
          </w:p>
        </w:tc>
        <w:tc>
          <w:tcPr>
            <w:tcW w:w="4395" w:type="dxa"/>
            <w:shd w:val="clear" w:color="auto" w:fill="FDE9D9" w:themeFill="accent6" w:themeFillTint="33"/>
            <w:vAlign w:val="center"/>
          </w:tcPr>
          <w:p w14:paraId="07557755" w14:textId="6E289313"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 xml:space="preserve">MER estimates and range of plume radii resulting from PlumeRise model </w:t>
            </w:r>
          </w:p>
        </w:tc>
        <w:tc>
          <w:tcPr>
            <w:tcW w:w="1275" w:type="dxa"/>
            <w:shd w:val="clear" w:color="auto" w:fill="FDE9D9" w:themeFill="accent6" w:themeFillTint="33"/>
            <w:vAlign w:val="center"/>
          </w:tcPr>
          <w:p w14:paraId="74CFA44F" w14:textId="677CB3CC"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BRIS**</w:t>
            </w:r>
          </w:p>
        </w:tc>
        <w:tc>
          <w:tcPr>
            <w:tcW w:w="1701" w:type="dxa"/>
            <w:shd w:val="clear" w:color="auto" w:fill="FDE9D9" w:themeFill="accent6" w:themeFillTint="33"/>
          </w:tcPr>
          <w:p w14:paraId="5CDF5FE3" w14:textId="4DA01B24"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0778FC5C" w14:textId="77777777" w:rsidTr="00B75034">
        <w:trPr>
          <w:jc w:val="center"/>
        </w:trPr>
        <w:tc>
          <w:tcPr>
            <w:tcW w:w="2263" w:type="dxa"/>
            <w:shd w:val="clear" w:color="auto" w:fill="DBE5F1" w:themeFill="accent1" w:themeFillTint="33"/>
            <w:vAlign w:val="center"/>
          </w:tcPr>
          <w:p w14:paraId="684BB6A2" w14:textId="74240576"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esens_out.txt</w:t>
            </w:r>
          </w:p>
        </w:tc>
        <w:tc>
          <w:tcPr>
            <w:tcW w:w="4395" w:type="dxa"/>
            <w:shd w:val="clear" w:color="auto" w:fill="DBE5F1" w:themeFill="accent1" w:themeFillTint="33"/>
            <w:vAlign w:val="center"/>
          </w:tcPr>
          <w:p w14:paraId="3BAA61E8" w14:textId="01D55628"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MER estimates based on electric field sensors</w:t>
            </w:r>
          </w:p>
        </w:tc>
        <w:tc>
          <w:tcPr>
            <w:tcW w:w="1275" w:type="dxa"/>
            <w:shd w:val="clear" w:color="auto" w:fill="DBE5F1" w:themeFill="accent1" w:themeFillTint="33"/>
            <w:vAlign w:val="center"/>
          </w:tcPr>
          <w:p w14:paraId="127AE131" w14:textId="509601AB"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IMO**</w:t>
            </w:r>
          </w:p>
        </w:tc>
        <w:tc>
          <w:tcPr>
            <w:tcW w:w="1701" w:type="dxa"/>
            <w:shd w:val="clear" w:color="auto" w:fill="DBE5F1" w:themeFill="accent1" w:themeFillTint="33"/>
          </w:tcPr>
          <w:p w14:paraId="0F1DDB76" w14:textId="750F45B9"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36C8A406" w14:textId="77777777" w:rsidTr="00B75034">
        <w:trPr>
          <w:jc w:val="center"/>
        </w:trPr>
        <w:tc>
          <w:tcPr>
            <w:tcW w:w="2263" w:type="dxa"/>
            <w:shd w:val="clear" w:color="auto" w:fill="FDE9D9" w:themeFill="accent6" w:themeFillTint="33"/>
            <w:vAlign w:val="center"/>
          </w:tcPr>
          <w:p w14:paraId="2A58F4C5" w14:textId="2A74DC1F"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isound_out.txt</w:t>
            </w:r>
          </w:p>
        </w:tc>
        <w:tc>
          <w:tcPr>
            <w:tcW w:w="4395" w:type="dxa"/>
            <w:shd w:val="clear" w:color="auto" w:fill="FDE9D9" w:themeFill="accent6" w:themeFillTint="33"/>
            <w:vAlign w:val="center"/>
          </w:tcPr>
          <w:p w14:paraId="31B2E2AA" w14:textId="48EB7C32"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 xml:space="preserve">MER estimates resulting from infra sound signal analysis </w:t>
            </w:r>
          </w:p>
        </w:tc>
        <w:tc>
          <w:tcPr>
            <w:tcW w:w="1275" w:type="dxa"/>
            <w:shd w:val="clear" w:color="auto" w:fill="FDE9D9" w:themeFill="accent6" w:themeFillTint="33"/>
            <w:vAlign w:val="center"/>
          </w:tcPr>
          <w:p w14:paraId="36AE56F8" w14:textId="1627E995"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IMO**</w:t>
            </w:r>
          </w:p>
        </w:tc>
        <w:tc>
          <w:tcPr>
            <w:tcW w:w="1701" w:type="dxa"/>
            <w:shd w:val="clear" w:color="auto" w:fill="FDE9D9" w:themeFill="accent6" w:themeFillTint="33"/>
          </w:tcPr>
          <w:p w14:paraId="594B3F4F" w14:textId="5CF4EB79"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78412380" w14:textId="77777777" w:rsidTr="00B75034">
        <w:trPr>
          <w:jc w:val="center"/>
        </w:trPr>
        <w:tc>
          <w:tcPr>
            <w:tcW w:w="2263" w:type="dxa"/>
            <w:shd w:val="clear" w:color="auto" w:fill="DBE5F1" w:themeFill="accent1" w:themeFillTint="33"/>
            <w:vAlign w:val="center"/>
          </w:tcPr>
          <w:p w14:paraId="1404DB4B" w14:textId="30D63D27"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mwave_out.txt</w:t>
            </w:r>
          </w:p>
        </w:tc>
        <w:tc>
          <w:tcPr>
            <w:tcW w:w="4395" w:type="dxa"/>
            <w:shd w:val="clear" w:color="auto" w:fill="DBE5F1" w:themeFill="accent1" w:themeFillTint="33"/>
            <w:vAlign w:val="center"/>
          </w:tcPr>
          <w:p w14:paraId="195D97DA" w14:textId="3E26860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MER estimates based on microwave scattering analysis</w:t>
            </w:r>
          </w:p>
        </w:tc>
        <w:tc>
          <w:tcPr>
            <w:tcW w:w="1275" w:type="dxa"/>
            <w:shd w:val="clear" w:color="auto" w:fill="DBE5F1" w:themeFill="accent1" w:themeFillTint="33"/>
            <w:vAlign w:val="center"/>
          </w:tcPr>
          <w:p w14:paraId="3697443D" w14:textId="35B2EE33"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IMO**</w:t>
            </w:r>
          </w:p>
        </w:tc>
        <w:tc>
          <w:tcPr>
            <w:tcW w:w="1701" w:type="dxa"/>
            <w:shd w:val="clear" w:color="auto" w:fill="DBE5F1" w:themeFill="accent1" w:themeFillTint="33"/>
          </w:tcPr>
          <w:p w14:paraId="64219AEB" w14:textId="4E011386"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1D66C892" w14:textId="77777777" w:rsidTr="00B75034">
        <w:trPr>
          <w:jc w:val="center"/>
        </w:trPr>
        <w:tc>
          <w:tcPr>
            <w:tcW w:w="2263" w:type="dxa"/>
            <w:shd w:val="clear" w:color="auto" w:fill="FDE9D9" w:themeFill="accent6" w:themeFillTint="33"/>
            <w:vAlign w:val="center"/>
          </w:tcPr>
          <w:p w14:paraId="2C590FD9" w14:textId="10194331"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pulse_out.txt</w:t>
            </w:r>
          </w:p>
        </w:tc>
        <w:tc>
          <w:tcPr>
            <w:tcW w:w="4395" w:type="dxa"/>
            <w:shd w:val="clear" w:color="auto" w:fill="FDE9D9" w:themeFill="accent6" w:themeFillTint="33"/>
            <w:vAlign w:val="center"/>
          </w:tcPr>
          <w:p w14:paraId="6FC1D364" w14:textId="79612EA5"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MER estimates based on near-field video analysis</w:t>
            </w:r>
          </w:p>
        </w:tc>
        <w:tc>
          <w:tcPr>
            <w:tcW w:w="1275" w:type="dxa"/>
            <w:shd w:val="clear" w:color="auto" w:fill="FDE9D9" w:themeFill="accent6" w:themeFillTint="33"/>
            <w:vAlign w:val="center"/>
          </w:tcPr>
          <w:p w14:paraId="79D7A22E" w14:textId="1B28DBBA"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UI**</w:t>
            </w:r>
          </w:p>
        </w:tc>
        <w:tc>
          <w:tcPr>
            <w:tcW w:w="1701" w:type="dxa"/>
            <w:shd w:val="clear" w:color="auto" w:fill="FDE9D9" w:themeFill="accent6" w:themeFillTint="33"/>
          </w:tcPr>
          <w:p w14:paraId="6075AC7B" w14:textId="6269409F"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bl>
    <w:p w14:paraId="56F9C408" w14:textId="0F191A3A" w:rsidR="00C0221F" w:rsidRPr="008A62D7" w:rsidRDefault="006B032C" w:rsidP="00C0221F">
      <w:pPr>
        <w:rPr>
          <w:rFonts w:asciiTheme="minorHAnsi" w:hAnsiTheme="minorHAnsi"/>
          <w:lang w:val="en-GB"/>
        </w:rPr>
      </w:pPr>
      <w:r w:rsidRPr="008A62D7">
        <w:rPr>
          <w:rFonts w:asciiTheme="minorHAnsi" w:hAnsiTheme="minorHAnsi"/>
          <w:lang w:val="en-GB"/>
        </w:rPr>
        <w:t>Notes: *location of server might be changed</w:t>
      </w:r>
      <w:r w:rsidR="00CE2C10" w:rsidRPr="008A62D7">
        <w:rPr>
          <w:rFonts w:asciiTheme="minorHAnsi" w:hAnsiTheme="minorHAnsi"/>
          <w:lang w:val="en-GB"/>
        </w:rPr>
        <w:t xml:space="preserve"> from University of Bristol</w:t>
      </w:r>
      <w:r w:rsidRPr="008A62D7">
        <w:rPr>
          <w:rFonts w:asciiTheme="minorHAnsi" w:hAnsiTheme="minorHAnsi"/>
          <w:lang w:val="en-GB"/>
        </w:rPr>
        <w:t xml:space="preserve"> to Icelandic Met Office in future REFIR versions</w:t>
      </w:r>
      <w:r w:rsidR="00952B9A" w:rsidRPr="008A62D7">
        <w:rPr>
          <w:rFonts w:asciiTheme="minorHAnsi" w:hAnsiTheme="minorHAnsi"/>
          <w:lang w:val="en-GB"/>
        </w:rPr>
        <w:t>.</w:t>
      </w:r>
      <w:r w:rsidRPr="008A62D7">
        <w:rPr>
          <w:rFonts w:asciiTheme="minorHAnsi" w:hAnsiTheme="minorHAnsi"/>
          <w:lang w:val="en-GB"/>
        </w:rPr>
        <w:t xml:space="preserve"> </w:t>
      </w:r>
      <w:r w:rsidR="00050579" w:rsidRPr="008A62D7">
        <w:rPr>
          <w:rFonts w:asciiTheme="minorHAnsi" w:hAnsiTheme="minorHAnsi"/>
          <w:lang w:val="en-GB"/>
        </w:rPr>
        <w:t>**</w:t>
      </w:r>
      <w:r w:rsidR="00CE2C10" w:rsidRPr="008A62D7">
        <w:rPr>
          <w:rFonts w:asciiTheme="minorHAnsi" w:hAnsiTheme="minorHAnsi"/>
          <w:lang w:val="en-GB"/>
        </w:rPr>
        <w:t xml:space="preserve"> </w:t>
      </w:r>
      <w:r w:rsidR="00952B9A" w:rsidRPr="008A62D7">
        <w:rPr>
          <w:rFonts w:asciiTheme="minorHAnsi" w:hAnsiTheme="minorHAnsi"/>
          <w:lang w:val="en-GB"/>
        </w:rPr>
        <w:t xml:space="preserve">future </w:t>
      </w:r>
      <w:r w:rsidR="00050579" w:rsidRPr="008A62D7">
        <w:rPr>
          <w:rFonts w:asciiTheme="minorHAnsi" w:hAnsiTheme="minorHAnsi"/>
          <w:lang w:val="en-GB"/>
        </w:rPr>
        <w:t>option</w:t>
      </w:r>
      <w:r w:rsidR="00437E49" w:rsidRPr="008A62D7">
        <w:rPr>
          <w:rFonts w:asciiTheme="minorHAnsi" w:hAnsiTheme="minorHAnsi"/>
          <w:lang w:val="en-GB"/>
        </w:rPr>
        <w:t>, but</w:t>
      </w:r>
      <w:r w:rsidR="00952B9A" w:rsidRPr="008A62D7">
        <w:rPr>
          <w:rFonts w:asciiTheme="minorHAnsi" w:hAnsiTheme="minorHAnsi"/>
          <w:lang w:val="en-GB"/>
        </w:rPr>
        <w:t xml:space="preserve"> </w:t>
      </w:r>
      <w:r w:rsidR="00437E49" w:rsidRPr="008A62D7">
        <w:rPr>
          <w:rFonts w:asciiTheme="minorHAnsi" w:hAnsiTheme="minorHAnsi"/>
          <w:lang w:val="en-GB"/>
        </w:rPr>
        <w:t xml:space="preserve">reading routine </w:t>
      </w:r>
      <w:r w:rsidR="00952B9A" w:rsidRPr="008A62D7">
        <w:rPr>
          <w:rFonts w:asciiTheme="minorHAnsi" w:hAnsiTheme="minorHAnsi"/>
          <w:lang w:val="en-GB"/>
        </w:rPr>
        <w:t>already</w:t>
      </w:r>
      <w:r w:rsidR="00CE2C10" w:rsidRPr="008A62D7">
        <w:rPr>
          <w:rFonts w:asciiTheme="minorHAnsi" w:hAnsiTheme="minorHAnsi"/>
          <w:lang w:val="en-GB"/>
        </w:rPr>
        <w:t xml:space="preserve"> </w:t>
      </w:r>
      <w:r w:rsidR="00952B9A" w:rsidRPr="008A62D7">
        <w:rPr>
          <w:rFonts w:asciiTheme="minorHAnsi" w:hAnsiTheme="minorHAnsi"/>
          <w:lang w:val="en-GB"/>
        </w:rPr>
        <w:t>implemented in</w:t>
      </w:r>
      <w:r w:rsidR="00CE2C10" w:rsidRPr="008A62D7">
        <w:rPr>
          <w:rFonts w:asciiTheme="minorHAnsi" w:hAnsiTheme="minorHAnsi"/>
          <w:lang w:val="en-GB"/>
        </w:rPr>
        <w:t xml:space="preserve"> </w:t>
      </w:r>
      <w:r w:rsidR="00952B9A" w:rsidRPr="008A62D7">
        <w:rPr>
          <w:rFonts w:asciiTheme="minorHAnsi" w:hAnsiTheme="minorHAnsi"/>
          <w:lang w:val="en-GB"/>
        </w:rPr>
        <w:t xml:space="preserve">current </w:t>
      </w:r>
      <w:r w:rsidR="00A7234D" w:rsidRPr="008A62D7">
        <w:rPr>
          <w:rFonts w:asciiTheme="minorHAnsi" w:hAnsiTheme="minorHAnsi"/>
          <w:lang w:val="en-GB"/>
        </w:rPr>
        <w:t>(</w:t>
      </w:r>
      <w:r w:rsidR="00CE2C10" w:rsidRPr="008A62D7">
        <w:rPr>
          <w:rFonts w:asciiTheme="minorHAnsi" w:hAnsiTheme="minorHAnsi"/>
          <w:lang w:val="en-GB"/>
        </w:rPr>
        <w:t>REFIR</w:t>
      </w:r>
      <w:r w:rsidR="00952B9A" w:rsidRPr="008A62D7">
        <w:rPr>
          <w:rFonts w:asciiTheme="minorHAnsi" w:hAnsiTheme="minorHAnsi"/>
          <w:lang w:val="en-GB"/>
        </w:rPr>
        <w:t xml:space="preserve"> </w:t>
      </w:r>
      <w:ins w:id="603" w:author="Dioguardi, Fabio" w:date="2019-01-24T17:10:00Z">
        <w:r w:rsidR="00D812EF">
          <w:rPr>
            <w:rFonts w:asciiTheme="minorHAnsi" w:hAnsiTheme="minorHAnsi"/>
            <w:lang w:val="en-GB"/>
          </w:rPr>
          <w:t>19</w:t>
        </w:r>
      </w:ins>
      <w:del w:id="604" w:author="Dioguardi, Fabio" w:date="2019-01-24T17:10:00Z">
        <w:r w:rsidR="00A70C55" w:rsidRPr="008A62D7" w:rsidDel="00D812EF">
          <w:rPr>
            <w:rFonts w:asciiTheme="minorHAnsi" w:hAnsiTheme="minorHAnsi"/>
            <w:lang w:val="en-GB"/>
          </w:rPr>
          <w:delText>18.1</w:delText>
        </w:r>
      </w:del>
      <w:r w:rsidR="00A7234D" w:rsidRPr="008A62D7">
        <w:rPr>
          <w:rFonts w:asciiTheme="minorHAnsi" w:hAnsiTheme="minorHAnsi"/>
          <w:lang w:val="en-GB"/>
        </w:rPr>
        <w:t xml:space="preserve">) </w:t>
      </w:r>
      <w:r w:rsidR="00952B9A" w:rsidRPr="008A62D7">
        <w:rPr>
          <w:rFonts w:asciiTheme="minorHAnsi" w:hAnsiTheme="minorHAnsi"/>
          <w:lang w:val="en-GB"/>
        </w:rPr>
        <w:t xml:space="preserve">version </w:t>
      </w:r>
      <w:r w:rsidR="00982665" w:rsidRPr="008A62D7">
        <w:rPr>
          <w:rFonts w:asciiTheme="minorHAnsi" w:hAnsiTheme="minorHAnsi"/>
          <w:lang w:val="en-GB"/>
        </w:rPr>
        <w:t>(UI: University of Iceland)</w:t>
      </w:r>
      <w:r w:rsidR="0044028E" w:rsidRPr="008A62D7">
        <w:rPr>
          <w:rFonts w:asciiTheme="minorHAnsi" w:hAnsiTheme="minorHAnsi"/>
          <w:lang w:val="en-GB"/>
        </w:rPr>
        <w:t>.</w:t>
      </w:r>
    </w:p>
    <w:p w14:paraId="46E2397A" w14:textId="132D7879" w:rsidR="00C0221F" w:rsidRPr="008A62D7" w:rsidRDefault="00C0221F" w:rsidP="00C0221F">
      <w:pPr>
        <w:rPr>
          <w:lang w:val="en-GB"/>
        </w:rPr>
      </w:pPr>
    </w:p>
    <w:p w14:paraId="4BA61360" w14:textId="77777777" w:rsidR="002C0EF7" w:rsidRPr="008A62D7" w:rsidRDefault="002C0EF7" w:rsidP="00C0221F">
      <w:pPr>
        <w:rPr>
          <w:lang w:val="en-GB"/>
        </w:rPr>
      </w:pPr>
    </w:p>
    <w:p w14:paraId="500FF6EA" w14:textId="3C88E0EE" w:rsidR="00BC3A77" w:rsidRPr="008A62D7" w:rsidRDefault="006B4DE7" w:rsidP="0010418F">
      <w:pPr>
        <w:pStyle w:val="Heading2"/>
        <w:rPr>
          <w:lang w:val="en-GB"/>
        </w:rPr>
      </w:pPr>
      <w:bookmarkStart w:id="605" w:name="_Ref482352206"/>
      <w:bookmarkStart w:id="606" w:name="_Toc536110874"/>
      <w:r w:rsidRPr="008A62D7">
        <w:rPr>
          <w:lang w:val="en-GB"/>
        </w:rPr>
        <w:lastRenderedPageBreak/>
        <w:t xml:space="preserve">Overview of FOXI </w:t>
      </w:r>
      <w:r w:rsidR="00BC3A77" w:rsidRPr="008A62D7">
        <w:rPr>
          <w:lang w:val="en-GB"/>
        </w:rPr>
        <w:t>Output</w:t>
      </w:r>
      <w:r w:rsidR="00C0221F" w:rsidRPr="008A62D7">
        <w:rPr>
          <w:lang w:val="en-GB"/>
        </w:rPr>
        <w:t xml:space="preserve"> Files</w:t>
      </w:r>
      <w:bookmarkEnd w:id="605"/>
      <w:bookmarkEnd w:id="606"/>
    </w:p>
    <w:p w14:paraId="0F8047CD" w14:textId="77777777" w:rsidR="00BC3A77" w:rsidRPr="008A62D7" w:rsidRDefault="00BC3A77" w:rsidP="00BC3A77">
      <w:pPr>
        <w:rPr>
          <w:lang w:val="en-GB"/>
        </w:rPr>
      </w:pPr>
    </w:p>
    <w:p w14:paraId="474F4050" w14:textId="77E66BBF" w:rsidR="00BC3A77" w:rsidRPr="008A62D7" w:rsidRDefault="00D209AE" w:rsidP="00D209AE">
      <w:pPr>
        <w:rPr>
          <w:lang w:val="en-GB"/>
        </w:rPr>
      </w:pPr>
      <w:r w:rsidRPr="008A62D7">
        <w:rPr>
          <w:lang w:val="en-GB"/>
        </w:rPr>
        <w:t>To facilitate archiving of output files for subsequent analysis, the names of the output files produced by FOXI and POSTFOX can be decided by the system operator. The user specified output name, denoted here by &lt;outputname&gt;, is supplemented by additional identifiers. Table 2 presents the output files that a</w:t>
      </w:r>
      <w:r w:rsidR="00014B8B" w:rsidRPr="008A62D7">
        <w:rPr>
          <w:lang w:val="en-GB"/>
        </w:rPr>
        <w:t>re generated by FOXI</w:t>
      </w:r>
      <w:r w:rsidRPr="008A62D7">
        <w:rPr>
          <w:lang w:val="en-GB"/>
        </w:rPr>
        <w:t>.</w:t>
      </w:r>
    </w:p>
    <w:p w14:paraId="466329C9" w14:textId="77777777" w:rsidR="00B708BE" w:rsidRPr="008A62D7" w:rsidRDefault="00B708BE" w:rsidP="00BC3A77">
      <w:pPr>
        <w:rPr>
          <w:lang w:val="en-GB"/>
        </w:rPr>
      </w:pPr>
    </w:p>
    <w:p w14:paraId="7EAA3BD5" w14:textId="7DE103C0" w:rsidR="009C3372" w:rsidRPr="008A62D7" w:rsidRDefault="009C3372" w:rsidP="00BC3A77">
      <w:pPr>
        <w:rPr>
          <w:lang w:val="en-GB"/>
        </w:rPr>
      </w:pPr>
      <w:r w:rsidRPr="008A62D7">
        <w:rPr>
          <w:rFonts w:asciiTheme="minorHAnsi" w:hAnsiTheme="minorHAnsi"/>
          <w:lang w:val="en-GB"/>
        </w:rPr>
        <w:t xml:space="preserve">Table 2: List of FOXI output files </w:t>
      </w:r>
      <w:r w:rsidR="00237ED8" w:rsidRPr="008A62D7">
        <w:rPr>
          <w:rFonts w:asciiTheme="minorHAnsi" w:hAnsiTheme="minorHAnsi"/>
          <w:lang w:val="en-GB"/>
        </w:rPr>
        <w:t xml:space="preserve">(those files containing data displayed to the operator by using </w:t>
      </w:r>
      <w:r w:rsidR="00D11C49" w:rsidRPr="008A62D7">
        <w:rPr>
          <w:rFonts w:asciiTheme="minorHAnsi" w:hAnsiTheme="minorHAnsi"/>
          <w:lang w:val="en-GB"/>
        </w:rPr>
        <w:t xml:space="preserve">FoxScreen </w:t>
      </w:r>
      <w:r w:rsidR="00237ED8" w:rsidRPr="008A62D7">
        <w:rPr>
          <w:rFonts w:asciiTheme="minorHAnsi" w:hAnsiTheme="minorHAnsi"/>
          <w:lang w:val="en-GB"/>
        </w:rPr>
        <w:t>are marked in red)</w:t>
      </w:r>
    </w:p>
    <w:tbl>
      <w:tblPr>
        <w:tblW w:w="9351" w:type="dxa"/>
        <w:jc w:val="center"/>
        <w:tblLook w:val="04A0" w:firstRow="1" w:lastRow="0" w:firstColumn="1" w:lastColumn="0" w:noHBand="0" w:noVBand="1"/>
      </w:tblPr>
      <w:tblGrid>
        <w:gridCol w:w="562"/>
        <w:gridCol w:w="2552"/>
        <w:gridCol w:w="6237"/>
      </w:tblGrid>
      <w:tr w:rsidR="007C6EF6" w:rsidRPr="000E1A5F" w14:paraId="7424F346" w14:textId="77777777" w:rsidTr="00EA398F">
        <w:trPr>
          <w:jc w:val="center"/>
        </w:trPr>
        <w:tc>
          <w:tcPr>
            <w:tcW w:w="562" w:type="dxa"/>
            <w:shd w:val="clear" w:color="auto" w:fill="F2DBDB" w:themeFill="accent2" w:themeFillTint="33"/>
          </w:tcPr>
          <w:p w14:paraId="6546CCFF" w14:textId="77777777" w:rsidR="007C6EF6" w:rsidRPr="008A62D7" w:rsidRDefault="007C6EF6" w:rsidP="007C6EF6">
            <w:pPr>
              <w:ind w:left="-655" w:firstLine="655"/>
              <w:jc w:val="center"/>
              <w:rPr>
                <w:rFonts w:asciiTheme="minorHAnsi" w:hAnsiTheme="minorHAnsi"/>
                <w:kern w:val="32"/>
                <w:szCs w:val="22"/>
                <w:lang w:val="en-GB"/>
              </w:rPr>
            </w:pPr>
          </w:p>
        </w:tc>
        <w:tc>
          <w:tcPr>
            <w:tcW w:w="2552" w:type="dxa"/>
            <w:shd w:val="clear" w:color="auto" w:fill="F2DBDB" w:themeFill="accent2" w:themeFillTint="33"/>
          </w:tcPr>
          <w:p w14:paraId="68334FB1" w14:textId="1AC0919B" w:rsidR="007C6EF6" w:rsidRPr="008A62D7" w:rsidRDefault="00D209AE" w:rsidP="007C6EF6">
            <w:pPr>
              <w:ind w:left="-655" w:firstLine="655"/>
              <w:jc w:val="center"/>
              <w:rPr>
                <w:rFonts w:asciiTheme="minorHAnsi" w:hAnsiTheme="minorHAnsi"/>
                <w:kern w:val="32"/>
                <w:szCs w:val="22"/>
                <w:lang w:val="en-GB"/>
              </w:rPr>
            </w:pPr>
            <w:r w:rsidRPr="008A62D7">
              <w:rPr>
                <w:b/>
                <w:i/>
                <w:lang w:val="en-GB"/>
              </w:rPr>
              <w:t xml:space="preserve">Identifier appended to </w:t>
            </w:r>
            <w:r w:rsidR="007C6EF6" w:rsidRPr="008A62D7">
              <w:rPr>
                <w:b/>
                <w:i/>
                <w:lang w:val="en-GB"/>
              </w:rPr>
              <w:t>&lt;outputname&gt;</w:t>
            </w:r>
          </w:p>
        </w:tc>
        <w:tc>
          <w:tcPr>
            <w:tcW w:w="6237" w:type="dxa"/>
            <w:shd w:val="clear" w:color="auto" w:fill="F2DBDB" w:themeFill="accent2" w:themeFillTint="33"/>
          </w:tcPr>
          <w:p w14:paraId="13851936" w14:textId="77777777" w:rsidR="007C6EF6" w:rsidRPr="008A62D7" w:rsidRDefault="007C6EF6" w:rsidP="007C6EF6">
            <w:pPr>
              <w:jc w:val="center"/>
              <w:rPr>
                <w:rFonts w:asciiTheme="minorHAnsi" w:hAnsiTheme="minorHAnsi"/>
                <w:b/>
                <w:kern w:val="32"/>
                <w:szCs w:val="22"/>
                <w:lang w:val="en-GB"/>
              </w:rPr>
            </w:pPr>
            <w:r w:rsidRPr="008A62D7">
              <w:rPr>
                <w:rFonts w:asciiTheme="minorHAnsi" w:hAnsiTheme="minorHAnsi"/>
                <w:b/>
                <w:kern w:val="32"/>
                <w:szCs w:val="22"/>
                <w:lang w:val="en-GB"/>
              </w:rPr>
              <w:t>content</w:t>
            </w:r>
          </w:p>
        </w:tc>
      </w:tr>
      <w:tr w:rsidR="007C6EF6" w:rsidRPr="000E1A5F" w14:paraId="14FD1C8A" w14:textId="77777777" w:rsidTr="00EA398F">
        <w:trPr>
          <w:jc w:val="center"/>
        </w:trPr>
        <w:tc>
          <w:tcPr>
            <w:tcW w:w="562" w:type="dxa"/>
            <w:shd w:val="clear" w:color="auto" w:fill="DDD9C3" w:themeFill="background2" w:themeFillShade="E6"/>
          </w:tcPr>
          <w:p w14:paraId="4895A948" w14:textId="1B6AA1B4" w:rsidR="007C6EF6" w:rsidRPr="008A62D7" w:rsidRDefault="00B8023A" w:rsidP="007C6EF6">
            <w:pPr>
              <w:jc w:val="center"/>
              <w:rPr>
                <w:rFonts w:asciiTheme="minorHAnsi" w:hAnsiTheme="minorHAnsi"/>
                <w:kern w:val="32"/>
                <w:szCs w:val="22"/>
                <w:lang w:val="en-GB"/>
              </w:rPr>
            </w:pPr>
            <w:r w:rsidRPr="008A62D7">
              <w:rPr>
                <w:rFonts w:asciiTheme="minorHAnsi" w:hAnsiTheme="minorHAnsi"/>
                <w:kern w:val="32"/>
                <w:szCs w:val="22"/>
                <w:lang w:val="en-GB"/>
              </w:rPr>
              <w:t>1</w:t>
            </w:r>
          </w:p>
        </w:tc>
        <w:tc>
          <w:tcPr>
            <w:tcW w:w="2552" w:type="dxa"/>
            <w:shd w:val="clear" w:color="auto" w:fill="DDD9C3" w:themeFill="background2" w:themeFillShade="E6"/>
          </w:tcPr>
          <w:p w14:paraId="308C1BE1" w14:textId="3BD3F220" w:rsidR="007C6EF6" w:rsidRPr="008A62D7" w:rsidRDefault="002A47EF" w:rsidP="007C6EF6">
            <w:pPr>
              <w:jc w:val="center"/>
              <w:rPr>
                <w:rFonts w:asciiTheme="minorHAnsi" w:hAnsiTheme="minorHAnsi"/>
                <w:i/>
                <w:kern w:val="32"/>
                <w:szCs w:val="22"/>
                <w:lang w:val="en-GB"/>
              </w:rPr>
            </w:pPr>
            <w:r w:rsidRPr="008A62D7">
              <w:rPr>
                <w:rFonts w:asciiTheme="minorHAnsi" w:hAnsiTheme="minorHAnsi"/>
                <w:i/>
                <w:kern w:val="32"/>
                <w:szCs w:val="22"/>
                <w:lang w:val="en-GB"/>
              </w:rPr>
              <w:t>_plh</w:t>
            </w:r>
            <w:r w:rsidR="007C6EF6" w:rsidRPr="008A62D7">
              <w:rPr>
                <w:rFonts w:asciiTheme="minorHAnsi" w:hAnsiTheme="minorHAnsi"/>
                <w:i/>
                <w:kern w:val="32"/>
                <w:szCs w:val="22"/>
                <w:lang w:val="en-GB"/>
              </w:rPr>
              <w:t>_log_tmp.txt</w:t>
            </w:r>
          </w:p>
        </w:tc>
        <w:tc>
          <w:tcPr>
            <w:tcW w:w="6237" w:type="dxa"/>
            <w:shd w:val="clear" w:color="auto" w:fill="DDD9C3" w:themeFill="background2" w:themeFillShade="E6"/>
          </w:tcPr>
          <w:p w14:paraId="0A164FB9" w14:textId="77777777" w:rsidR="007C6EF6" w:rsidRPr="008A62D7" w:rsidRDefault="007C6EF6" w:rsidP="007C6EF6">
            <w:pPr>
              <w:rPr>
                <w:rFonts w:asciiTheme="minorHAnsi" w:hAnsiTheme="minorHAnsi"/>
                <w:kern w:val="32"/>
                <w:szCs w:val="22"/>
                <w:lang w:val="en-GB"/>
              </w:rPr>
            </w:pPr>
            <w:r w:rsidRPr="008A62D7">
              <w:rPr>
                <w:rFonts w:asciiTheme="minorHAnsi" w:hAnsiTheme="minorHAnsi"/>
                <w:kern w:val="32"/>
                <w:szCs w:val="22"/>
                <w:lang w:val="en-GB"/>
              </w:rPr>
              <w:t>all obtained plume height information in each run</w:t>
            </w:r>
          </w:p>
        </w:tc>
      </w:tr>
      <w:tr w:rsidR="007C6EF6" w:rsidRPr="000E1A5F" w14:paraId="39B74012" w14:textId="77777777" w:rsidTr="00EA398F">
        <w:trPr>
          <w:jc w:val="center"/>
        </w:trPr>
        <w:tc>
          <w:tcPr>
            <w:tcW w:w="562" w:type="dxa"/>
            <w:shd w:val="clear" w:color="auto" w:fill="auto"/>
          </w:tcPr>
          <w:p w14:paraId="4D3C93AD" w14:textId="3D165FE7" w:rsidR="007C6EF6" w:rsidRPr="008A62D7" w:rsidRDefault="00B8023A" w:rsidP="007C6EF6">
            <w:pPr>
              <w:jc w:val="center"/>
              <w:rPr>
                <w:rFonts w:asciiTheme="minorHAnsi" w:hAnsiTheme="minorHAnsi"/>
                <w:kern w:val="32"/>
                <w:szCs w:val="22"/>
                <w:lang w:val="en-GB"/>
              </w:rPr>
            </w:pPr>
            <w:r w:rsidRPr="008A62D7">
              <w:rPr>
                <w:rFonts w:asciiTheme="minorHAnsi" w:hAnsiTheme="minorHAnsi"/>
                <w:kern w:val="32"/>
                <w:szCs w:val="22"/>
                <w:lang w:val="en-GB"/>
              </w:rPr>
              <w:t>2</w:t>
            </w:r>
          </w:p>
        </w:tc>
        <w:tc>
          <w:tcPr>
            <w:tcW w:w="2552" w:type="dxa"/>
            <w:shd w:val="clear" w:color="auto" w:fill="auto"/>
          </w:tcPr>
          <w:p w14:paraId="27FA40DF" w14:textId="0CC00072" w:rsidR="007C6EF6" w:rsidRPr="008A62D7" w:rsidRDefault="002A47EF" w:rsidP="007C6EF6">
            <w:pPr>
              <w:jc w:val="center"/>
              <w:rPr>
                <w:rFonts w:asciiTheme="minorHAnsi" w:hAnsiTheme="minorHAnsi"/>
                <w:i/>
                <w:kern w:val="32"/>
                <w:szCs w:val="22"/>
                <w:lang w:val="en-GB"/>
              </w:rPr>
            </w:pPr>
            <w:r w:rsidRPr="008A62D7">
              <w:rPr>
                <w:rFonts w:asciiTheme="minorHAnsi" w:hAnsiTheme="minorHAnsi"/>
                <w:i/>
                <w:kern w:val="32"/>
                <w:szCs w:val="22"/>
                <w:lang w:val="en-GB"/>
              </w:rPr>
              <w:t>_plh</w:t>
            </w:r>
            <w:r w:rsidR="007C6EF6" w:rsidRPr="008A62D7">
              <w:rPr>
                <w:rFonts w:asciiTheme="minorHAnsi" w:hAnsiTheme="minorHAnsi"/>
                <w:i/>
                <w:kern w:val="32"/>
                <w:szCs w:val="22"/>
                <w:lang w:val="en-GB"/>
              </w:rPr>
              <w:t>_log.txt</w:t>
            </w:r>
          </w:p>
        </w:tc>
        <w:tc>
          <w:tcPr>
            <w:tcW w:w="6237" w:type="dxa"/>
            <w:shd w:val="clear" w:color="auto" w:fill="auto"/>
          </w:tcPr>
          <w:p w14:paraId="46976980" w14:textId="0F27F4EE" w:rsidR="007C6EF6" w:rsidRPr="008A62D7" w:rsidRDefault="002439C4" w:rsidP="002439C4">
            <w:pPr>
              <w:rPr>
                <w:rFonts w:asciiTheme="minorHAnsi" w:hAnsiTheme="minorHAnsi"/>
                <w:kern w:val="32"/>
                <w:szCs w:val="22"/>
                <w:lang w:val="en-GB"/>
              </w:rPr>
            </w:pPr>
            <w:r w:rsidRPr="008A62D7">
              <w:rPr>
                <w:rFonts w:asciiTheme="minorHAnsi" w:hAnsiTheme="minorHAnsi"/>
                <w:kern w:val="32"/>
                <w:szCs w:val="22"/>
                <w:lang w:val="en-GB"/>
              </w:rPr>
              <w:t xml:space="preserve">list of all </w:t>
            </w:r>
            <w:r w:rsidR="007C6EF6" w:rsidRPr="008A62D7">
              <w:rPr>
                <w:rFonts w:asciiTheme="minorHAnsi" w:hAnsiTheme="minorHAnsi"/>
                <w:kern w:val="32"/>
                <w:szCs w:val="22"/>
                <w:lang w:val="en-GB"/>
              </w:rPr>
              <w:t xml:space="preserve">newly updated plume height </w:t>
            </w:r>
            <w:r w:rsidRPr="008A62D7">
              <w:rPr>
                <w:rFonts w:asciiTheme="minorHAnsi" w:hAnsiTheme="minorHAnsi"/>
                <w:kern w:val="32"/>
                <w:szCs w:val="22"/>
                <w:lang w:val="en-GB"/>
              </w:rPr>
              <w:t>data</w:t>
            </w:r>
          </w:p>
        </w:tc>
      </w:tr>
      <w:tr w:rsidR="00982665" w:rsidRPr="000E1A5F" w14:paraId="3B3F5447" w14:textId="77777777" w:rsidTr="00EA398F">
        <w:trPr>
          <w:jc w:val="center"/>
        </w:trPr>
        <w:tc>
          <w:tcPr>
            <w:tcW w:w="562" w:type="dxa"/>
            <w:shd w:val="clear" w:color="auto" w:fill="DDD9C3" w:themeFill="background2" w:themeFillShade="E6"/>
          </w:tcPr>
          <w:p w14:paraId="1369589D" w14:textId="6401E7EC"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3</w:t>
            </w:r>
          </w:p>
        </w:tc>
        <w:tc>
          <w:tcPr>
            <w:tcW w:w="2552" w:type="dxa"/>
            <w:shd w:val="clear" w:color="auto" w:fill="DDD9C3" w:themeFill="background2" w:themeFillShade="E6"/>
          </w:tcPr>
          <w:p w14:paraId="4B7936EE" w14:textId="3B9D127A" w:rsidR="00982665" w:rsidRPr="008A62D7" w:rsidRDefault="00982665" w:rsidP="000D4296">
            <w:pPr>
              <w:jc w:val="center"/>
              <w:rPr>
                <w:rFonts w:asciiTheme="minorHAnsi" w:hAnsiTheme="minorHAnsi"/>
                <w:i/>
                <w:kern w:val="32"/>
                <w:szCs w:val="22"/>
                <w:lang w:val="en-GB"/>
              </w:rPr>
            </w:pPr>
            <w:r w:rsidRPr="008A62D7">
              <w:rPr>
                <w:rFonts w:asciiTheme="minorHAnsi" w:hAnsiTheme="minorHAnsi"/>
                <w:i/>
                <w:kern w:val="32"/>
                <w:szCs w:val="22"/>
                <w:lang w:val="en-GB"/>
              </w:rPr>
              <w:t>Foxi_</w:t>
            </w:r>
            <w:r w:rsidR="000D4296" w:rsidRPr="008A62D7">
              <w:rPr>
                <w:rFonts w:asciiTheme="minorHAnsi" w:hAnsiTheme="minorHAnsi"/>
                <w:i/>
                <w:kern w:val="32"/>
                <w:szCs w:val="22"/>
                <w:lang w:val="en-GB"/>
              </w:rPr>
              <w:t>hbe</w:t>
            </w:r>
            <w:r w:rsidRPr="008A62D7">
              <w:rPr>
                <w:rFonts w:asciiTheme="minorHAnsi" w:hAnsiTheme="minorHAnsi"/>
                <w:i/>
                <w:kern w:val="32"/>
                <w:szCs w:val="22"/>
                <w:lang w:val="en-GB"/>
              </w:rPr>
              <w:t>.txt</w:t>
            </w:r>
          </w:p>
        </w:tc>
        <w:tc>
          <w:tcPr>
            <w:tcW w:w="6237" w:type="dxa"/>
            <w:shd w:val="clear" w:color="auto" w:fill="DDD9C3" w:themeFill="background2" w:themeFillShade="E6"/>
          </w:tcPr>
          <w:p w14:paraId="043D35A3" w14:textId="48AC32D9" w:rsidR="00982665" w:rsidRPr="008A62D7" w:rsidRDefault="000D4296" w:rsidP="00982665">
            <w:pPr>
              <w:rPr>
                <w:rFonts w:asciiTheme="minorHAnsi" w:hAnsiTheme="minorHAnsi"/>
                <w:kern w:val="32"/>
                <w:szCs w:val="22"/>
                <w:lang w:val="en-GB"/>
              </w:rPr>
            </w:pPr>
            <w:r w:rsidRPr="008A62D7">
              <w:rPr>
                <w:rFonts w:asciiTheme="minorHAnsi" w:hAnsiTheme="minorHAnsi"/>
                <w:kern w:val="32"/>
                <w:szCs w:val="22"/>
                <w:lang w:val="en-GB"/>
              </w:rPr>
              <w:t>provides PlumeRise model with plume height information</w:t>
            </w:r>
          </w:p>
        </w:tc>
      </w:tr>
      <w:tr w:rsidR="00982665" w:rsidRPr="000E1A5F" w14:paraId="6990A5F9" w14:textId="77777777" w:rsidTr="00EA398F">
        <w:trPr>
          <w:jc w:val="center"/>
        </w:trPr>
        <w:tc>
          <w:tcPr>
            <w:tcW w:w="562" w:type="dxa"/>
            <w:shd w:val="clear" w:color="auto" w:fill="auto"/>
          </w:tcPr>
          <w:p w14:paraId="4621D3F2" w14:textId="6AD727B1"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4</w:t>
            </w:r>
          </w:p>
        </w:tc>
        <w:tc>
          <w:tcPr>
            <w:tcW w:w="2552" w:type="dxa"/>
            <w:shd w:val="clear" w:color="auto" w:fill="auto"/>
          </w:tcPr>
          <w:p w14:paraId="1ACCC9DA"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_hbe_15.txt</w:t>
            </w:r>
          </w:p>
        </w:tc>
        <w:tc>
          <w:tcPr>
            <w:tcW w:w="6237" w:type="dxa"/>
            <w:shd w:val="clear" w:color="auto" w:fill="auto"/>
          </w:tcPr>
          <w:p w14:paraId="3D6868FE" w14:textId="6A29D3A9"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15 min</w:t>
            </w:r>
          </w:p>
        </w:tc>
      </w:tr>
      <w:tr w:rsidR="00982665" w:rsidRPr="000E1A5F" w14:paraId="5F79F977" w14:textId="77777777" w:rsidTr="00EA398F">
        <w:trPr>
          <w:jc w:val="center"/>
        </w:trPr>
        <w:tc>
          <w:tcPr>
            <w:tcW w:w="562" w:type="dxa"/>
            <w:shd w:val="clear" w:color="auto" w:fill="DDD9C3" w:themeFill="background2" w:themeFillShade="E6"/>
          </w:tcPr>
          <w:p w14:paraId="6D3C2928" w14:textId="276C5264"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5</w:t>
            </w:r>
          </w:p>
        </w:tc>
        <w:tc>
          <w:tcPr>
            <w:tcW w:w="2552" w:type="dxa"/>
            <w:shd w:val="clear" w:color="auto" w:fill="DDD9C3" w:themeFill="background2" w:themeFillShade="E6"/>
          </w:tcPr>
          <w:p w14:paraId="3803CC5B"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_hbe_30.txt</w:t>
            </w:r>
          </w:p>
        </w:tc>
        <w:tc>
          <w:tcPr>
            <w:tcW w:w="6237" w:type="dxa"/>
            <w:shd w:val="clear" w:color="auto" w:fill="DDD9C3" w:themeFill="background2" w:themeFillShade="E6"/>
          </w:tcPr>
          <w:p w14:paraId="04C39D66" w14:textId="61A9DC2D"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30 min</w:t>
            </w:r>
          </w:p>
        </w:tc>
      </w:tr>
      <w:tr w:rsidR="00982665" w:rsidRPr="000E1A5F" w14:paraId="35051852" w14:textId="77777777" w:rsidTr="00EA398F">
        <w:trPr>
          <w:jc w:val="center"/>
        </w:trPr>
        <w:tc>
          <w:tcPr>
            <w:tcW w:w="562" w:type="dxa"/>
            <w:shd w:val="clear" w:color="auto" w:fill="auto"/>
          </w:tcPr>
          <w:p w14:paraId="656438E6" w14:textId="2F0654C1"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6</w:t>
            </w:r>
          </w:p>
        </w:tc>
        <w:tc>
          <w:tcPr>
            <w:tcW w:w="2552" w:type="dxa"/>
            <w:shd w:val="clear" w:color="auto" w:fill="auto"/>
          </w:tcPr>
          <w:p w14:paraId="50E7B442"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_hbe_60.txt</w:t>
            </w:r>
          </w:p>
        </w:tc>
        <w:tc>
          <w:tcPr>
            <w:tcW w:w="6237" w:type="dxa"/>
            <w:shd w:val="clear" w:color="auto" w:fill="auto"/>
          </w:tcPr>
          <w:p w14:paraId="63FB269C" w14:textId="4C7085C2"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60 min</w:t>
            </w:r>
          </w:p>
        </w:tc>
      </w:tr>
      <w:tr w:rsidR="00982665" w:rsidRPr="000E1A5F" w14:paraId="004E7996" w14:textId="77777777" w:rsidTr="00EA398F">
        <w:trPr>
          <w:jc w:val="center"/>
        </w:trPr>
        <w:tc>
          <w:tcPr>
            <w:tcW w:w="562" w:type="dxa"/>
            <w:shd w:val="clear" w:color="auto" w:fill="DDD9C3" w:themeFill="background2" w:themeFillShade="E6"/>
          </w:tcPr>
          <w:p w14:paraId="1F82DFFA" w14:textId="6DA9B491"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7</w:t>
            </w:r>
          </w:p>
        </w:tc>
        <w:tc>
          <w:tcPr>
            <w:tcW w:w="2552" w:type="dxa"/>
            <w:shd w:val="clear" w:color="auto" w:fill="DDD9C3" w:themeFill="background2" w:themeFillShade="E6"/>
          </w:tcPr>
          <w:p w14:paraId="7AD739A8"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_hbe_180.txt</w:t>
            </w:r>
          </w:p>
        </w:tc>
        <w:tc>
          <w:tcPr>
            <w:tcW w:w="6237" w:type="dxa"/>
            <w:shd w:val="clear" w:color="auto" w:fill="DDD9C3" w:themeFill="background2" w:themeFillShade="E6"/>
          </w:tcPr>
          <w:p w14:paraId="2DCBD8F2" w14:textId="13C85466"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180 min</w:t>
            </w:r>
          </w:p>
        </w:tc>
      </w:tr>
      <w:tr w:rsidR="00982665" w:rsidRPr="000E1A5F" w14:paraId="7548CCB0" w14:textId="77777777" w:rsidTr="00EA398F">
        <w:trPr>
          <w:jc w:val="center"/>
        </w:trPr>
        <w:tc>
          <w:tcPr>
            <w:tcW w:w="562" w:type="dxa"/>
            <w:shd w:val="clear" w:color="auto" w:fill="auto"/>
          </w:tcPr>
          <w:p w14:paraId="5D9B0F69" w14:textId="4B2206B3"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8</w:t>
            </w:r>
          </w:p>
        </w:tc>
        <w:tc>
          <w:tcPr>
            <w:tcW w:w="2552" w:type="dxa"/>
            <w:shd w:val="clear" w:color="auto" w:fill="auto"/>
          </w:tcPr>
          <w:p w14:paraId="20AB1786"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_mer_NOW.txt</w:t>
            </w:r>
          </w:p>
        </w:tc>
        <w:tc>
          <w:tcPr>
            <w:tcW w:w="6237" w:type="dxa"/>
            <w:shd w:val="clear" w:color="auto" w:fill="auto"/>
          </w:tcPr>
          <w:p w14:paraId="5EB23284" w14:textId="1A0890DA" w:rsidR="00982665" w:rsidRPr="008A62D7" w:rsidRDefault="00982665" w:rsidP="00376724">
            <w:pPr>
              <w:rPr>
                <w:rFonts w:asciiTheme="minorHAnsi" w:hAnsiTheme="minorHAnsi"/>
                <w:kern w:val="32"/>
                <w:szCs w:val="22"/>
                <w:lang w:val="en-GB"/>
              </w:rPr>
            </w:pPr>
            <w:r w:rsidRPr="008A62D7">
              <w:rPr>
                <w:rFonts w:asciiTheme="minorHAnsi" w:hAnsiTheme="minorHAnsi"/>
                <w:kern w:val="32"/>
                <w:szCs w:val="22"/>
                <w:lang w:val="en-GB"/>
              </w:rPr>
              <w:t xml:space="preserve">REFIR-internal MER results of last run (constantly </w:t>
            </w:r>
            <w:r w:rsidR="00376724" w:rsidRPr="008A62D7">
              <w:rPr>
                <w:rFonts w:asciiTheme="minorHAnsi" w:hAnsiTheme="minorHAnsi"/>
                <w:kern w:val="32"/>
                <w:szCs w:val="22"/>
                <w:lang w:val="en-GB"/>
              </w:rPr>
              <w:t>replaced</w:t>
            </w:r>
            <w:r w:rsidRPr="008A62D7">
              <w:rPr>
                <w:rFonts w:asciiTheme="minorHAnsi" w:hAnsiTheme="minorHAnsi"/>
                <w:kern w:val="32"/>
                <w:szCs w:val="22"/>
                <w:lang w:val="en-GB"/>
              </w:rPr>
              <w:t>)</w:t>
            </w:r>
          </w:p>
        </w:tc>
      </w:tr>
      <w:tr w:rsidR="00982665" w:rsidRPr="000E1A5F" w14:paraId="3DB848A3" w14:textId="77777777" w:rsidTr="00EA398F">
        <w:trPr>
          <w:jc w:val="center"/>
        </w:trPr>
        <w:tc>
          <w:tcPr>
            <w:tcW w:w="562" w:type="dxa"/>
            <w:shd w:val="clear" w:color="auto" w:fill="DDD9C3" w:themeFill="background2" w:themeFillShade="E6"/>
          </w:tcPr>
          <w:p w14:paraId="04E17ADF" w14:textId="706FBD66"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9</w:t>
            </w:r>
          </w:p>
        </w:tc>
        <w:tc>
          <w:tcPr>
            <w:tcW w:w="2552" w:type="dxa"/>
            <w:shd w:val="clear" w:color="auto" w:fill="DDD9C3" w:themeFill="background2" w:themeFillShade="E6"/>
          </w:tcPr>
          <w:p w14:paraId="59336519"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_mer_LOG.txt</w:t>
            </w:r>
          </w:p>
        </w:tc>
        <w:tc>
          <w:tcPr>
            <w:tcW w:w="6237" w:type="dxa"/>
            <w:shd w:val="clear" w:color="auto" w:fill="DDD9C3" w:themeFill="background2" w:themeFillShade="E6"/>
          </w:tcPr>
          <w:p w14:paraId="23BA50BE" w14:textId="77777777"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log of used input parameters together with all MER results for each run</w:t>
            </w:r>
          </w:p>
        </w:tc>
      </w:tr>
      <w:tr w:rsidR="00982665" w:rsidRPr="000E1A5F" w14:paraId="25DD7CFA" w14:textId="77777777" w:rsidTr="00EA398F">
        <w:trPr>
          <w:jc w:val="center"/>
        </w:trPr>
        <w:tc>
          <w:tcPr>
            <w:tcW w:w="562" w:type="dxa"/>
            <w:shd w:val="clear" w:color="auto" w:fill="auto"/>
          </w:tcPr>
          <w:p w14:paraId="61C77738" w14:textId="71CD788D"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10</w:t>
            </w:r>
          </w:p>
        </w:tc>
        <w:tc>
          <w:tcPr>
            <w:tcW w:w="2552" w:type="dxa"/>
            <w:shd w:val="clear" w:color="auto" w:fill="auto"/>
          </w:tcPr>
          <w:p w14:paraId="3C358FA9"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_mass_log.txt</w:t>
            </w:r>
          </w:p>
        </w:tc>
        <w:tc>
          <w:tcPr>
            <w:tcW w:w="6237" w:type="dxa"/>
            <w:shd w:val="clear" w:color="auto" w:fill="auto"/>
          </w:tcPr>
          <w:p w14:paraId="6DD52AF2" w14:textId="1BDC7DAE" w:rsidR="00982665" w:rsidRPr="008A62D7" w:rsidRDefault="00982665" w:rsidP="00E82B11">
            <w:pPr>
              <w:rPr>
                <w:rFonts w:asciiTheme="minorHAnsi" w:hAnsiTheme="minorHAnsi"/>
                <w:kern w:val="32"/>
                <w:szCs w:val="22"/>
                <w:lang w:val="en-GB"/>
              </w:rPr>
            </w:pPr>
            <w:r w:rsidRPr="008A62D7">
              <w:rPr>
                <w:rFonts w:asciiTheme="minorHAnsi" w:hAnsiTheme="minorHAnsi"/>
                <w:kern w:val="32"/>
                <w:szCs w:val="22"/>
                <w:lang w:val="en-GB"/>
              </w:rPr>
              <w:t>log of integrated mass</w:t>
            </w:r>
          </w:p>
        </w:tc>
      </w:tr>
      <w:tr w:rsidR="00014B8B" w:rsidRPr="000E1A5F" w14:paraId="17B29F60" w14:textId="77777777" w:rsidTr="00EA398F">
        <w:trPr>
          <w:jc w:val="center"/>
        </w:trPr>
        <w:tc>
          <w:tcPr>
            <w:tcW w:w="562" w:type="dxa"/>
            <w:shd w:val="clear" w:color="auto" w:fill="DDD9C3" w:themeFill="background2" w:themeFillShade="E6"/>
          </w:tcPr>
          <w:p w14:paraId="3062D20F" w14:textId="7296BD05"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11</w:t>
            </w:r>
          </w:p>
        </w:tc>
        <w:tc>
          <w:tcPr>
            <w:tcW w:w="2552" w:type="dxa"/>
            <w:shd w:val="clear" w:color="auto" w:fill="DDD9C3" w:themeFill="background2" w:themeFillShade="E6"/>
          </w:tcPr>
          <w:p w14:paraId="5A215341" w14:textId="2A285729" w:rsidR="00014B8B" w:rsidRPr="008A62D7" w:rsidRDefault="00014B8B"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_APH_plot.png</w:t>
            </w:r>
            <w:r w:rsidR="00EA398F" w:rsidRPr="008A62D7">
              <w:rPr>
                <w:rFonts w:asciiTheme="minorHAnsi" w:hAnsiTheme="minorHAnsi"/>
                <w:i/>
                <w:color w:val="C00000"/>
                <w:kern w:val="32"/>
                <w:szCs w:val="22"/>
                <w:lang w:val="en-GB"/>
              </w:rPr>
              <w:t xml:space="preserve"> /.svg</w:t>
            </w:r>
          </w:p>
        </w:tc>
        <w:tc>
          <w:tcPr>
            <w:tcW w:w="6237" w:type="dxa"/>
            <w:shd w:val="clear" w:color="auto" w:fill="DDD9C3" w:themeFill="background2" w:themeFillShade="E6"/>
          </w:tcPr>
          <w:p w14:paraId="4B83BB3B" w14:textId="330699DA" w:rsidR="00014B8B" w:rsidRPr="008A62D7" w:rsidRDefault="00014B8B" w:rsidP="00014B8B">
            <w:pPr>
              <w:rPr>
                <w:rFonts w:asciiTheme="minorHAnsi" w:hAnsiTheme="minorHAnsi"/>
                <w:kern w:val="32"/>
                <w:szCs w:val="22"/>
                <w:lang w:val="en-GB"/>
              </w:rPr>
            </w:pPr>
            <w:r w:rsidRPr="008A62D7">
              <w:rPr>
                <w:rFonts w:asciiTheme="minorHAnsi" w:hAnsiTheme="minorHAnsi"/>
                <w:kern w:val="32"/>
                <w:szCs w:val="22"/>
                <w:lang w:val="en-GB"/>
              </w:rPr>
              <w:t>plot showing individual plume heights from each sensor</w:t>
            </w:r>
          </w:p>
        </w:tc>
      </w:tr>
      <w:tr w:rsidR="00014B8B" w:rsidRPr="000E1A5F" w14:paraId="71A0FF61" w14:textId="77777777" w:rsidTr="00EA398F">
        <w:trPr>
          <w:jc w:val="center"/>
        </w:trPr>
        <w:tc>
          <w:tcPr>
            <w:tcW w:w="562" w:type="dxa"/>
            <w:shd w:val="clear" w:color="auto" w:fill="auto"/>
          </w:tcPr>
          <w:p w14:paraId="4B2198EF" w14:textId="1BDE5624"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12</w:t>
            </w:r>
          </w:p>
        </w:tc>
        <w:tc>
          <w:tcPr>
            <w:tcW w:w="2552" w:type="dxa"/>
            <w:shd w:val="clear" w:color="auto" w:fill="auto"/>
          </w:tcPr>
          <w:p w14:paraId="62F4DF37" w14:textId="314240A4" w:rsidR="00014B8B" w:rsidRPr="008A62D7" w:rsidRDefault="00014B8B"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PHSec_plot.png</w:t>
            </w:r>
            <w:r w:rsidR="00EA398F" w:rsidRPr="008A62D7">
              <w:rPr>
                <w:rFonts w:asciiTheme="minorHAnsi" w:hAnsiTheme="minorHAnsi"/>
                <w:i/>
                <w:color w:val="C00000"/>
                <w:kern w:val="32"/>
                <w:szCs w:val="22"/>
                <w:lang w:val="en-GB"/>
              </w:rPr>
              <w:t xml:space="preserve"> /.svg</w:t>
            </w:r>
          </w:p>
        </w:tc>
        <w:tc>
          <w:tcPr>
            <w:tcW w:w="6237" w:type="dxa"/>
            <w:shd w:val="clear" w:color="auto" w:fill="auto"/>
          </w:tcPr>
          <w:p w14:paraId="67242B60" w14:textId="06605273" w:rsidR="00014B8B" w:rsidRPr="008A62D7" w:rsidRDefault="00014B8B" w:rsidP="00014B8B">
            <w:pPr>
              <w:rPr>
                <w:rFonts w:asciiTheme="minorHAnsi" w:hAnsiTheme="minorHAnsi"/>
                <w:kern w:val="32"/>
                <w:szCs w:val="22"/>
                <w:lang w:val="en-GB"/>
              </w:rPr>
            </w:pPr>
            <w:r w:rsidRPr="008A62D7">
              <w:rPr>
                <w:rFonts w:asciiTheme="minorHAnsi" w:hAnsiTheme="minorHAnsi"/>
                <w:kern w:val="32"/>
                <w:szCs w:val="22"/>
                <w:lang w:val="en-GB"/>
              </w:rPr>
              <w:t>plot showing individual plume heights from each sensor separated by sector</w:t>
            </w:r>
          </w:p>
        </w:tc>
      </w:tr>
      <w:tr w:rsidR="00014B8B" w:rsidRPr="000E1A5F" w14:paraId="641DF10A" w14:textId="77777777" w:rsidTr="00EA398F">
        <w:trPr>
          <w:jc w:val="center"/>
        </w:trPr>
        <w:tc>
          <w:tcPr>
            <w:tcW w:w="562" w:type="dxa"/>
            <w:shd w:val="clear" w:color="auto" w:fill="DDD9C3" w:themeFill="background2" w:themeFillShade="E6"/>
          </w:tcPr>
          <w:p w14:paraId="721F9185" w14:textId="3B9B5727"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13</w:t>
            </w:r>
          </w:p>
        </w:tc>
        <w:tc>
          <w:tcPr>
            <w:tcW w:w="2552" w:type="dxa"/>
            <w:shd w:val="clear" w:color="auto" w:fill="DDD9C3" w:themeFill="background2" w:themeFillShade="E6"/>
          </w:tcPr>
          <w:p w14:paraId="401E9620" w14:textId="09F98826" w:rsidR="00014B8B" w:rsidRPr="008A62D7" w:rsidRDefault="009A769C"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_SRC_stat.png</w:t>
            </w:r>
            <w:r w:rsidR="00237ED8" w:rsidRPr="008A62D7">
              <w:rPr>
                <w:rFonts w:asciiTheme="minorHAnsi" w:hAnsiTheme="minorHAnsi"/>
                <w:i/>
                <w:color w:val="C00000"/>
                <w:kern w:val="32"/>
                <w:szCs w:val="22"/>
                <w:lang w:val="en-GB"/>
              </w:rPr>
              <w:t xml:space="preserve"> /.svg</w:t>
            </w:r>
          </w:p>
        </w:tc>
        <w:tc>
          <w:tcPr>
            <w:tcW w:w="6237" w:type="dxa"/>
            <w:shd w:val="clear" w:color="auto" w:fill="DDD9C3" w:themeFill="background2" w:themeFillShade="E6"/>
          </w:tcPr>
          <w:p w14:paraId="7072185F" w14:textId="687A47FD" w:rsidR="00014B8B" w:rsidRPr="008A62D7" w:rsidRDefault="009A769C" w:rsidP="00E82B11">
            <w:pPr>
              <w:rPr>
                <w:rFonts w:asciiTheme="minorHAnsi" w:hAnsiTheme="minorHAnsi"/>
                <w:kern w:val="32"/>
                <w:szCs w:val="22"/>
                <w:lang w:val="en-GB"/>
              </w:rPr>
            </w:pPr>
            <w:r w:rsidRPr="008A62D7">
              <w:rPr>
                <w:rFonts w:asciiTheme="minorHAnsi" w:hAnsiTheme="minorHAnsi"/>
                <w:kern w:val="32"/>
                <w:szCs w:val="22"/>
                <w:lang w:val="en-GB"/>
              </w:rPr>
              <w:t>plot displaying the age of latest plume height data separated by sensors</w:t>
            </w:r>
          </w:p>
        </w:tc>
      </w:tr>
      <w:tr w:rsidR="00014B8B" w:rsidRPr="000E1A5F" w14:paraId="1F3DC57E" w14:textId="77777777" w:rsidTr="00EA398F">
        <w:trPr>
          <w:jc w:val="center"/>
        </w:trPr>
        <w:tc>
          <w:tcPr>
            <w:tcW w:w="562" w:type="dxa"/>
            <w:shd w:val="clear" w:color="auto" w:fill="auto"/>
          </w:tcPr>
          <w:p w14:paraId="713D85C5" w14:textId="516B5639"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14</w:t>
            </w:r>
          </w:p>
        </w:tc>
        <w:tc>
          <w:tcPr>
            <w:tcW w:w="2552" w:type="dxa"/>
            <w:shd w:val="clear" w:color="auto" w:fill="auto"/>
          </w:tcPr>
          <w:p w14:paraId="6041B98C" w14:textId="5B6CDBF3" w:rsidR="00014B8B" w:rsidRPr="008A62D7" w:rsidRDefault="009A769C"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_SRCtotal_stat.png</w:t>
            </w:r>
            <w:r w:rsidR="00EA398F" w:rsidRPr="008A62D7">
              <w:rPr>
                <w:rFonts w:asciiTheme="minorHAnsi" w:hAnsiTheme="minorHAnsi"/>
                <w:i/>
                <w:color w:val="C00000"/>
                <w:kern w:val="32"/>
                <w:szCs w:val="22"/>
                <w:lang w:val="en-GB"/>
              </w:rPr>
              <w:t xml:space="preserve"> /.svg</w:t>
            </w:r>
          </w:p>
        </w:tc>
        <w:tc>
          <w:tcPr>
            <w:tcW w:w="6237" w:type="dxa"/>
            <w:shd w:val="clear" w:color="auto" w:fill="auto"/>
          </w:tcPr>
          <w:p w14:paraId="54781EAD" w14:textId="2FD08543" w:rsidR="00014B8B" w:rsidRPr="008A62D7" w:rsidRDefault="009A769C" w:rsidP="00E82B11">
            <w:pPr>
              <w:rPr>
                <w:rFonts w:asciiTheme="minorHAnsi" w:hAnsiTheme="minorHAnsi"/>
                <w:kern w:val="32"/>
                <w:szCs w:val="22"/>
                <w:lang w:val="en-GB"/>
              </w:rPr>
            </w:pPr>
            <w:r w:rsidRPr="008A62D7">
              <w:rPr>
                <w:rFonts w:asciiTheme="minorHAnsi" w:hAnsiTheme="minorHAnsi"/>
                <w:kern w:val="32"/>
                <w:szCs w:val="22"/>
                <w:lang w:val="en-GB"/>
              </w:rPr>
              <w:t>plot showing total number of plume height data retrieved by sensors</w:t>
            </w:r>
          </w:p>
        </w:tc>
      </w:tr>
      <w:tr w:rsidR="00014B8B" w:rsidRPr="000E1A5F" w14:paraId="1C61B9A1" w14:textId="77777777" w:rsidTr="00EA398F">
        <w:trPr>
          <w:jc w:val="center"/>
        </w:trPr>
        <w:tc>
          <w:tcPr>
            <w:tcW w:w="562" w:type="dxa"/>
            <w:shd w:val="clear" w:color="auto" w:fill="DDD9C3" w:themeFill="background2" w:themeFillShade="E6"/>
          </w:tcPr>
          <w:p w14:paraId="470B9786" w14:textId="1DD7A77E"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15</w:t>
            </w:r>
          </w:p>
        </w:tc>
        <w:tc>
          <w:tcPr>
            <w:tcW w:w="2552" w:type="dxa"/>
            <w:shd w:val="clear" w:color="auto" w:fill="DDD9C3" w:themeFill="background2" w:themeFillShade="E6"/>
          </w:tcPr>
          <w:p w14:paraId="22C0C94C" w14:textId="7A50BC58" w:rsidR="00014B8B" w:rsidRPr="008A62D7" w:rsidRDefault="009A769C"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_status1.txt</w:t>
            </w:r>
          </w:p>
        </w:tc>
        <w:tc>
          <w:tcPr>
            <w:tcW w:w="6237" w:type="dxa"/>
            <w:shd w:val="clear" w:color="auto" w:fill="DDD9C3" w:themeFill="background2" w:themeFillShade="E6"/>
          </w:tcPr>
          <w:p w14:paraId="58F72560" w14:textId="14CAC8EE" w:rsidR="00014B8B" w:rsidRPr="008A62D7" w:rsidRDefault="006E5972" w:rsidP="00292B4C">
            <w:pPr>
              <w:rPr>
                <w:rFonts w:asciiTheme="minorHAnsi" w:hAnsiTheme="minorHAnsi"/>
                <w:kern w:val="32"/>
                <w:szCs w:val="22"/>
                <w:lang w:val="en-GB"/>
              </w:rPr>
            </w:pPr>
            <w:r w:rsidRPr="008A62D7">
              <w:rPr>
                <w:rFonts w:asciiTheme="minorHAnsi" w:hAnsiTheme="minorHAnsi"/>
                <w:kern w:val="32"/>
                <w:szCs w:val="22"/>
                <w:lang w:val="en-GB"/>
              </w:rPr>
              <w:t xml:space="preserve">current </w:t>
            </w:r>
            <w:r w:rsidR="00292B4C" w:rsidRPr="008A62D7">
              <w:rPr>
                <w:rFonts w:asciiTheme="minorHAnsi" w:hAnsiTheme="minorHAnsi"/>
                <w:kern w:val="32"/>
                <w:szCs w:val="22"/>
                <w:lang w:val="en-GB"/>
              </w:rPr>
              <w:t>plume heights stat</w:t>
            </w:r>
            <w:r w:rsidRPr="008A62D7">
              <w:rPr>
                <w:rFonts w:asciiTheme="minorHAnsi" w:hAnsiTheme="minorHAnsi"/>
                <w:kern w:val="32"/>
                <w:szCs w:val="22"/>
                <w:lang w:val="en-GB"/>
              </w:rPr>
              <w:t>u</w:t>
            </w:r>
            <w:r w:rsidR="00292B4C" w:rsidRPr="008A62D7">
              <w:rPr>
                <w:rFonts w:asciiTheme="minorHAnsi" w:hAnsiTheme="minorHAnsi"/>
                <w:kern w:val="32"/>
                <w:szCs w:val="22"/>
                <w:lang w:val="en-GB"/>
              </w:rPr>
              <w:t>s</w:t>
            </w:r>
          </w:p>
        </w:tc>
      </w:tr>
      <w:tr w:rsidR="00014B8B" w:rsidRPr="000E1A5F" w14:paraId="2A429807" w14:textId="77777777" w:rsidTr="00EA398F">
        <w:trPr>
          <w:jc w:val="center"/>
        </w:trPr>
        <w:tc>
          <w:tcPr>
            <w:tcW w:w="562" w:type="dxa"/>
            <w:shd w:val="clear" w:color="auto" w:fill="auto"/>
          </w:tcPr>
          <w:p w14:paraId="7E75FFA8" w14:textId="75415DFE"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16</w:t>
            </w:r>
          </w:p>
        </w:tc>
        <w:tc>
          <w:tcPr>
            <w:tcW w:w="2552" w:type="dxa"/>
            <w:shd w:val="clear" w:color="auto" w:fill="auto"/>
          </w:tcPr>
          <w:p w14:paraId="0FDDD509" w14:textId="5DDAD1CF" w:rsidR="00014B8B"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_status2.txt</w:t>
            </w:r>
          </w:p>
        </w:tc>
        <w:tc>
          <w:tcPr>
            <w:tcW w:w="6237" w:type="dxa"/>
            <w:shd w:val="clear" w:color="auto" w:fill="auto"/>
          </w:tcPr>
          <w:p w14:paraId="4C4265A7" w14:textId="428B0BEE" w:rsidR="00014B8B"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status of MER predictions</w:t>
            </w:r>
          </w:p>
        </w:tc>
      </w:tr>
      <w:tr w:rsidR="009A769C" w:rsidRPr="000E1A5F" w14:paraId="594DFB4A" w14:textId="77777777" w:rsidTr="00EA398F">
        <w:trPr>
          <w:jc w:val="center"/>
        </w:trPr>
        <w:tc>
          <w:tcPr>
            <w:tcW w:w="562" w:type="dxa"/>
            <w:shd w:val="clear" w:color="auto" w:fill="DDD9C3" w:themeFill="background2" w:themeFillShade="E6"/>
          </w:tcPr>
          <w:p w14:paraId="3683AA54" w14:textId="67BFD594"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17</w:t>
            </w:r>
          </w:p>
        </w:tc>
        <w:tc>
          <w:tcPr>
            <w:tcW w:w="2552" w:type="dxa"/>
            <w:shd w:val="clear" w:color="auto" w:fill="DDD9C3" w:themeFill="background2" w:themeFillShade="E6"/>
          </w:tcPr>
          <w:p w14:paraId="742A3294" w14:textId="29DA25CE"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_status3.txt</w:t>
            </w:r>
          </w:p>
        </w:tc>
        <w:tc>
          <w:tcPr>
            <w:tcW w:w="6237" w:type="dxa"/>
            <w:shd w:val="clear" w:color="auto" w:fill="DDD9C3" w:themeFill="background2" w:themeFillShade="E6"/>
          </w:tcPr>
          <w:p w14:paraId="11E35559" w14:textId="6B558F83"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status of total erupted mass</w:t>
            </w:r>
          </w:p>
        </w:tc>
      </w:tr>
      <w:tr w:rsidR="009A769C" w:rsidRPr="000E1A5F" w14:paraId="7A26C1B1" w14:textId="77777777" w:rsidTr="00EA398F">
        <w:trPr>
          <w:jc w:val="center"/>
        </w:trPr>
        <w:tc>
          <w:tcPr>
            <w:tcW w:w="562" w:type="dxa"/>
            <w:shd w:val="clear" w:color="auto" w:fill="auto"/>
          </w:tcPr>
          <w:p w14:paraId="5391CD46" w14:textId="457175CB"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18</w:t>
            </w:r>
          </w:p>
        </w:tc>
        <w:tc>
          <w:tcPr>
            <w:tcW w:w="2552" w:type="dxa"/>
            <w:shd w:val="clear" w:color="auto" w:fill="auto"/>
          </w:tcPr>
          <w:p w14:paraId="1B7CD8BD" w14:textId="7A8C338D"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_status4.txt</w:t>
            </w:r>
          </w:p>
        </w:tc>
        <w:tc>
          <w:tcPr>
            <w:tcW w:w="6237" w:type="dxa"/>
            <w:shd w:val="clear" w:color="auto" w:fill="auto"/>
          </w:tcPr>
          <w:p w14:paraId="1F938A20" w14:textId="6C30E995"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currently used REFIR input parameters</w:t>
            </w:r>
          </w:p>
        </w:tc>
      </w:tr>
      <w:tr w:rsidR="009A769C" w:rsidRPr="000E1A5F" w14:paraId="2021AB65" w14:textId="77777777" w:rsidTr="00EA398F">
        <w:trPr>
          <w:jc w:val="center"/>
        </w:trPr>
        <w:tc>
          <w:tcPr>
            <w:tcW w:w="562" w:type="dxa"/>
            <w:shd w:val="clear" w:color="auto" w:fill="DDD9C3" w:themeFill="background2" w:themeFillShade="E6"/>
          </w:tcPr>
          <w:p w14:paraId="0E887DDF" w14:textId="2CC0BD38"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19</w:t>
            </w:r>
          </w:p>
        </w:tc>
        <w:tc>
          <w:tcPr>
            <w:tcW w:w="2552" w:type="dxa"/>
            <w:shd w:val="clear" w:color="auto" w:fill="DDD9C3" w:themeFill="background2" w:themeFillShade="E6"/>
          </w:tcPr>
          <w:p w14:paraId="2551847E" w14:textId="4FEA5AE9"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_status5.txt</w:t>
            </w:r>
          </w:p>
        </w:tc>
        <w:tc>
          <w:tcPr>
            <w:tcW w:w="6237" w:type="dxa"/>
            <w:shd w:val="clear" w:color="auto" w:fill="DDD9C3" w:themeFill="background2" w:themeFillShade="E6"/>
          </w:tcPr>
          <w:p w14:paraId="43549D41" w14:textId="206B1E6C"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stream data accuracy (quality factors)</w:t>
            </w:r>
          </w:p>
        </w:tc>
      </w:tr>
      <w:tr w:rsidR="00014B8B" w:rsidRPr="000E1A5F" w14:paraId="3F50D212" w14:textId="77777777" w:rsidTr="00EA398F">
        <w:trPr>
          <w:jc w:val="center"/>
        </w:trPr>
        <w:tc>
          <w:tcPr>
            <w:tcW w:w="562" w:type="dxa"/>
            <w:shd w:val="clear" w:color="auto" w:fill="auto"/>
          </w:tcPr>
          <w:p w14:paraId="43DB396B" w14:textId="7927EA54"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20</w:t>
            </w:r>
          </w:p>
        </w:tc>
        <w:tc>
          <w:tcPr>
            <w:tcW w:w="2552" w:type="dxa"/>
            <w:shd w:val="clear" w:color="auto" w:fill="auto"/>
          </w:tcPr>
          <w:p w14:paraId="4C369AEE" w14:textId="7D297786" w:rsidR="00014B8B"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_status6.txt</w:t>
            </w:r>
          </w:p>
        </w:tc>
        <w:tc>
          <w:tcPr>
            <w:tcW w:w="6237" w:type="dxa"/>
            <w:shd w:val="clear" w:color="auto" w:fill="auto"/>
          </w:tcPr>
          <w:p w14:paraId="65E28D3A" w14:textId="0B2B4FB2" w:rsidR="00014B8B" w:rsidRPr="008A62D7" w:rsidRDefault="006E5972" w:rsidP="006E5972">
            <w:pPr>
              <w:rPr>
                <w:rFonts w:asciiTheme="minorHAnsi" w:hAnsiTheme="minorHAnsi"/>
                <w:kern w:val="32"/>
                <w:szCs w:val="22"/>
                <w:lang w:val="en-GB"/>
              </w:rPr>
            </w:pPr>
            <w:r w:rsidRPr="008A62D7">
              <w:rPr>
                <w:rFonts w:asciiTheme="minorHAnsi" w:hAnsiTheme="minorHAnsi"/>
                <w:kern w:val="32"/>
                <w:szCs w:val="22"/>
                <w:lang w:val="en-GB"/>
              </w:rPr>
              <w:t>current stream data accuracy (uncertainties)</w:t>
            </w:r>
          </w:p>
        </w:tc>
      </w:tr>
      <w:tr w:rsidR="009A769C" w:rsidRPr="000E1A5F" w14:paraId="3FD8477A" w14:textId="77777777" w:rsidTr="00EA398F">
        <w:trPr>
          <w:jc w:val="center"/>
        </w:trPr>
        <w:tc>
          <w:tcPr>
            <w:tcW w:w="562" w:type="dxa"/>
            <w:shd w:val="clear" w:color="auto" w:fill="DDD9C3" w:themeFill="background2" w:themeFillShade="E6"/>
          </w:tcPr>
          <w:p w14:paraId="474CC879" w14:textId="0B558251"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21</w:t>
            </w:r>
          </w:p>
        </w:tc>
        <w:tc>
          <w:tcPr>
            <w:tcW w:w="2552" w:type="dxa"/>
            <w:shd w:val="clear" w:color="auto" w:fill="DDD9C3" w:themeFill="background2" w:themeFillShade="E6"/>
          </w:tcPr>
          <w:p w14:paraId="67B3B600" w14:textId="00FEDD07"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_status7.txt</w:t>
            </w:r>
          </w:p>
        </w:tc>
        <w:tc>
          <w:tcPr>
            <w:tcW w:w="6237" w:type="dxa"/>
            <w:shd w:val="clear" w:color="auto" w:fill="DDD9C3" w:themeFill="background2" w:themeFillShade="E6"/>
          </w:tcPr>
          <w:p w14:paraId="745A1B5A" w14:textId="179D0FFF"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sensor locations (Eastern or Western sector)</w:t>
            </w:r>
          </w:p>
        </w:tc>
      </w:tr>
      <w:tr w:rsidR="009A769C" w:rsidRPr="000E1A5F" w14:paraId="79468918" w14:textId="77777777" w:rsidTr="00EA398F">
        <w:trPr>
          <w:jc w:val="center"/>
        </w:trPr>
        <w:tc>
          <w:tcPr>
            <w:tcW w:w="562" w:type="dxa"/>
            <w:shd w:val="clear" w:color="auto" w:fill="auto"/>
          </w:tcPr>
          <w:p w14:paraId="48C95014" w14:textId="6A75232F"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22</w:t>
            </w:r>
          </w:p>
        </w:tc>
        <w:tc>
          <w:tcPr>
            <w:tcW w:w="2552" w:type="dxa"/>
            <w:shd w:val="clear" w:color="auto" w:fill="auto"/>
          </w:tcPr>
          <w:p w14:paraId="6E11DC11" w14:textId="117DAFCA"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_status8.txt</w:t>
            </w:r>
          </w:p>
        </w:tc>
        <w:tc>
          <w:tcPr>
            <w:tcW w:w="6237" w:type="dxa"/>
            <w:shd w:val="clear" w:color="auto" w:fill="auto"/>
          </w:tcPr>
          <w:p w14:paraId="3E3458FC" w14:textId="7F7B632E"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auto-stream sensor settings</w:t>
            </w:r>
          </w:p>
        </w:tc>
      </w:tr>
      <w:tr w:rsidR="009A769C" w:rsidRPr="000E1A5F" w14:paraId="527D86CF" w14:textId="77777777" w:rsidTr="00EA398F">
        <w:trPr>
          <w:jc w:val="center"/>
        </w:trPr>
        <w:tc>
          <w:tcPr>
            <w:tcW w:w="562" w:type="dxa"/>
            <w:shd w:val="clear" w:color="auto" w:fill="DDD9C3" w:themeFill="background2" w:themeFillShade="E6"/>
          </w:tcPr>
          <w:p w14:paraId="3F222CB3" w14:textId="2AD3A009"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23</w:t>
            </w:r>
          </w:p>
        </w:tc>
        <w:tc>
          <w:tcPr>
            <w:tcW w:w="2552" w:type="dxa"/>
            <w:shd w:val="clear" w:color="auto" w:fill="DDD9C3" w:themeFill="background2" w:themeFillShade="E6"/>
          </w:tcPr>
          <w:p w14:paraId="1D19B575" w14:textId="64B558EA"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_status9.txt</w:t>
            </w:r>
          </w:p>
        </w:tc>
        <w:tc>
          <w:tcPr>
            <w:tcW w:w="6237" w:type="dxa"/>
            <w:shd w:val="clear" w:color="auto" w:fill="DDD9C3" w:themeFill="background2" w:themeFillShade="E6"/>
          </w:tcPr>
          <w:p w14:paraId="7E530897" w14:textId="3B98C8BB"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manual input channel settings</w:t>
            </w:r>
          </w:p>
        </w:tc>
      </w:tr>
      <w:tr w:rsidR="009A769C" w:rsidRPr="000E1A5F" w14:paraId="2E41BAC5" w14:textId="77777777" w:rsidTr="00EA398F">
        <w:trPr>
          <w:jc w:val="center"/>
        </w:trPr>
        <w:tc>
          <w:tcPr>
            <w:tcW w:w="562" w:type="dxa"/>
            <w:shd w:val="clear" w:color="auto" w:fill="auto"/>
          </w:tcPr>
          <w:p w14:paraId="652FC826" w14:textId="13AF4A92"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24</w:t>
            </w:r>
          </w:p>
        </w:tc>
        <w:tc>
          <w:tcPr>
            <w:tcW w:w="2552" w:type="dxa"/>
            <w:shd w:val="clear" w:color="auto" w:fill="auto"/>
          </w:tcPr>
          <w:p w14:paraId="751E3A4F" w14:textId="3A2BF123"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_status10.txt</w:t>
            </w:r>
          </w:p>
        </w:tc>
        <w:tc>
          <w:tcPr>
            <w:tcW w:w="6237" w:type="dxa"/>
            <w:shd w:val="clear" w:color="auto" w:fill="auto"/>
          </w:tcPr>
          <w:p w14:paraId="23AFE71B" w14:textId="6F5992DC"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radar sensor calibration factors</w:t>
            </w:r>
          </w:p>
        </w:tc>
      </w:tr>
      <w:tr w:rsidR="009A769C" w:rsidRPr="000E1A5F" w14:paraId="011C829D" w14:textId="77777777" w:rsidTr="00EA398F">
        <w:trPr>
          <w:jc w:val="center"/>
        </w:trPr>
        <w:tc>
          <w:tcPr>
            <w:tcW w:w="562" w:type="dxa"/>
            <w:shd w:val="clear" w:color="auto" w:fill="DDD9C3" w:themeFill="background2" w:themeFillShade="E6"/>
          </w:tcPr>
          <w:p w14:paraId="6F853CC6" w14:textId="46CC7996"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25</w:t>
            </w:r>
          </w:p>
        </w:tc>
        <w:tc>
          <w:tcPr>
            <w:tcW w:w="2552" w:type="dxa"/>
            <w:shd w:val="clear" w:color="auto" w:fill="DDD9C3" w:themeFill="background2" w:themeFillShade="E6"/>
          </w:tcPr>
          <w:p w14:paraId="65797B5A" w14:textId="12EB11F5"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_status11.txt</w:t>
            </w:r>
          </w:p>
        </w:tc>
        <w:tc>
          <w:tcPr>
            <w:tcW w:w="6237" w:type="dxa"/>
            <w:shd w:val="clear" w:color="auto" w:fill="DDD9C3" w:themeFill="background2" w:themeFillShade="E6"/>
          </w:tcPr>
          <w:p w14:paraId="007E1C9E" w14:textId="7D9856D5" w:rsidR="009A769C" w:rsidRPr="008A62D7" w:rsidRDefault="00B8023A" w:rsidP="00E82B11">
            <w:pPr>
              <w:rPr>
                <w:rFonts w:asciiTheme="minorHAnsi" w:hAnsiTheme="minorHAnsi"/>
                <w:kern w:val="32"/>
                <w:szCs w:val="22"/>
                <w:lang w:val="en-GB"/>
              </w:rPr>
            </w:pPr>
            <w:r w:rsidRPr="008A62D7">
              <w:rPr>
                <w:rFonts w:asciiTheme="minorHAnsi" w:hAnsiTheme="minorHAnsi"/>
                <w:kern w:val="32"/>
                <w:szCs w:val="22"/>
                <w:lang w:val="en-GB"/>
              </w:rPr>
              <w:t>current REFIR model settings</w:t>
            </w:r>
          </w:p>
        </w:tc>
      </w:tr>
      <w:tr w:rsidR="009A769C" w:rsidRPr="000E1A5F" w14:paraId="24615FFC" w14:textId="77777777" w:rsidTr="00EA398F">
        <w:trPr>
          <w:jc w:val="center"/>
        </w:trPr>
        <w:tc>
          <w:tcPr>
            <w:tcW w:w="562" w:type="dxa"/>
            <w:shd w:val="clear" w:color="auto" w:fill="auto"/>
          </w:tcPr>
          <w:p w14:paraId="6A9F640E" w14:textId="2D615253"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26</w:t>
            </w:r>
          </w:p>
        </w:tc>
        <w:tc>
          <w:tcPr>
            <w:tcW w:w="2552" w:type="dxa"/>
            <w:shd w:val="clear" w:color="auto" w:fill="auto"/>
          </w:tcPr>
          <w:p w14:paraId="7FCE4B1E" w14:textId="668A5FC0"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_status12.txt</w:t>
            </w:r>
          </w:p>
        </w:tc>
        <w:tc>
          <w:tcPr>
            <w:tcW w:w="6237" w:type="dxa"/>
            <w:shd w:val="clear" w:color="auto" w:fill="auto"/>
          </w:tcPr>
          <w:p w14:paraId="2824BC87" w14:textId="5848283B" w:rsidR="009A769C" w:rsidRPr="008A62D7" w:rsidRDefault="00B8023A" w:rsidP="00E82B11">
            <w:pPr>
              <w:rPr>
                <w:rFonts w:asciiTheme="minorHAnsi" w:hAnsiTheme="minorHAnsi"/>
                <w:kern w:val="32"/>
                <w:szCs w:val="22"/>
                <w:lang w:val="en-GB"/>
              </w:rPr>
            </w:pPr>
            <w:r w:rsidRPr="008A62D7">
              <w:rPr>
                <w:rFonts w:asciiTheme="minorHAnsi" w:hAnsiTheme="minorHAnsi"/>
                <w:kern w:val="32"/>
                <w:szCs w:val="22"/>
                <w:lang w:val="en-GB"/>
              </w:rPr>
              <w:t>current output settings</w:t>
            </w:r>
          </w:p>
        </w:tc>
      </w:tr>
      <w:tr w:rsidR="00982665" w:rsidRPr="000E1A5F" w14:paraId="288A8C61" w14:textId="77777777" w:rsidTr="00EA398F">
        <w:trPr>
          <w:jc w:val="center"/>
        </w:trPr>
        <w:tc>
          <w:tcPr>
            <w:tcW w:w="562" w:type="dxa"/>
            <w:shd w:val="clear" w:color="auto" w:fill="DDD9C3" w:themeFill="background2" w:themeFillShade="E6"/>
          </w:tcPr>
          <w:p w14:paraId="3D104E6C" w14:textId="3332AA98"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27</w:t>
            </w:r>
          </w:p>
        </w:tc>
        <w:tc>
          <w:tcPr>
            <w:tcW w:w="2552" w:type="dxa"/>
            <w:shd w:val="clear" w:color="auto" w:fill="DDD9C3" w:themeFill="background2" w:themeFillShade="E6"/>
          </w:tcPr>
          <w:p w14:paraId="359D69A4" w14:textId="328EE88D" w:rsidR="00982665" w:rsidRPr="008A62D7" w:rsidRDefault="00982665"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_PH_plot.png</w:t>
            </w:r>
            <w:r w:rsidR="00EA398F" w:rsidRPr="008A62D7">
              <w:rPr>
                <w:rFonts w:asciiTheme="minorHAnsi" w:hAnsiTheme="minorHAnsi"/>
                <w:i/>
                <w:color w:val="C00000"/>
                <w:kern w:val="32"/>
                <w:szCs w:val="22"/>
                <w:lang w:val="en-GB"/>
              </w:rPr>
              <w:t xml:space="preserve"> /.svg</w:t>
            </w:r>
          </w:p>
        </w:tc>
        <w:tc>
          <w:tcPr>
            <w:tcW w:w="6237" w:type="dxa"/>
            <w:shd w:val="clear" w:color="auto" w:fill="DDD9C3" w:themeFill="background2" w:themeFillShade="E6"/>
          </w:tcPr>
          <w:p w14:paraId="72EA7B56" w14:textId="6F385F4D"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plot of plume heights</w:t>
            </w:r>
            <w:r w:rsidR="008A6DF1" w:rsidRPr="008A62D7">
              <w:rPr>
                <w:rFonts w:asciiTheme="minorHAnsi" w:hAnsiTheme="minorHAnsi"/>
                <w:kern w:val="32"/>
                <w:szCs w:val="22"/>
                <w:lang w:val="en-GB"/>
              </w:rPr>
              <w:t xml:space="preserve"> as a function of time</w:t>
            </w:r>
          </w:p>
        </w:tc>
      </w:tr>
      <w:tr w:rsidR="00982665" w:rsidRPr="000E1A5F" w14:paraId="1F56374A" w14:textId="77777777" w:rsidTr="00EA398F">
        <w:trPr>
          <w:jc w:val="center"/>
        </w:trPr>
        <w:tc>
          <w:tcPr>
            <w:tcW w:w="562" w:type="dxa"/>
            <w:shd w:val="clear" w:color="auto" w:fill="auto"/>
          </w:tcPr>
          <w:p w14:paraId="66381BB6" w14:textId="2CCB5415" w:rsidR="00982665" w:rsidRPr="008A62D7" w:rsidRDefault="00B8023A" w:rsidP="00982665">
            <w:pPr>
              <w:jc w:val="center"/>
              <w:rPr>
                <w:rFonts w:asciiTheme="minorHAnsi" w:hAnsiTheme="minorHAnsi"/>
                <w:kern w:val="32"/>
                <w:szCs w:val="22"/>
                <w:lang w:val="en-GB"/>
              </w:rPr>
            </w:pPr>
            <w:r w:rsidRPr="008A62D7">
              <w:rPr>
                <w:rFonts w:asciiTheme="minorHAnsi" w:hAnsiTheme="minorHAnsi"/>
                <w:lang w:val="en-GB"/>
              </w:rPr>
              <w:t>28</w:t>
            </w:r>
          </w:p>
        </w:tc>
        <w:tc>
          <w:tcPr>
            <w:tcW w:w="2552" w:type="dxa"/>
            <w:shd w:val="clear" w:color="auto" w:fill="auto"/>
          </w:tcPr>
          <w:p w14:paraId="118BF0FC" w14:textId="4BA73FAF" w:rsidR="00982665" w:rsidRPr="008A62D7" w:rsidRDefault="00982665" w:rsidP="002D0586">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w:t>
            </w:r>
            <w:r w:rsidR="002D0586" w:rsidRPr="008A62D7">
              <w:rPr>
                <w:rFonts w:asciiTheme="minorHAnsi" w:hAnsiTheme="minorHAnsi"/>
                <w:i/>
                <w:color w:val="C00000"/>
                <w:kern w:val="32"/>
                <w:szCs w:val="22"/>
                <w:lang w:val="en-GB"/>
              </w:rPr>
              <w:t>C</w:t>
            </w:r>
            <w:r w:rsidRPr="008A62D7">
              <w:rPr>
                <w:rFonts w:asciiTheme="minorHAnsi" w:hAnsiTheme="minorHAnsi"/>
                <w:i/>
                <w:color w:val="C00000"/>
                <w:kern w:val="32"/>
                <w:szCs w:val="22"/>
                <w:lang w:val="en-GB"/>
              </w:rPr>
              <w:t>MER_plot.png</w:t>
            </w:r>
            <w:r w:rsidR="00EA398F" w:rsidRPr="008A62D7">
              <w:rPr>
                <w:rFonts w:asciiTheme="minorHAnsi" w:hAnsiTheme="minorHAnsi"/>
                <w:i/>
                <w:color w:val="C00000"/>
                <w:kern w:val="32"/>
                <w:szCs w:val="22"/>
                <w:lang w:val="en-GB"/>
              </w:rPr>
              <w:t xml:space="preserve"> /.svg</w:t>
            </w:r>
          </w:p>
        </w:tc>
        <w:tc>
          <w:tcPr>
            <w:tcW w:w="6237" w:type="dxa"/>
            <w:shd w:val="clear" w:color="auto" w:fill="auto"/>
          </w:tcPr>
          <w:p w14:paraId="40A89B2F" w14:textId="4D3DACDB" w:rsidR="00982665" w:rsidRPr="008A62D7" w:rsidRDefault="00982665" w:rsidP="008A6DF1">
            <w:pPr>
              <w:rPr>
                <w:rFonts w:asciiTheme="minorHAnsi" w:hAnsiTheme="minorHAnsi"/>
                <w:lang w:val="en-GB"/>
              </w:rPr>
            </w:pPr>
            <w:r w:rsidRPr="008A62D7">
              <w:rPr>
                <w:rFonts w:asciiTheme="minorHAnsi" w:hAnsiTheme="minorHAnsi"/>
                <w:lang w:val="en-GB"/>
              </w:rPr>
              <w:t>plot of MER</w:t>
            </w:r>
            <w:r w:rsidR="008A6DF1" w:rsidRPr="008A62D7">
              <w:rPr>
                <w:rFonts w:asciiTheme="minorHAnsi" w:hAnsiTheme="minorHAnsi"/>
                <w:lang w:val="en-GB"/>
              </w:rPr>
              <w:t xml:space="preserve"> as a function of time</w:t>
            </w:r>
            <w:r w:rsidRPr="008A62D7">
              <w:rPr>
                <w:rFonts w:asciiTheme="minorHAnsi" w:hAnsiTheme="minorHAnsi"/>
                <w:lang w:val="en-GB"/>
              </w:rPr>
              <w:t xml:space="preserve"> based on </w:t>
            </w:r>
            <w:r w:rsidR="008A6DF1" w:rsidRPr="008A62D7">
              <w:rPr>
                <w:rFonts w:asciiTheme="minorHAnsi" w:hAnsiTheme="minorHAnsi"/>
                <w:lang w:val="en-GB"/>
              </w:rPr>
              <w:t>the suite of</w:t>
            </w:r>
            <w:r w:rsidRPr="008A62D7">
              <w:rPr>
                <w:rFonts w:asciiTheme="minorHAnsi" w:hAnsiTheme="minorHAnsi"/>
                <w:lang w:val="en-GB"/>
              </w:rPr>
              <w:t xml:space="preserve"> MER models</w:t>
            </w:r>
            <w:r w:rsidR="008A6DF1" w:rsidRPr="008A62D7">
              <w:rPr>
                <w:rFonts w:asciiTheme="minorHAnsi" w:hAnsiTheme="minorHAnsi"/>
                <w:lang w:val="en-GB"/>
              </w:rPr>
              <w:t xml:space="preserve"> used in FOXI</w:t>
            </w:r>
          </w:p>
        </w:tc>
      </w:tr>
      <w:tr w:rsidR="00982665" w:rsidRPr="000E1A5F" w14:paraId="711DB257" w14:textId="77777777" w:rsidTr="00EA398F">
        <w:trPr>
          <w:jc w:val="center"/>
        </w:trPr>
        <w:tc>
          <w:tcPr>
            <w:tcW w:w="562" w:type="dxa"/>
            <w:shd w:val="clear" w:color="auto" w:fill="DDD9C3" w:themeFill="background2" w:themeFillShade="E6"/>
          </w:tcPr>
          <w:p w14:paraId="4993C3DC" w14:textId="7C98743A" w:rsidR="00982665" w:rsidRPr="008A62D7" w:rsidRDefault="00B8023A" w:rsidP="00982665">
            <w:pPr>
              <w:jc w:val="center"/>
              <w:rPr>
                <w:rFonts w:asciiTheme="minorHAnsi" w:hAnsiTheme="minorHAnsi"/>
                <w:lang w:val="en-GB"/>
              </w:rPr>
            </w:pPr>
            <w:r w:rsidRPr="008A62D7">
              <w:rPr>
                <w:rFonts w:asciiTheme="minorHAnsi" w:hAnsiTheme="minorHAnsi"/>
                <w:lang w:val="en-GB"/>
              </w:rPr>
              <w:t>29</w:t>
            </w:r>
          </w:p>
        </w:tc>
        <w:tc>
          <w:tcPr>
            <w:tcW w:w="2552" w:type="dxa"/>
            <w:shd w:val="clear" w:color="auto" w:fill="DDD9C3" w:themeFill="background2" w:themeFillShade="E6"/>
          </w:tcPr>
          <w:p w14:paraId="44CDAEAE" w14:textId="27895FF2" w:rsidR="00982665" w:rsidRPr="008A62D7" w:rsidRDefault="00982665" w:rsidP="00982665">
            <w:pPr>
              <w:jc w:val="center"/>
              <w:rPr>
                <w:rFonts w:asciiTheme="minorHAnsi" w:hAnsiTheme="minorHAnsi"/>
                <w:i/>
                <w:color w:val="C00000"/>
                <w:lang w:val="en-GB"/>
              </w:rPr>
            </w:pPr>
            <w:r w:rsidRPr="008A62D7">
              <w:rPr>
                <w:rFonts w:asciiTheme="minorHAnsi" w:hAnsiTheme="minorHAnsi"/>
                <w:i/>
                <w:color w:val="C00000"/>
                <w:lang w:val="en-GB"/>
              </w:rPr>
              <w:t>_N_plot.png</w:t>
            </w:r>
            <w:r w:rsidR="00EA398F" w:rsidRPr="008A62D7">
              <w:rPr>
                <w:rFonts w:asciiTheme="minorHAnsi" w:hAnsiTheme="minorHAnsi"/>
                <w:i/>
                <w:color w:val="C00000"/>
                <w:lang w:val="en-GB"/>
              </w:rPr>
              <w:t xml:space="preserve"> </w:t>
            </w:r>
            <w:r w:rsidR="00EA398F" w:rsidRPr="008A62D7">
              <w:rPr>
                <w:rFonts w:asciiTheme="minorHAnsi" w:hAnsiTheme="minorHAnsi"/>
                <w:i/>
                <w:color w:val="C00000"/>
                <w:kern w:val="32"/>
                <w:szCs w:val="22"/>
                <w:lang w:val="en-GB"/>
              </w:rPr>
              <w:t>/.svg</w:t>
            </w:r>
          </w:p>
        </w:tc>
        <w:tc>
          <w:tcPr>
            <w:tcW w:w="6237" w:type="dxa"/>
            <w:shd w:val="clear" w:color="auto" w:fill="DDD9C3" w:themeFill="background2" w:themeFillShade="E6"/>
          </w:tcPr>
          <w:p w14:paraId="21B3284C" w14:textId="769134A2" w:rsidR="00982665" w:rsidRPr="008A62D7" w:rsidRDefault="00982665" w:rsidP="00982665">
            <w:pPr>
              <w:rPr>
                <w:rFonts w:asciiTheme="minorHAnsi" w:hAnsiTheme="minorHAnsi"/>
                <w:lang w:val="en-GB"/>
              </w:rPr>
            </w:pPr>
            <w:r w:rsidRPr="008A62D7">
              <w:rPr>
                <w:rFonts w:asciiTheme="minorHAnsi" w:hAnsiTheme="minorHAnsi"/>
                <w:lang w:val="en-GB"/>
              </w:rPr>
              <w:t>plot</w:t>
            </w:r>
            <w:r w:rsidR="00881C35" w:rsidRPr="008A62D7">
              <w:rPr>
                <w:rFonts w:asciiTheme="minorHAnsi" w:hAnsiTheme="minorHAnsi"/>
                <w:lang w:val="en-GB"/>
              </w:rPr>
              <w:t xml:space="preserve"> </w:t>
            </w:r>
            <w:r w:rsidRPr="008A62D7">
              <w:rPr>
                <w:rFonts w:asciiTheme="minorHAnsi" w:hAnsiTheme="minorHAnsi"/>
                <w:lang w:val="en-GB"/>
              </w:rPr>
              <w:t>presenting the number of considered plume height data per run</w:t>
            </w:r>
          </w:p>
        </w:tc>
      </w:tr>
      <w:tr w:rsidR="00982665" w:rsidRPr="000E1A5F" w14:paraId="7803A961" w14:textId="77777777" w:rsidTr="00EA398F">
        <w:trPr>
          <w:jc w:val="center"/>
        </w:trPr>
        <w:tc>
          <w:tcPr>
            <w:tcW w:w="562" w:type="dxa"/>
            <w:shd w:val="clear" w:color="auto" w:fill="auto"/>
          </w:tcPr>
          <w:p w14:paraId="1B4F9F6E" w14:textId="1A1EA86F" w:rsidR="00982665" w:rsidRPr="008A62D7" w:rsidRDefault="00B8023A" w:rsidP="00982665">
            <w:pPr>
              <w:jc w:val="center"/>
              <w:rPr>
                <w:rFonts w:asciiTheme="minorHAnsi" w:hAnsiTheme="minorHAnsi"/>
                <w:lang w:val="en-GB"/>
              </w:rPr>
            </w:pPr>
            <w:r w:rsidRPr="008A62D7">
              <w:rPr>
                <w:rFonts w:asciiTheme="minorHAnsi" w:hAnsiTheme="minorHAnsi"/>
                <w:lang w:val="en-GB"/>
              </w:rPr>
              <w:t>30</w:t>
            </w:r>
          </w:p>
        </w:tc>
        <w:tc>
          <w:tcPr>
            <w:tcW w:w="2552" w:type="dxa"/>
            <w:shd w:val="clear" w:color="auto" w:fill="auto"/>
          </w:tcPr>
          <w:p w14:paraId="58A4011F" w14:textId="1C650843" w:rsidR="00982665" w:rsidRPr="008A62D7" w:rsidRDefault="00982665" w:rsidP="00982665">
            <w:pPr>
              <w:jc w:val="center"/>
              <w:rPr>
                <w:rFonts w:asciiTheme="minorHAnsi" w:hAnsiTheme="minorHAnsi"/>
                <w:i/>
                <w:color w:val="C00000"/>
                <w:lang w:val="en-GB"/>
              </w:rPr>
            </w:pPr>
            <w:r w:rsidRPr="008A62D7">
              <w:rPr>
                <w:rFonts w:asciiTheme="minorHAnsi" w:hAnsiTheme="minorHAnsi"/>
                <w:i/>
                <w:color w:val="C00000"/>
                <w:lang w:val="en-GB"/>
              </w:rPr>
              <w:t>_</w:t>
            </w:r>
            <w:r w:rsidR="00E82B11" w:rsidRPr="008A62D7">
              <w:rPr>
                <w:rFonts w:asciiTheme="minorHAnsi" w:hAnsiTheme="minorHAnsi"/>
                <w:i/>
                <w:color w:val="C00000"/>
                <w:lang w:val="en-GB"/>
              </w:rPr>
              <w:t>C</w:t>
            </w:r>
            <w:r w:rsidRPr="008A62D7">
              <w:rPr>
                <w:rFonts w:asciiTheme="minorHAnsi" w:hAnsiTheme="minorHAnsi"/>
                <w:i/>
                <w:color w:val="C00000"/>
                <w:lang w:val="en-GB"/>
              </w:rPr>
              <w:t>mass_plot.png</w:t>
            </w:r>
            <w:r w:rsidR="00EA398F" w:rsidRPr="008A62D7">
              <w:rPr>
                <w:rFonts w:asciiTheme="minorHAnsi" w:hAnsiTheme="minorHAnsi"/>
                <w:i/>
                <w:color w:val="C00000"/>
                <w:lang w:val="en-GB"/>
              </w:rPr>
              <w:t xml:space="preserve"> </w:t>
            </w:r>
            <w:r w:rsidR="00EA398F" w:rsidRPr="008A62D7">
              <w:rPr>
                <w:rFonts w:asciiTheme="minorHAnsi" w:hAnsiTheme="minorHAnsi"/>
                <w:i/>
                <w:color w:val="C00000"/>
                <w:kern w:val="32"/>
                <w:szCs w:val="22"/>
                <w:lang w:val="en-GB"/>
              </w:rPr>
              <w:t>/.svg</w:t>
            </w:r>
          </w:p>
        </w:tc>
        <w:tc>
          <w:tcPr>
            <w:tcW w:w="6237" w:type="dxa"/>
            <w:shd w:val="clear" w:color="auto" w:fill="auto"/>
          </w:tcPr>
          <w:p w14:paraId="26CBEB03" w14:textId="04459461" w:rsidR="00982665" w:rsidRPr="008A62D7" w:rsidRDefault="00982665" w:rsidP="008A6DF1">
            <w:pPr>
              <w:rPr>
                <w:rFonts w:asciiTheme="minorHAnsi" w:hAnsiTheme="minorHAnsi"/>
                <w:lang w:val="en-GB"/>
              </w:rPr>
            </w:pPr>
            <w:r w:rsidRPr="008A62D7">
              <w:rPr>
                <w:rFonts w:asciiTheme="minorHAnsi" w:hAnsiTheme="minorHAnsi"/>
                <w:lang w:val="en-GB"/>
              </w:rPr>
              <w:t>plot of total mass erupted</w:t>
            </w:r>
            <w:r w:rsidR="008A6DF1" w:rsidRPr="008A62D7">
              <w:rPr>
                <w:rFonts w:asciiTheme="minorHAnsi" w:hAnsiTheme="minorHAnsi"/>
                <w:lang w:val="en-GB"/>
              </w:rPr>
              <w:t xml:space="preserve"> as a function of time</w:t>
            </w:r>
            <w:r w:rsidRPr="008A62D7">
              <w:rPr>
                <w:rFonts w:asciiTheme="minorHAnsi" w:hAnsiTheme="minorHAnsi"/>
                <w:lang w:val="en-GB"/>
              </w:rPr>
              <w:t xml:space="preserve"> based on </w:t>
            </w:r>
            <w:r w:rsidR="008A6DF1" w:rsidRPr="008A62D7">
              <w:rPr>
                <w:rFonts w:asciiTheme="minorHAnsi" w:hAnsiTheme="minorHAnsi"/>
                <w:lang w:val="en-GB"/>
              </w:rPr>
              <w:t xml:space="preserve">the suite of </w:t>
            </w:r>
            <w:r w:rsidRPr="008A62D7">
              <w:rPr>
                <w:rFonts w:asciiTheme="minorHAnsi" w:hAnsiTheme="minorHAnsi"/>
                <w:lang w:val="en-GB"/>
              </w:rPr>
              <w:t>MER models</w:t>
            </w:r>
            <w:r w:rsidR="008A6DF1" w:rsidRPr="008A62D7">
              <w:rPr>
                <w:rFonts w:asciiTheme="minorHAnsi" w:hAnsiTheme="minorHAnsi"/>
                <w:lang w:val="en-GB"/>
              </w:rPr>
              <w:t xml:space="preserve"> used in FOXI</w:t>
            </w:r>
          </w:p>
        </w:tc>
      </w:tr>
      <w:tr w:rsidR="002D0586" w:rsidRPr="000E1A5F" w14:paraId="7EADBEE3" w14:textId="77777777" w:rsidTr="00EA398F">
        <w:trPr>
          <w:jc w:val="center"/>
        </w:trPr>
        <w:tc>
          <w:tcPr>
            <w:tcW w:w="562" w:type="dxa"/>
            <w:shd w:val="clear" w:color="auto" w:fill="DDD9C3" w:themeFill="background2" w:themeFillShade="E6"/>
          </w:tcPr>
          <w:p w14:paraId="16D64071" w14:textId="7A2D36E7" w:rsidR="002D0586" w:rsidRPr="008A62D7" w:rsidRDefault="00B8023A" w:rsidP="002D0586">
            <w:pPr>
              <w:jc w:val="center"/>
              <w:rPr>
                <w:rFonts w:asciiTheme="minorHAnsi" w:hAnsiTheme="minorHAnsi"/>
                <w:lang w:val="en-GB"/>
              </w:rPr>
            </w:pPr>
            <w:r w:rsidRPr="008A62D7">
              <w:rPr>
                <w:rFonts w:asciiTheme="minorHAnsi" w:hAnsiTheme="minorHAnsi"/>
                <w:lang w:val="en-GB"/>
              </w:rPr>
              <w:t>31</w:t>
            </w:r>
          </w:p>
        </w:tc>
        <w:tc>
          <w:tcPr>
            <w:tcW w:w="2552" w:type="dxa"/>
            <w:shd w:val="clear" w:color="auto" w:fill="DDD9C3" w:themeFill="background2" w:themeFillShade="E6"/>
          </w:tcPr>
          <w:p w14:paraId="3472ECCB" w14:textId="30AEC6F2" w:rsidR="002D0586" w:rsidRPr="008A62D7" w:rsidRDefault="002D0586" w:rsidP="002D0586">
            <w:pPr>
              <w:jc w:val="center"/>
              <w:rPr>
                <w:rFonts w:asciiTheme="minorHAnsi" w:hAnsiTheme="minorHAnsi"/>
                <w:i/>
                <w:color w:val="C00000"/>
                <w:lang w:val="en-GB"/>
              </w:rPr>
            </w:pPr>
            <w:r w:rsidRPr="008A62D7">
              <w:rPr>
                <w:rFonts w:asciiTheme="minorHAnsi" w:hAnsiTheme="minorHAnsi"/>
                <w:i/>
                <w:color w:val="C00000"/>
                <w:kern w:val="32"/>
                <w:szCs w:val="22"/>
                <w:lang w:val="en-GB"/>
              </w:rPr>
              <w:t>_FMER_plot.png</w:t>
            </w:r>
            <w:r w:rsidR="00EA398F" w:rsidRPr="008A62D7">
              <w:rPr>
                <w:rFonts w:asciiTheme="minorHAnsi" w:hAnsiTheme="minorHAnsi"/>
                <w:i/>
                <w:color w:val="C00000"/>
                <w:kern w:val="32"/>
                <w:szCs w:val="22"/>
                <w:lang w:val="en-GB"/>
              </w:rPr>
              <w:t xml:space="preserve"> /.svg</w:t>
            </w:r>
          </w:p>
        </w:tc>
        <w:tc>
          <w:tcPr>
            <w:tcW w:w="6237" w:type="dxa"/>
            <w:shd w:val="clear" w:color="auto" w:fill="DDD9C3" w:themeFill="background2" w:themeFillShade="E6"/>
          </w:tcPr>
          <w:p w14:paraId="37F2F4FF" w14:textId="25F61D8D" w:rsidR="002D0586" w:rsidRPr="008A62D7" w:rsidRDefault="002D0586" w:rsidP="002D0586">
            <w:pPr>
              <w:rPr>
                <w:rFonts w:asciiTheme="minorHAnsi" w:hAnsiTheme="minorHAnsi"/>
                <w:lang w:val="en-GB"/>
              </w:rPr>
            </w:pPr>
            <w:r w:rsidRPr="008A62D7">
              <w:rPr>
                <w:rFonts w:asciiTheme="minorHAnsi" w:hAnsiTheme="minorHAnsi"/>
                <w:lang w:val="en-GB"/>
              </w:rPr>
              <w:t>plot of final best MER estimate</w:t>
            </w:r>
            <w:r w:rsidR="008A6DF1" w:rsidRPr="008A62D7">
              <w:rPr>
                <w:rFonts w:asciiTheme="minorHAnsi" w:hAnsiTheme="minorHAnsi"/>
                <w:lang w:val="en-GB"/>
              </w:rPr>
              <w:t xml:space="preserve"> determined by FOXI for each time interval</w:t>
            </w:r>
            <w:r w:rsidRPr="008A62D7">
              <w:rPr>
                <w:rFonts w:asciiTheme="minorHAnsi" w:hAnsiTheme="minorHAnsi"/>
                <w:lang w:val="en-GB"/>
              </w:rPr>
              <w:t>, FMER</w:t>
            </w:r>
            <w:r w:rsidR="008A6DF1" w:rsidRPr="008A62D7">
              <w:rPr>
                <w:rFonts w:asciiTheme="minorHAnsi" w:hAnsiTheme="minorHAnsi"/>
                <w:lang w:val="en-GB"/>
              </w:rPr>
              <w:t>, as a function of time</w:t>
            </w:r>
          </w:p>
        </w:tc>
      </w:tr>
      <w:tr w:rsidR="002D0586" w:rsidRPr="000E1A5F" w14:paraId="2CEA39A7" w14:textId="77777777" w:rsidTr="00EA398F">
        <w:trPr>
          <w:jc w:val="center"/>
        </w:trPr>
        <w:tc>
          <w:tcPr>
            <w:tcW w:w="562" w:type="dxa"/>
            <w:shd w:val="clear" w:color="auto" w:fill="auto"/>
          </w:tcPr>
          <w:p w14:paraId="20A5E014" w14:textId="2536866E" w:rsidR="002D0586" w:rsidRPr="008A62D7" w:rsidRDefault="00B8023A" w:rsidP="002D0586">
            <w:pPr>
              <w:jc w:val="center"/>
              <w:rPr>
                <w:rFonts w:asciiTheme="minorHAnsi" w:hAnsiTheme="minorHAnsi"/>
                <w:lang w:val="en-GB"/>
              </w:rPr>
            </w:pPr>
            <w:r w:rsidRPr="008A62D7">
              <w:rPr>
                <w:rFonts w:asciiTheme="minorHAnsi" w:hAnsiTheme="minorHAnsi"/>
                <w:lang w:val="en-GB"/>
              </w:rPr>
              <w:t>32</w:t>
            </w:r>
          </w:p>
        </w:tc>
        <w:tc>
          <w:tcPr>
            <w:tcW w:w="2552" w:type="dxa"/>
            <w:shd w:val="clear" w:color="auto" w:fill="auto"/>
          </w:tcPr>
          <w:p w14:paraId="16923549" w14:textId="421E3821" w:rsidR="002D0586" w:rsidRPr="008A62D7" w:rsidRDefault="002D0586" w:rsidP="002D0586">
            <w:pPr>
              <w:jc w:val="center"/>
              <w:rPr>
                <w:rFonts w:asciiTheme="minorHAnsi" w:hAnsiTheme="minorHAnsi"/>
                <w:i/>
                <w:color w:val="C00000"/>
                <w:lang w:val="en-GB"/>
              </w:rPr>
            </w:pPr>
            <w:r w:rsidRPr="008A62D7">
              <w:rPr>
                <w:rFonts w:asciiTheme="minorHAnsi" w:hAnsiTheme="minorHAnsi"/>
                <w:i/>
                <w:color w:val="C00000"/>
                <w:lang w:val="en-GB"/>
              </w:rPr>
              <w:t>_Fmass_plot.png</w:t>
            </w:r>
            <w:r w:rsidR="00EA398F" w:rsidRPr="008A62D7">
              <w:rPr>
                <w:rFonts w:asciiTheme="minorHAnsi" w:hAnsiTheme="minorHAnsi"/>
                <w:i/>
                <w:color w:val="C00000"/>
                <w:lang w:val="en-GB"/>
              </w:rPr>
              <w:t xml:space="preserve"> </w:t>
            </w:r>
            <w:r w:rsidR="00EA398F" w:rsidRPr="008A62D7">
              <w:rPr>
                <w:rFonts w:asciiTheme="minorHAnsi" w:hAnsiTheme="minorHAnsi"/>
                <w:i/>
                <w:color w:val="C00000"/>
                <w:kern w:val="32"/>
                <w:szCs w:val="22"/>
                <w:lang w:val="en-GB"/>
              </w:rPr>
              <w:t>/.svg</w:t>
            </w:r>
          </w:p>
        </w:tc>
        <w:tc>
          <w:tcPr>
            <w:tcW w:w="6237" w:type="dxa"/>
            <w:shd w:val="clear" w:color="auto" w:fill="auto"/>
          </w:tcPr>
          <w:p w14:paraId="0212F915" w14:textId="6DD86304" w:rsidR="002D0586" w:rsidRPr="008A62D7" w:rsidRDefault="002D0586" w:rsidP="002D0586">
            <w:pPr>
              <w:rPr>
                <w:rFonts w:asciiTheme="minorHAnsi" w:hAnsiTheme="minorHAnsi"/>
                <w:lang w:val="en-GB"/>
              </w:rPr>
            </w:pPr>
            <w:r w:rsidRPr="008A62D7">
              <w:rPr>
                <w:rFonts w:asciiTheme="minorHAnsi" w:hAnsiTheme="minorHAnsi"/>
                <w:lang w:val="en-GB"/>
              </w:rPr>
              <w:t>plot of total mass erupted (final estimate, based on FMER)</w:t>
            </w:r>
            <w:r w:rsidR="008A6DF1" w:rsidRPr="008A62D7">
              <w:rPr>
                <w:rFonts w:asciiTheme="minorHAnsi" w:hAnsiTheme="minorHAnsi"/>
                <w:lang w:val="en-GB"/>
              </w:rPr>
              <w:t xml:space="preserve"> in each time interval, as a function of time</w:t>
            </w:r>
          </w:p>
        </w:tc>
      </w:tr>
      <w:tr w:rsidR="002D0586" w:rsidRPr="000E1A5F" w14:paraId="78E3D374" w14:textId="77777777" w:rsidTr="00EA398F">
        <w:trPr>
          <w:jc w:val="center"/>
        </w:trPr>
        <w:tc>
          <w:tcPr>
            <w:tcW w:w="562" w:type="dxa"/>
            <w:shd w:val="clear" w:color="auto" w:fill="DDD9C3" w:themeFill="background2" w:themeFillShade="E6"/>
          </w:tcPr>
          <w:p w14:paraId="3F85DF88" w14:textId="30621080" w:rsidR="002D0586" w:rsidRPr="008A62D7" w:rsidRDefault="00B8023A" w:rsidP="002D0586">
            <w:pPr>
              <w:jc w:val="center"/>
              <w:rPr>
                <w:rFonts w:asciiTheme="minorHAnsi" w:hAnsiTheme="minorHAnsi"/>
                <w:lang w:val="en-GB"/>
              </w:rPr>
            </w:pPr>
            <w:r w:rsidRPr="008A62D7">
              <w:rPr>
                <w:rFonts w:asciiTheme="minorHAnsi" w:hAnsiTheme="minorHAnsi"/>
                <w:kern w:val="32"/>
                <w:szCs w:val="22"/>
                <w:lang w:val="en-GB"/>
              </w:rPr>
              <w:lastRenderedPageBreak/>
              <w:t>33</w:t>
            </w:r>
          </w:p>
        </w:tc>
        <w:tc>
          <w:tcPr>
            <w:tcW w:w="2552" w:type="dxa"/>
            <w:shd w:val="clear" w:color="auto" w:fill="DDD9C3" w:themeFill="background2" w:themeFillShade="E6"/>
          </w:tcPr>
          <w:p w14:paraId="0DDD3076" w14:textId="77777777" w:rsidR="002D0586" w:rsidRPr="008A62D7" w:rsidRDefault="002D0586" w:rsidP="002D0586">
            <w:pPr>
              <w:jc w:val="center"/>
              <w:rPr>
                <w:rFonts w:asciiTheme="minorHAnsi" w:hAnsiTheme="minorHAnsi"/>
                <w:i/>
                <w:lang w:val="en-GB"/>
              </w:rPr>
            </w:pPr>
            <w:r w:rsidRPr="008A62D7">
              <w:rPr>
                <w:rFonts w:asciiTheme="minorHAnsi" w:hAnsiTheme="minorHAnsi"/>
                <w:i/>
                <w:lang w:val="en-GB"/>
              </w:rPr>
              <w:t>_STATUS_REPORT.txt</w:t>
            </w:r>
          </w:p>
        </w:tc>
        <w:tc>
          <w:tcPr>
            <w:tcW w:w="6237" w:type="dxa"/>
            <w:shd w:val="clear" w:color="auto" w:fill="DDD9C3" w:themeFill="background2" w:themeFillShade="E6"/>
          </w:tcPr>
          <w:p w14:paraId="7998E05A" w14:textId="44E8CE7B" w:rsidR="002D0586" w:rsidRPr="008A62D7" w:rsidRDefault="002D0586" w:rsidP="002D0586">
            <w:pPr>
              <w:rPr>
                <w:rFonts w:asciiTheme="minorHAnsi" w:hAnsiTheme="minorHAnsi"/>
                <w:lang w:val="en-GB"/>
              </w:rPr>
            </w:pPr>
            <w:r w:rsidRPr="008A62D7">
              <w:rPr>
                <w:rFonts w:asciiTheme="minorHAnsi" w:hAnsiTheme="minorHAnsi"/>
                <w:lang w:val="en-GB"/>
              </w:rPr>
              <w:t>status report</w:t>
            </w:r>
            <w:r w:rsidR="00237ED8" w:rsidRPr="008A62D7">
              <w:rPr>
                <w:rFonts w:asciiTheme="minorHAnsi" w:hAnsiTheme="minorHAnsi"/>
                <w:lang w:val="en-GB"/>
              </w:rPr>
              <w:t xml:space="preserve"> giving an</w:t>
            </w:r>
            <w:r w:rsidRPr="008A62D7">
              <w:rPr>
                <w:rFonts w:asciiTheme="minorHAnsi" w:hAnsiTheme="minorHAnsi"/>
                <w:lang w:val="en-GB"/>
              </w:rPr>
              <w:t xml:space="preserve"> of current plume height, MER and total erupted mass</w:t>
            </w:r>
          </w:p>
        </w:tc>
      </w:tr>
      <w:tr w:rsidR="002D0586" w:rsidRPr="000E1A5F" w14:paraId="326CE244" w14:textId="77777777" w:rsidTr="00EA398F">
        <w:trPr>
          <w:jc w:val="center"/>
        </w:trPr>
        <w:tc>
          <w:tcPr>
            <w:tcW w:w="562" w:type="dxa"/>
            <w:shd w:val="clear" w:color="auto" w:fill="auto"/>
          </w:tcPr>
          <w:p w14:paraId="296BFF7D" w14:textId="06555893" w:rsidR="002D0586" w:rsidRPr="008A62D7" w:rsidRDefault="00B8023A" w:rsidP="002D0586">
            <w:pPr>
              <w:jc w:val="center"/>
              <w:rPr>
                <w:rFonts w:asciiTheme="minorHAnsi" w:hAnsiTheme="minorHAnsi"/>
                <w:kern w:val="32"/>
                <w:szCs w:val="22"/>
                <w:lang w:val="en-GB"/>
              </w:rPr>
            </w:pPr>
            <w:r w:rsidRPr="008A62D7">
              <w:rPr>
                <w:rFonts w:asciiTheme="minorHAnsi" w:hAnsiTheme="minorHAnsi"/>
                <w:kern w:val="32"/>
                <w:szCs w:val="22"/>
                <w:lang w:val="en-GB"/>
              </w:rPr>
              <w:t>34</w:t>
            </w:r>
          </w:p>
        </w:tc>
        <w:tc>
          <w:tcPr>
            <w:tcW w:w="2552" w:type="dxa"/>
            <w:shd w:val="clear" w:color="auto" w:fill="auto"/>
          </w:tcPr>
          <w:p w14:paraId="2F351D6D" w14:textId="777BCCD8" w:rsidR="002D0586" w:rsidRPr="008A62D7" w:rsidRDefault="002D0586" w:rsidP="002D0586">
            <w:pPr>
              <w:jc w:val="center"/>
              <w:rPr>
                <w:rFonts w:asciiTheme="minorHAnsi" w:hAnsiTheme="minorHAnsi"/>
                <w:i/>
                <w:kern w:val="32"/>
                <w:szCs w:val="22"/>
                <w:lang w:val="en-GB"/>
              </w:rPr>
            </w:pPr>
            <w:r w:rsidRPr="008A62D7">
              <w:rPr>
                <w:rFonts w:asciiTheme="minorHAnsi" w:hAnsiTheme="minorHAnsi"/>
                <w:i/>
                <w:kern w:val="32"/>
                <w:szCs w:val="22"/>
                <w:lang w:val="en-GB"/>
              </w:rPr>
              <w:t>QUO_log.txt</w:t>
            </w:r>
          </w:p>
        </w:tc>
        <w:tc>
          <w:tcPr>
            <w:tcW w:w="6237" w:type="dxa"/>
            <w:shd w:val="clear" w:color="auto" w:fill="auto"/>
          </w:tcPr>
          <w:p w14:paraId="23B6AF39" w14:textId="23C05F51" w:rsidR="002D0586" w:rsidRPr="008A62D7" w:rsidRDefault="002D0586" w:rsidP="008A6DF1">
            <w:pPr>
              <w:rPr>
                <w:rFonts w:asciiTheme="minorHAnsi" w:hAnsiTheme="minorHAnsi"/>
                <w:kern w:val="32"/>
                <w:szCs w:val="22"/>
                <w:lang w:val="en-GB"/>
              </w:rPr>
            </w:pPr>
            <w:r w:rsidRPr="008A62D7">
              <w:rPr>
                <w:rFonts w:asciiTheme="minorHAnsi" w:hAnsiTheme="minorHAnsi"/>
                <w:kern w:val="32"/>
                <w:szCs w:val="22"/>
                <w:lang w:val="en-GB"/>
              </w:rPr>
              <w:t xml:space="preserve">a </w:t>
            </w:r>
            <w:r w:rsidR="008A6DF1" w:rsidRPr="008A62D7">
              <w:rPr>
                <w:rFonts w:asciiTheme="minorHAnsi" w:hAnsiTheme="minorHAnsi"/>
                <w:kern w:val="32"/>
                <w:szCs w:val="22"/>
                <w:lang w:val="en-GB"/>
              </w:rPr>
              <w:t xml:space="preserve">flag </w:t>
            </w:r>
            <w:r w:rsidRPr="008A62D7">
              <w:rPr>
                <w:rFonts w:asciiTheme="minorHAnsi" w:hAnsiTheme="minorHAnsi"/>
                <w:kern w:val="32"/>
                <w:szCs w:val="22"/>
                <w:lang w:val="en-GB"/>
              </w:rPr>
              <w:t>that indicates quality of processed data in each run</w:t>
            </w:r>
          </w:p>
        </w:tc>
      </w:tr>
      <w:tr w:rsidR="00E82B11" w:rsidRPr="000E1A5F" w14:paraId="24AB637F" w14:textId="77777777" w:rsidTr="00EA398F">
        <w:trPr>
          <w:jc w:val="center"/>
        </w:trPr>
        <w:tc>
          <w:tcPr>
            <w:tcW w:w="562" w:type="dxa"/>
            <w:shd w:val="clear" w:color="auto" w:fill="DDD9C3" w:themeFill="background2" w:themeFillShade="E6"/>
          </w:tcPr>
          <w:p w14:paraId="1DE42F75" w14:textId="1AE64D70" w:rsidR="00E82B11" w:rsidRPr="008A62D7" w:rsidRDefault="00B8023A" w:rsidP="002D0586">
            <w:pPr>
              <w:jc w:val="center"/>
              <w:rPr>
                <w:rFonts w:asciiTheme="minorHAnsi" w:hAnsiTheme="minorHAnsi"/>
                <w:kern w:val="32"/>
                <w:szCs w:val="22"/>
                <w:lang w:val="en-GB"/>
              </w:rPr>
            </w:pPr>
            <w:r w:rsidRPr="008A62D7">
              <w:rPr>
                <w:rFonts w:asciiTheme="minorHAnsi" w:hAnsiTheme="minorHAnsi"/>
                <w:kern w:val="32"/>
                <w:szCs w:val="22"/>
                <w:lang w:val="en-GB"/>
              </w:rPr>
              <w:t>35</w:t>
            </w:r>
          </w:p>
        </w:tc>
        <w:tc>
          <w:tcPr>
            <w:tcW w:w="2552" w:type="dxa"/>
            <w:shd w:val="clear" w:color="auto" w:fill="DDD9C3" w:themeFill="background2" w:themeFillShade="E6"/>
          </w:tcPr>
          <w:p w14:paraId="55FD6F7F" w14:textId="6078C4A1" w:rsidR="00E82B11" w:rsidRPr="008A62D7" w:rsidRDefault="00E82B11" w:rsidP="002D0586">
            <w:pPr>
              <w:jc w:val="center"/>
              <w:rPr>
                <w:rFonts w:asciiTheme="minorHAnsi" w:hAnsiTheme="minorHAnsi"/>
                <w:i/>
                <w:kern w:val="32"/>
                <w:szCs w:val="22"/>
                <w:lang w:val="en-GB"/>
              </w:rPr>
            </w:pPr>
            <w:r w:rsidRPr="008A62D7">
              <w:rPr>
                <w:rFonts w:asciiTheme="minorHAnsi" w:hAnsiTheme="minorHAnsi"/>
                <w:i/>
                <w:kern w:val="32"/>
                <w:szCs w:val="22"/>
                <w:lang w:val="en-GB"/>
              </w:rPr>
              <w:t>_FOXI_out.txt</w:t>
            </w:r>
          </w:p>
        </w:tc>
        <w:tc>
          <w:tcPr>
            <w:tcW w:w="6237" w:type="dxa"/>
            <w:shd w:val="clear" w:color="auto" w:fill="DDD9C3" w:themeFill="background2" w:themeFillShade="E6"/>
          </w:tcPr>
          <w:p w14:paraId="76AB4CBA" w14:textId="141C3EAA" w:rsidR="00E82B11" w:rsidRPr="008A62D7" w:rsidRDefault="00E82B11" w:rsidP="002D0586">
            <w:pPr>
              <w:rPr>
                <w:rFonts w:asciiTheme="minorHAnsi" w:hAnsiTheme="minorHAnsi"/>
                <w:kern w:val="32"/>
                <w:szCs w:val="22"/>
                <w:lang w:val="en-GB"/>
              </w:rPr>
            </w:pPr>
            <w:r w:rsidRPr="008A62D7">
              <w:rPr>
                <w:rFonts w:asciiTheme="minorHAnsi" w:hAnsiTheme="minorHAnsi"/>
                <w:kern w:val="32"/>
                <w:szCs w:val="22"/>
                <w:lang w:val="en-GB"/>
              </w:rPr>
              <w:t>log of final results</w:t>
            </w:r>
          </w:p>
        </w:tc>
      </w:tr>
      <w:tr w:rsidR="00E82B11" w:rsidRPr="000E1A5F" w14:paraId="3BE52789" w14:textId="77777777" w:rsidTr="00EA398F">
        <w:trPr>
          <w:jc w:val="center"/>
        </w:trPr>
        <w:tc>
          <w:tcPr>
            <w:tcW w:w="562" w:type="dxa"/>
            <w:shd w:val="clear" w:color="auto" w:fill="auto"/>
          </w:tcPr>
          <w:p w14:paraId="5B7153B7" w14:textId="7260F458" w:rsidR="00E82B11" w:rsidRPr="008A62D7" w:rsidRDefault="00B8023A" w:rsidP="00E82B11">
            <w:pPr>
              <w:jc w:val="center"/>
              <w:rPr>
                <w:rFonts w:asciiTheme="minorHAnsi" w:hAnsiTheme="minorHAnsi"/>
                <w:kern w:val="32"/>
                <w:szCs w:val="22"/>
                <w:lang w:val="en-GB"/>
              </w:rPr>
            </w:pPr>
            <w:r w:rsidRPr="008A62D7">
              <w:rPr>
                <w:rFonts w:asciiTheme="minorHAnsi" w:hAnsiTheme="minorHAnsi"/>
                <w:kern w:val="32"/>
                <w:szCs w:val="22"/>
                <w:lang w:val="en-GB"/>
              </w:rPr>
              <w:t>36</w:t>
            </w:r>
          </w:p>
        </w:tc>
        <w:tc>
          <w:tcPr>
            <w:tcW w:w="2552" w:type="dxa"/>
            <w:shd w:val="clear" w:color="auto" w:fill="auto"/>
          </w:tcPr>
          <w:p w14:paraId="25A58260" w14:textId="724D0518" w:rsidR="00E82B11" w:rsidRPr="008A62D7" w:rsidRDefault="00E82B11" w:rsidP="00E82B11">
            <w:pPr>
              <w:jc w:val="center"/>
              <w:rPr>
                <w:rFonts w:asciiTheme="minorHAnsi" w:hAnsiTheme="minorHAnsi"/>
                <w:i/>
                <w:kern w:val="32"/>
                <w:szCs w:val="22"/>
                <w:lang w:val="en-GB"/>
              </w:rPr>
            </w:pPr>
            <w:r w:rsidRPr="008A62D7">
              <w:rPr>
                <w:rFonts w:asciiTheme="minorHAnsi" w:hAnsiTheme="minorHAnsi"/>
                <w:i/>
                <w:kern w:val="32"/>
                <w:szCs w:val="22"/>
                <w:lang w:val="en-GB"/>
              </w:rPr>
              <w:t>_FOXI_NOW.txt</w:t>
            </w:r>
          </w:p>
        </w:tc>
        <w:tc>
          <w:tcPr>
            <w:tcW w:w="6237" w:type="dxa"/>
            <w:shd w:val="clear" w:color="auto" w:fill="auto"/>
          </w:tcPr>
          <w:p w14:paraId="5987701E" w14:textId="0C6DBBCC" w:rsidR="00E82B11" w:rsidRPr="008A62D7" w:rsidRDefault="00E82B11" w:rsidP="00E82B11">
            <w:pPr>
              <w:rPr>
                <w:rFonts w:asciiTheme="minorHAnsi" w:hAnsiTheme="minorHAnsi"/>
                <w:kern w:val="32"/>
                <w:szCs w:val="22"/>
                <w:lang w:val="en-GB"/>
              </w:rPr>
            </w:pPr>
            <w:r w:rsidRPr="008A62D7">
              <w:rPr>
                <w:rFonts w:asciiTheme="minorHAnsi" w:hAnsiTheme="minorHAnsi"/>
                <w:kern w:val="32"/>
                <w:szCs w:val="22"/>
                <w:lang w:val="en-GB"/>
              </w:rPr>
              <w:t xml:space="preserve">log of current results </w:t>
            </w:r>
            <w:r w:rsidR="00376724" w:rsidRPr="008A62D7">
              <w:rPr>
                <w:rFonts w:asciiTheme="minorHAnsi" w:hAnsiTheme="minorHAnsi"/>
                <w:kern w:val="32"/>
                <w:szCs w:val="22"/>
                <w:lang w:val="en-GB"/>
              </w:rPr>
              <w:t>(constantly replaced)</w:t>
            </w:r>
          </w:p>
        </w:tc>
      </w:tr>
      <w:tr w:rsidR="00261A4F" w:rsidRPr="000E1A5F" w14:paraId="475C4AFC" w14:textId="77777777" w:rsidTr="00EA398F">
        <w:trPr>
          <w:jc w:val="center"/>
        </w:trPr>
        <w:tc>
          <w:tcPr>
            <w:tcW w:w="562" w:type="dxa"/>
            <w:shd w:val="clear" w:color="auto" w:fill="DDD9C3" w:themeFill="background2" w:themeFillShade="E6"/>
          </w:tcPr>
          <w:p w14:paraId="07746371" w14:textId="54E60FA7" w:rsidR="00261A4F" w:rsidRPr="008A62D7" w:rsidRDefault="00B8023A" w:rsidP="00E82B11">
            <w:pPr>
              <w:jc w:val="center"/>
              <w:rPr>
                <w:rFonts w:asciiTheme="minorHAnsi" w:hAnsiTheme="minorHAnsi"/>
                <w:kern w:val="32"/>
                <w:szCs w:val="22"/>
                <w:lang w:val="en-GB"/>
              </w:rPr>
            </w:pPr>
            <w:r w:rsidRPr="008A62D7">
              <w:rPr>
                <w:rFonts w:asciiTheme="minorHAnsi" w:hAnsiTheme="minorHAnsi"/>
                <w:kern w:val="32"/>
                <w:szCs w:val="22"/>
                <w:lang w:val="en-GB"/>
              </w:rPr>
              <w:t>37</w:t>
            </w:r>
          </w:p>
        </w:tc>
        <w:tc>
          <w:tcPr>
            <w:tcW w:w="2552" w:type="dxa"/>
            <w:shd w:val="clear" w:color="auto" w:fill="DDD9C3" w:themeFill="background2" w:themeFillShade="E6"/>
          </w:tcPr>
          <w:p w14:paraId="1717A30C" w14:textId="5F88DA3D" w:rsidR="00261A4F" w:rsidRPr="008A62D7" w:rsidRDefault="00261A4F" w:rsidP="00E82B11">
            <w:pPr>
              <w:jc w:val="center"/>
              <w:rPr>
                <w:rFonts w:asciiTheme="minorHAnsi" w:hAnsiTheme="minorHAnsi"/>
                <w:i/>
                <w:kern w:val="32"/>
                <w:szCs w:val="22"/>
                <w:lang w:val="en-GB"/>
              </w:rPr>
            </w:pPr>
            <w:r w:rsidRPr="008A62D7">
              <w:rPr>
                <w:rFonts w:asciiTheme="minorHAnsi" w:hAnsiTheme="minorHAnsi"/>
                <w:i/>
                <w:kern w:val="32"/>
                <w:szCs w:val="22"/>
                <w:lang w:val="en-GB"/>
              </w:rPr>
              <w:t>_EMER_LOG.txt</w:t>
            </w:r>
          </w:p>
        </w:tc>
        <w:tc>
          <w:tcPr>
            <w:tcW w:w="6237" w:type="dxa"/>
            <w:shd w:val="clear" w:color="auto" w:fill="DDD9C3" w:themeFill="background2" w:themeFillShade="E6"/>
          </w:tcPr>
          <w:p w14:paraId="00D6B14B" w14:textId="26157E9E" w:rsidR="00261A4F" w:rsidRPr="008A62D7" w:rsidRDefault="00261A4F" w:rsidP="00E82B11">
            <w:pPr>
              <w:rPr>
                <w:rFonts w:asciiTheme="minorHAnsi" w:hAnsiTheme="minorHAnsi"/>
                <w:kern w:val="32"/>
                <w:szCs w:val="22"/>
                <w:lang w:val="en-GB"/>
              </w:rPr>
            </w:pPr>
            <w:r w:rsidRPr="008A62D7">
              <w:rPr>
                <w:rFonts w:asciiTheme="minorHAnsi" w:hAnsiTheme="minorHAnsi"/>
                <w:kern w:val="32"/>
                <w:szCs w:val="22"/>
                <w:lang w:val="en-GB"/>
              </w:rPr>
              <w:t>stat</w:t>
            </w:r>
            <w:r w:rsidR="008A6DF1" w:rsidRPr="008A62D7">
              <w:rPr>
                <w:rFonts w:asciiTheme="minorHAnsi" w:hAnsiTheme="minorHAnsi"/>
                <w:kern w:val="32"/>
                <w:szCs w:val="22"/>
                <w:lang w:val="en-GB"/>
              </w:rPr>
              <w:t>istics</w:t>
            </w:r>
            <w:r w:rsidRPr="008A62D7">
              <w:rPr>
                <w:rFonts w:asciiTheme="minorHAnsi" w:hAnsiTheme="minorHAnsi"/>
                <w:kern w:val="32"/>
                <w:szCs w:val="22"/>
                <w:lang w:val="en-GB"/>
              </w:rPr>
              <w:t xml:space="preserve"> from all experimental MER considered</w:t>
            </w:r>
          </w:p>
        </w:tc>
      </w:tr>
      <w:tr w:rsidR="00597E38" w:rsidRPr="000E1A5F" w14:paraId="0D595AE7" w14:textId="77777777" w:rsidTr="00EA398F">
        <w:trPr>
          <w:jc w:val="center"/>
          <w:ins w:id="607" w:author="Dioguardi, Fabio" w:date="2019-01-21T12:53:00Z"/>
        </w:trPr>
        <w:tc>
          <w:tcPr>
            <w:tcW w:w="562" w:type="dxa"/>
            <w:shd w:val="clear" w:color="auto" w:fill="DDD9C3" w:themeFill="background2" w:themeFillShade="E6"/>
          </w:tcPr>
          <w:p w14:paraId="291E0A8C" w14:textId="4D81199D" w:rsidR="00597E38" w:rsidRPr="008A62D7" w:rsidRDefault="00597E38" w:rsidP="00597E38">
            <w:pPr>
              <w:jc w:val="center"/>
              <w:rPr>
                <w:ins w:id="608" w:author="Dioguardi, Fabio" w:date="2019-01-21T12:53:00Z"/>
                <w:rFonts w:asciiTheme="minorHAnsi" w:hAnsiTheme="minorHAnsi"/>
                <w:kern w:val="32"/>
                <w:szCs w:val="22"/>
                <w:lang w:val="en-GB"/>
              </w:rPr>
            </w:pPr>
            <w:ins w:id="609" w:author="Dioguardi, Fabio" w:date="2019-01-21T12:53:00Z">
              <w:r>
                <w:rPr>
                  <w:rFonts w:asciiTheme="minorHAnsi" w:hAnsiTheme="minorHAnsi"/>
                  <w:kern w:val="32"/>
                  <w:szCs w:val="22"/>
                  <w:lang w:val="en-GB"/>
                </w:rPr>
                <w:t>38</w:t>
              </w:r>
            </w:ins>
          </w:p>
        </w:tc>
        <w:tc>
          <w:tcPr>
            <w:tcW w:w="2552" w:type="dxa"/>
            <w:shd w:val="clear" w:color="auto" w:fill="DDD9C3" w:themeFill="background2" w:themeFillShade="E6"/>
          </w:tcPr>
          <w:p w14:paraId="008752BD" w14:textId="6CC06889" w:rsidR="00597E38" w:rsidRPr="008A62D7" w:rsidRDefault="00597E38" w:rsidP="00597E38">
            <w:pPr>
              <w:jc w:val="center"/>
              <w:rPr>
                <w:ins w:id="610" w:author="Dioguardi, Fabio" w:date="2019-01-21T12:53:00Z"/>
                <w:rFonts w:asciiTheme="minorHAnsi" w:hAnsiTheme="minorHAnsi"/>
                <w:i/>
                <w:kern w:val="32"/>
                <w:szCs w:val="22"/>
                <w:lang w:val="en-GB"/>
              </w:rPr>
            </w:pPr>
            <w:ins w:id="611" w:author="Dioguardi, Fabio" w:date="2019-01-21T12:53:00Z">
              <w:r>
                <w:rPr>
                  <w:rFonts w:asciiTheme="minorHAnsi" w:hAnsiTheme="minorHAnsi"/>
                  <w:i/>
                  <w:kern w:val="32"/>
                  <w:szCs w:val="22"/>
                  <w:lang w:val="en-GB"/>
                </w:rPr>
                <w:t>_FMER.txt</w:t>
              </w:r>
            </w:ins>
          </w:p>
        </w:tc>
        <w:tc>
          <w:tcPr>
            <w:tcW w:w="6237" w:type="dxa"/>
            <w:shd w:val="clear" w:color="auto" w:fill="DDD9C3" w:themeFill="background2" w:themeFillShade="E6"/>
          </w:tcPr>
          <w:p w14:paraId="627DC0C6" w14:textId="2C773B12" w:rsidR="00597E38" w:rsidRPr="008A62D7" w:rsidRDefault="00597E38" w:rsidP="00597E38">
            <w:pPr>
              <w:rPr>
                <w:ins w:id="612" w:author="Dioguardi, Fabio" w:date="2019-01-21T12:53:00Z"/>
                <w:rFonts w:asciiTheme="minorHAnsi" w:hAnsiTheme="minorHAnsi"/>
                <w:kern w:val="32"/>
                <w:szCs w:val="22"/>
                <w:lang w:val="en-GB"/>
              </w:rPr>
            </w:pPr>
            <w:ins w:id="613" w:author="Dioguardi, Fabio" w:date="2019-01-21T12:53:00Z">
              <w:r>
                <w:rPr>
                  <w:rFonts w:asciiTheme="minorHAnsi" w:hAnsiTheme="minorHAnsi"/>
                  <w:kern w:val="32"/>
                  <w:szCs w:val="22"/>
                  <w:lang w:val="en-GB"/>
                </w:rPr>
                <w:t>time series of FMER (average, maximum and minimum) updated every 5 minutes</w:t>
              </w:r>
            </w:ins>
          </w:p>
        </w:tc>
      </w:tr>
      <w:tr w:rsidR="00597E38" w:rsidRPr="000E1A5F" w14:paraId="16D61DB8" w14:textId="77777777" w:rsidTr="00EA398F">
        <w:trPr>
          <w:jc w:val="center"/>
          <w:ins w:id="614" w:author="Dioguardi, Fabio" w:date="2019-01-21T12:53:00Z"/>
        </w:trPr>
        <w:tc>
          <w:tcPr>
            <w:tcW w:w="562" w:type="dxa"/>
            <w:shd w:val="clear" w:color="auto" w:fill="DDD9C3" w:themeFill="background2" w:themeFillShade="E6"/>
          </w:tcPr>
          <w:p w14:paraId="3DB28D90" w14:textId="7521D935" w:rsidR="00597E38" w:rsidRPr="008A62D7" w:rsidRDefault="00597E38" w:rsidP="00597E38">
            <w:pPr>
              <w:jc w:val="center"/>
              <w:rPr>
                <w:ins w:id="615" w:author="Dioguardi, Fabio" w:date="2019-01-21T12:53:00Z"/>
                <w:rFonts w:asciiTheme="minorHAnsi" w:hAnsiTheme="minorHAnsi"/>
                <w:kern w:val="32"/>
                <w:szCs w:val="22"/>
                <w:lang w:val="en-GB"/>
              </w:rPr>
            </w:pPr>
            <w:ins w:id="616" w:author="Dioguardi, Fabio" w:date="2019-01-21T12:53:00Z">
              <w:r>
                <w:rPr>
                  <w:rFonts w:asciiTheme="minorHAnsi" w:hAnsiTheme="minorHAnsi"/>
                  <w:kern w:val="32"/>
                  <w:szCs w:val="22"/>
                  <w:lang w:val="en-GB"/>
                </w:rPr>
                <w:t>39</w:t>
              </w:r>
            </w:ins>
          </w:p>
        </w:tc>
        <w:tc>
          <w:tcPr>
            <w:tcW w:w="2552" w:type="dxa"/>
            <w:shd w:val="clear" w:color="auto" w:fill="DDD9C3" w:themeFill="background2" w:themeFillShade="E6"/>
          </w:tcPr>
          <w:p w14:paraId="05ED8FB4" w14:textId="2E96C4E2" w:rsidR="00597E38" w:rsidRPr="008A62D7" w:rsidRDefault="00597E38" w:rsidP="00597E38">
            <w:pPr>
              <w:jc w:val="center"/>
              <w:rPr>
                <w:ins w:id="617" w:author="Dioguardi, Fabio" w:date="2019-01-21T12:53:00Z"/>
                <w:rFonts w:asciiTheme="minorHAnsi" w:hAnsiTheme="minorHAnsi"/>
                <w:i/>
                <w:kern w:val="32"/>
                <w:szCs w:val="22"/>
                <w:lang w:val="en-GB"/>
              </w:rPr>
            </w:pPr>
            <w:ins w:id="618" w:author="Dioguardi, Fabio" w:date="2019-01-21T12:53:00Z">
              <w:r>
                <w:rPr>
                  <w:rFonts w:asciiTheme="minorHAnsi" w:hAnsiTheme="minorHAnsi"/>
                  <w:i/>
                  <w:kern w:val="32"/>
                  <w:szCs w:val="22"/>
                  <w:lang w:val="en-GB"/>
                </w:rPr>
                <w:t>_PLH.txt</w:t>
              </w:r>
            </w:ins>
          </w:p>
        </w:tc>
        <w:tc>
          <w:tcPr>
            <w:tcW w:w="6237" w:type="dxa"/>
            <w:shd w:val="clear" w:color="auto" w:fill="DDD9C3" w:themeFill="background2" w:themeFillShade="E6"/>
          </w:tcPr>
          <w:p w14:paraId="05AE9D53" w14:textId="690BEB0A" w:rsidR="00597E38" w:rsidRPr="008A62D7" w:rsidRDefault="00597E38" w:rsidP="00597E38">
            <w:pPr>
              <w:rPr>
                <w:ins w:id="619" w:author="Dioguardi, Fabio" w:date="2019-01-21T12:53:00Z"/>
                <w:rFonts w:asciiTheme="minorHAnsi" w:hAnsiTheme="minorHAnsi"/>
                <w:kern w:val="32"/>
                <w:szCs w:val="22"/>
                <w:lang w:val="en-GB"/>
              </w:rPr>
            </w:pPr>
            <w:ins w:id="620" w:author="Dioguardi, Fabio" w:date="2019-01-21T12:53:00Z">
              <w:r>
                <w:rPr>
                  <w:rFonts w:asciiTheme="minorHAnsi" w:hAnsiTheme="minorHAnsi"/>
                  <w:kern w:val="32"/>
                  <w:szCs w:val="22"/>
                  <w:lang w:val="en-GB"/>
                </w:rPr>
                <w:t>time series of plume height (average, maximum and minimum) updated every 5 minutes</w:t>
              </w:r>
            </w:ins>
          </w:p>
        </w:tc>
      </w:tr>
      <w:tr w:rsidR="00597E38" w:rsidRPr="000E1A5F" w14:paraId="4405626C" w14:textId="77777777" w:rsidTr="00EA398F">
        <w:trPr>
          <w:jc w:val="center"/>
          <w:ins w:id="621" w:author="Dioguardi, Fabio" w:date="2019-01-21T12:53:00Z"/>
        </w:trPr>
        <w:tc>
          <w:tcPr>
            <w:tcW w:w="562" w:type="dxa"/>
            <w:shd w:val="clear" w:color="auto" w:fill="DDD9C3" w:themeFill="background2" w:themeFillShade="E6"/>
          </w:tcPr>
          <w:p w14:paraId="53390FB0" w14:textId="77BD6E96" w:rsidR="00597E38" w:rsidRPr="008A62D7" w:rsidRDefault="00597E38" w:rsidP="00597E38">
            <w:pPr>
              <w:jc w:val="center"/>
              <w:rPr>
                <w:ins w:id="622" w:author="Dioguardi, Fabio" w:date="2019-01-21T12:53:00Z"/>
                <w:rFonts w:asciiTheme="minorHAnsi" w:hAnsiTheme="minorHAnsi"/>
                <w:kern w:val="32"/>
                <w:szCs w:val="22"/>
                <w:lang w:val="en-GB"/>
              </w:rPr>
            </w:pPr>
            <w:ins w:id="623" w:author="Dioguardi, Fabio" w:date="2019-01-21T12:53:00Z">
              <w:r>
                <w:rPr>
                  <w:rFonts w:asciiTheme="minorHAnsi" w:hAnsiTheme="minorHAnsi"/>
                  <w:kern w:val="32"/>
                  <w:szCs w:val="22"/>
                  <w:lang w:val="en-GB"/>
                </w:rPr>
                <w:t>40</w:t>
              </w:r>
            </w:ins>
          </w:p>
        </w:tc>
        <w:tc>
          <w:tcPr>
            <w:tcW w:w="2552" w:type="dxa"/>
            <w:shd w:val="clear" w:color="auto" w:fill="DDD9C3" w:themeFill="background2" w:themeFillShade="E6"/>
          </w:tcPr>
          <w:p w14:paraId="4F1BB4CB" w14:textId="2DFE3FFA" w:rsidR="00597E38" w:rsidRPr="008A62D7" w:rsidRDefault="00597E38" w:rsidP="00597E38">
            <w:pPr>
              <w:jc w:val="center"/>
              <w:rPr>
                <w:ins w:id="624" w:author="Dioguardi, Fabio" w:date="2019-01-21T12:53:00Z"/>
                <w:rFonts w:asciiTheme="minorHAnsi" w:hAnsiTheme="minorHAnsi"/>
                <w:i/>
                <w:kern w:val="32"/>
                <w:szCs w:val="22"/>
                <w:lang w:val="en-GB"/>
              </w:rPr>
            </w:pPr>
            <w:ins w:id="625" w:author="Dioguardi, Fabio" w:date="2019-01-21T12:53:00Z">
              <w:r>
                <w:rPr>
                  <w:rFonts w:asciiTheme="minorHAnsi" w:hAnsiTheme="minorHAnsi"/>
                  <w:i/>
                  <w:kern w:val="32"/>
                  <w:szCs w:val="22"/>
                  <w:lang w:val="en-GB"/>
                </w:rPr>
                <w:t>_tavg_FMER.txt</w:t>
              </w:r>
            </w:ins>
          </w:p>
        </w:tc>
        <w:tc>
          <w:tcPr>
            <w:tcW w:w="6237" w:type="dxa"/>
            <w:shd w:val="clear" w:color="auto" w:fill="DDD9C3" w:themeFill="background2" w:themeFillShade="E6"/>
          </w:tcPr>
          <w:p w14:paraId="74F3B220" w14:textId="17E253F0" w:rsidR="00597E38" w:rsidRPr="008A62D7" w:rsidRDefault="00597E38" w:rsidP="00597E38">
            <w:pPr>
              <w:rPr>
                <w:ins w:id="626" w:author="Dioguardi, Fabio" w:date="2019-01-21T12:53:00Z"/>
                <w:rFonts w:asciiTheme="minorHAnsi" w:hAnsiTheme="minorHAnsi"/>
                <w:kern w:val="32"/>
                <w:szCs w:val="22"/>
                <w:lang w:val="en-GB"/>
              </w:rPr>
            </w:pPr>
            <w:ins w:id="627" w:author="Dioguardi, Fabio" w:date="2019-01-21T12:53:00Z">
              <w:r>
                <w:rPr>
                  <w:rFonts w:asciiTheme="minorHAnsi" w:hAnsiTheme="minorHAnsi"/>
                  <w:kern w:val="32"/>
                  <w:szCs w:val="22"/>
                  <w:lang w:val="en-GB"/>
                </w:rPr>
                <w:t xml:space="preserve">time-averaged time-series of </w:t>
              </w:r>
            </w:ins>
            <w:ins w:id="628" w:author="Dioguardi, Fabio" w:date="2019-01-21T12:54:00Z">
              <w:r>
                <w:rPr>
                  <w:rFonts w:asciiTheme="minorHAnsi" w:hAnsiTheme="minorHAnsi"/>
                  <w:kern w:val="32"/>
                  <w:szCs w:val="22"/>
                  <w:lang w:val="en-GB"/>
                </w:rPr>
                <w:t>FMER (average, maximum and minimum) updated at the user selected time-interval</w:t>
              </w:r>
            </w:ins>
            <w:ins w:id="629" w:author="Dioguardi, Fabio" w:date="2019-01-21T12:56:00Z">
              <w:r w:rsidR="000F607D">
                <w:rPr>
                  <w:rFonts w:asciiTheme="minorHAnsi" w:hAnsiTheme="minorHAnsi"/>
                  <w:kern w:val="32"/>
                  <w:szCs w:val="22"/>
                  <w:lang w:val="en-GB"/>
                </w:rPr>
                <w:t>. Optional</w:t>
              </w:r>
            </w:ins>
          </w:p>
        </w:tc>
      </w:tr>
      <w:tr w:rsidR="00597E38" w:rsidRPr="000E1A5F" w14:paraId="5A1592ED" w14:textId="77777777" w:rsidTr="00EA398F">
        <w:trPr>
          <w:jc w:val="center"/>
          <w:ins w:id="630" w:author="Dioguardi, Fabio" w:date="2019-01-21T12:53:00Z"/>
        </w:trPr>
        <w:tc>
          <w:tcPr>
            <w:tcW w:w="562" w:type="dxa"/>
            <w:shd w:val="clear" w:color="auto" w:fill="DDD9C3" w:themeFill="background2" w:themeFillShade="E6"/>
          </w:tcPr>
          <w:p w14:paraId="671BEDF2" w14:textId="181F6780" w:rsidR="00597E38" w:rsidRPr="008A62D7" w:rsidRDefault="00597E38" w:rsidP="00597E38">
            <w:pPr>
              <w:jc w:val="center"/>
              <w:rPr>
                <w:ins w:id="631" w:author="Dioguardi, Fabio" w:date="2019-01-21T12:53:00Z"/>
                <w:rFonts w:asciiTheme="minorHAnsi" w:hAnsiTheme="minorHAnsi"/>
                <w:kern w:val="32"/>
                <w:szCs w:val="22"/>
                <w:lang w:val="en-GB"/>
              </w:rPr>
            </w:pPr>
            <w:ins w:id="632" w:author="Dioguardi, Fabio" w:date="2019-01-21T12:54:00Z">
              <w:r>
                <w:rPr>
                  <w:rFonts w:asciiTheme="minorHAnsi" w:hAnsiTheme="minorHAnsi"/>
                  <w:kern w:val="32"/>
                  <w:szCs w:val="22"/>
                  <w:lang w:val="en-GB"/>
                </w:rPr>
                <w:t>41</w:t>
              </w:r>
            </w:ins>
          </w:p>
        </w:tc>
        <w:tc>
          <w:tcPr>
            <w:tcW w:w="2552" w:type="dxa"/>
            <w:shd w:val="clear" w:color="auto" w:fill="DDD9C3" w:themeFill="background2" w:themeFillShade="E6"/>
          </w:tcPr>
          <w:p w14:paraId="35845AB8" w14:textId="2B90851C" w:rsidR="00597E38" w:rsidRPr="008A62D7" w:rsidRDefault="00597E38" w:rsidP="00597E38">
            <w:pPr>
              <w:jc w:val="center"/>
              <w:rPr>
                <w:ins w:id="633" w:author="Dioguardi, Fabio" w:date="2019-01-21T12:53:00Z"/>
                <w:rFonts w:asciiTheme="minorHAnsi" w:hAnsiTheme="minorHAnsi"/>
                <w:i/>
                <w:kern w:val="32"/>
                <w:szCs w:val="22"/>
                <w:lang w:val="en-GB"/>
              </w:rPr>
            </w:pPr>
            <w:ins w:id="634" w:author="Dioguardi, Fabio" w:date="2019-01-21T12:54:00Z">
              <w:r>
                <w:rPr>
                  <w:rFonts w:asciiTheme="minorHAnsi" w:hAnsiTheme="minorHAnsi"/>
                  <w:i/>
                  <w:kern w:val="32"/>
                  <w:szCs w:val="22"/>
                  <w:lang w:val="en-GB"/>
                </w:rPr>
                <w:t>_tavg_PLH.txt</w:t>
              </w:r>
            </w:ins>
          </w:p>
        </w:tc>
        <w:tc>
          <w:tcPr>
            <w:tcW w:w="6237" w:type="dxa"/>
            <w:shd w:val="clear" w:color="auto" w:fill="DDD9C3" w:themeFill="background2" w:themeFillShade="E6"/>
          </w:tcPr>
          <w:p w14:paraId="31991DB6" w14:textId="29E524DA" w:rsidR="00597E38" w:rsidRPr="008A62D7" w:rsidRDefault="00597E38" w:rsidP="00597E38">
            <w:pPr>
              <w:rPr>
                <w:ins w:id="635" w:author="Dioguardi, Fabio" w:date="2019-01-21T12:53:00Z"/>
                <w:rFonts w:asciiTheme="minorHAnsi" w:hAnsiTheme="minorHAnsi"/>
                <w:kern w:val="32"/>
                <w:szCs w:val="22"/>
                <w:lang w:val="en-GB"/>
              </w:rPr>
            </w:pPr>
            <w:ins w:id="636" w:author="Dioguardi, Fabio" w:date="2019-01-21T12:54:00Z">
              <w:r>
                <w:rPr>
                  <w:rFonts w:asciiTheme="minorHAnsi" w:hAnsiTheme="minorHAnsi"/>
                  <w:kern w:val="32"/>
                  <w:szCs w:val="22"/>
                  <w:lang w:val="en-GB"/>
                </w:rPr>
                <w:t>time-averaged time-series of plume height (average, maximum and minimum) updated at the user selected time-interval</w:t>
              </w:r>
            </w:ins>
            <w:ins w:id="637" w:author="Dioguardi, Fabio" w:date="2019-01-21T12:56:00Z">
              <w:r w:rsidR="000F607D">
                <w:rPr>
                  <w:rFonts w:asciiTheme="minorHAnsi" w:hAnsiTheme="minorHAnsi"/>
                  <w:kern w:val="32"/>
                  <w:szCs w:val="22"/>
                  <w:lang w:val="en-GB"/>
                </w:rPr>
                <w:t>. Optional</w:t>
              </w:r>
            </w:ins>
          </w:p>
        </w:tc>
      </w:tr>
      <w:tr w:rsidR="00597E38" w:rsidRPr="000E1A5F" w14:paraId="13138E20" w14:textId="77777777" w:rsidTr="00EA398F">
        <w:trPr>
          <w:jc w:val="center"/>
          <w:ins w:id="638" w:author="Dioguardi, Fabio" w:date="2019-01-21T12:53:00Z"/>
        </w:trPr>
        <w:tc>
          <w:tcPr>
            <w:tcW w:w="562" w:type="dxa"/>
            <w:shd w:val="clear" w:color="auto" w:fill="DDD9C3" w:themeFill="background2" w:themeFillShade="E6"/>
          </w:tcPr>
          <w:p w14:paraId="52C762DF" w14:textId="4E750C0B" w:rsidR="00597E38" w:rsidRPr="008A62D7" w:rsidRDefault="00597E38" w:rsidP="00597E38">
            <w:pPr>
              <w:jc w:val="center"/>
              <w:rPr>
                <w:ins w:id="639" w:author="Dioguardi, Fabio" w:date="2019-01-21T12:53:00Z"/>
                <w:rFonts w:asciiTheme="minorHAnsi" w:hAnsiTheme="minorHAnsi"/>
                <w:kern w:val="32"/>
                <w:szCs w:val="22"/>
                <w:lang w:val="en-GB"/>
              </w:rPr>
            </w:pPr>
            <w:ins w:id="640" w:author="Dioguardi, Fabio" w:date="2019-01-21T12:54:00Z">
              <w:r>
                <w:rPr>
                  <w:rFonts w:asciiTheme="minorHAnsi" w:hAnsiTheme="minorHAnsi"/>
                  <w:kern w:val="32"/>
                  <w:szCs w:val="22"/>
                  <w:lang w:val="en-GB"/>
                </w:rPr>
                <w:t>42</w:t>
              </w:r>
            </w:ins>
          </w:p>
        </w:tc>
        <w:tc>
          <w:tcPr>
            <w:tcW w:w="2552" w:type="dxa"/>
            <w:shd w:val="clear" w:color="auto" w:fill="DDD9C3" w:themeFill="background2" w:themeFillShade="E6"/>
          </w:tcPr>
          <w:p w14:paraId="4628E705" w14:textId="3DBDE015" w:rsidR="00597E38" w:rsidRPr="008A62D7" w:rsidRDefault="00597E38" w:rsidP="00597E38">
            <w:pPr>
              <w:jc w:val="center"/>
              <w:rPr>
                <w:ins w:id="641" w:author="Dioguardi, Fabio" w:date="2019-01-21T12:53:00Z"/>
                <w:rFonts w:asciiTheme="minorHAnsi" w:hAnsiTheme="minorHAnsi"/>
                <w:i/>
                <w:kern w:val="32"/>
                <w:szCs w:val="22"/>
                <w:lang w:val="en-GB"/>
              </w:rPr>
            </w:pPr>
            <w:ins w:id="642" w:author="Dioguardi, Fabio" w:date="2019-01-21T12:54:00Z">
              <w:r>
                <w:rPr>
                  <w:rFonts w:asciiTheme="minorHAnsi" w:hAnsiTheme="minorHAnsi"/>
                  <w:i/>
                  <w:kern w:val="32"/>
                  <w:szCs w:val="22"/>
                  <w:lang w:val="en-GB"/>
                </w:rPr>
                <w:t>_NAME_sources_avg.txt</w:t>
              </w:r>
            </w:ins>
          </w:p>
        </w:tc>
        <w:tc>
          <w:tcPr>
            <w:tcW w:w="6237" w:type="dxa"/>
            <w:shd w:val="clear" w:color="auto" w:fill="DDD9C3" w:themeFill="background2" w:themeFillShade="E6"/>
          </w:tcPr>
          <w:p w14:paraId="2A3374C6" w14:textId="11D41C48" w:rsidR="00597E38" w:rsidRPr="008A62D7" w:rsidRDefault="00597E38" w:rsidP="00597E38">
            <w:pPr>
              <w:rPr>
                <w:ins w:id="643" w:author="Dioguardi, Fabio" w:date="2019-01-21T12:53:00Z"/>
                <w:rFonts w:asciiTheme="minorHAnsi" w:hAnsiTheme="minorHAnsi"/>
                <w:kern w:val="32"/>
                <w:szCs w:val="22"/>
                <w:lang w:val="en-GB"/>
              </w:rPr>
            </w:pPr>
            <w:ins w:id="644" w:author="Dioguardi, Fabio" w:date="2019-01-21T12:55:00Z">
              <w:r>
                <w:rPr>
                  <w:rFonts w:asciiTheme="minorHAnsi" w:hAnsiTheme="minorHAnsi"/>
                  <w:kern w:val="32"/>
                  <w:szCs w:val="22"/>
                  <w:lang w:val="en-GB"/>
                </w:rPr>
                <w:t xml:space="preserve">Comma separated source </w:t>
              </w:r>
              <w:r w:rsidR="000F607D">
                <w:rPr>
                  <w:rFonts w:asciiTheme="minorHAnsi" w:hAnsiTheme="minorHAnsi"/>
                  <w:kern w:val="32"/>
                  <w:szCs w:val="22"/>
                  <w:lang w:val="en-GB"/>
                </w:rPr>
                <w:t>file of eruption source parameters for the ash dispersion model NAME; average solution. Optional</w:t>
              </w:r>
            </w:ins>
          </w:p>
        </w:tc>
      </w:tr>
      <w:tr w:rsidR="000F607D" w:rsidRPr="000E1A5F" w14:paraId="46393487" w14:textId="77777777" w:rsidTr="00EA398F">
        <w:trPr>
          <w:jc w:val="center"/>
          <w:ins w:id="645" w:author="Dioguardi, Fabio" w:date="2019-01-21T12:51:00Z"/>
        </w:trPr>
        <w:tc>
          <w:tcPr>
            <w:tcW w:w="562" w:type="dxa"/>
            <w:shd w:val="clear" w:color="auto" w:fill="DDD9C3" w:themeFill="background2" w:themeFillShade="E6"/>
          </w:tcPr>
          <w:p w14:paraId="484226F3" w14:textId="24463BDB" w:rsidR="000F607D" w:rsidRPr="008A62D7" w:rsidRDefault="000F607D" w:rsidP="000F607D">
            <w:pPr>
              <w:jc w:val="center"/>
              <w:rPr>
                <w:ins w:id="646" w:author="Dioguardi, Fabio" w:date="2019-01-21T12:51:00Z"/>
                <w:rFonts w:asciiTheme="minorHAnsi" w:hAnsiTheme="minorHAnsi"/>
                <w:kern w:val="32"/>
                <w:szCs w:val="22"/>
                <w:lang w:val="en-GB"/>
              </w:rPr>
            </w:pPr>
            <w:ins w:id="647" w:author="Dioguardi, Fabio" w:date="2019-01-21T12:56:00Z">
              <w:r>
                <w:rPr>
                  <w:rFonts w:asciiTheme="minorHAnsi" w:hAnsiTheme="minorHAnsi"/>
                  <w:kern w:val="32"/>
                  <w:szCs w:val="22"/>
                  <w:lang w:val="en-GB"/>
                </w:rPr>
                <w:t>43</w:t>
              </w:r>
            </w:ins>
          </w:p>
        </w:tc>
        <w:tc>
          <w:tcPr>
            <w:tcW w:w="2552" w:type="dxa"/>
            <w:shd w:val="clear" w:color="auto" w:fill="DDD9C3" w:themeFill="background2" w:themeFillShade="E6"/>
          </w:tcPr>
          <w:p w14:paraId="2CDD1FC1" w14:textId="385BCF60" w:rsidR="000F607D" w:rsidRPr="008A62D7" w:rsidRDefault="000F607D" w:rsidP="000F607D">
            <w:pPr>
              <w:jc w:val="center"/>
              <w:rPr>
                <w:ins w:id="648" w:author="Dioguardi, Fabio" w:date="2019-01-21T12:51:00Z"/>
                <w:rFonts w:asciiTheme="minorHAnsi" w:hAnsiTheme="minorHAnsi"/>
                <w:i/>
                <w:kern w:val="32"/>
                <w:szCs w:val="22"/>
                <w:lang w:val="en-GB"/>
              </w:rPr>
            </w:pPr>
            <w:ins w:id="649" w:author="Dioguardi, Fabio" w:date="2019-01-21T12:56:00Z">
              <w:r>
                <w:rPr>
                  <w:rFonts w:asciiTheme="minorHAnsi" w:hAnsiTheme="minorHAnsi"/>
                  <w:i/>
                  <w:kern w:val="32"/>
                  <w:szCs w:val="22"/>
                  <w:lang w:val="en-GB"/>
                </w:rPr>
                <w:t>_NAME_sources_max.txt</w:t>
              </w:r>
            </w:ins>
          </w:p>
        </w:tc>
        <w:tc>
          <w:tcPr>
            <w:tcW w:w="6237" w:type="dxa"/>
            <w:shd w:val="clear" w:color="auto" w:fill="DDD9C3" w:themeFill="background2" w:themeFillShade="E6"/>
          </w:tcPr>
          <w:p w14:paraId="3A180309" w14:textId="0ED59FFB" w:rsidR="000F607D" w:rsidRPr="008A62D7" w:rsidRDefault="000F607D" w:rsidP="000F607D">
            <w:pPr>
              <w:rPr>
                <w:ins w:id="650" w:author="Dioguardi, Fabio" w:date="2019-01-21T12:51:00Z"/>
                <w:rFonts w:asciiTheme="minorHAnsi" w:hAnsiTheme="minorHAnsi"/>
                <w:kern w:val="32"/>
                <w:szCs w:val="22"/>
                <w:lang w:val="en-GB"/>
              </w:rPr>
            </w:pPr>
            <w:ins w:id="651" w:author="Dioguardi, Fabio" w:date="2019-01-21T12:56:00Z">
              <w:r>
                <w:rPr>
                  <w:rFonts w:asciiTheme="minorHAnsi" w:hAnsiTheme="minorHAnsi"/>
                  <w:kern w:val="32"/>
                  <w:szCs w:val="22"/>
                  <w:lang w:val="en-GB"/>
                </w:rPr>
                <w:t>Comma separated source file of eruption source parameters for the ash dispersion model NAME; maximum solution. Optional</w:t>
              </w:r>
            </w:ins>
          </w:p>
        </w:tc>
      </w:tr>
      <w:tr w:rsidR="000F607D" w:rsidRPr="000E1A5F" w14:paraId="394B2203" w14:textId="77777777" w:rsidTr="00EA398F">
        <w:trPr>
          <w:jc w:val="center"/>
          <w:ins w:id="652" w:author="Dioguardi, Fabio" w:date="2019-01-21T12:51:00Z"/>
        </w:trPr>
        <w:tc>
          <w:tcPr>
            <w:tcW w:w="562" w:type="dxa"/>
            <w:shd w:val="clear" w:color="auto" w:fill="DDD9C3" w:themeFill="background2" w:themeFillShade="E6"/>
          </w:tcPr>
          <w:p w14:paraId="7E4AF02A" w14:textId="3C6189DC" w:rsidR="000F607D" w:rsidRPr="008A62D7" w:rsidRDefault="000F607D" w:rsidP="000F607D">
            <w:pPr>
              <w:jc w:val="center"/>
              <w:rPr>
                <w:ins w:id="653" w:author="Dioguardi, Fabio" w:date="2019-01-21T12:51:00Z"/>
                <w:rFonts w:asciiTheme="minorHAnsi" w:hAnsiTheme="minorHAnsi"/>
                <w:kern w:val="32"/>
                <w:szCs w:val="22"/>
                <w:lang w:val="en-GB"/>
              </w:rPr>
            </w:pPr>
            <w:ins w:id="654" w:author="Dioguardi, Fabio" w:date="2019-01-21T12:56:00Z">
              <w:r>
                <w:rPr>
                  <w:rFonts w:asciiTheme="minorHAnsi" w:hAnsiTheme="minorHAnsi"/>
                  <w:kern w:val="32"/>
                  <w:szCs w:val="22"/>
                  <w:lang w:val="en-GB"/>
                </w:rPr>
                <w:t>44</w:t>
              </w:r>
            </w:ins>
          </w:p>
        </w:tc>
        <w:tc>
          <w:tcPr>
            <w:tcW w:w="2552" w:type="dxa"/>
            <w:shd w:val="clear" w:color="auto" w:fill="DDD9C3" w:themeFill="background2" w:themeFillShade="E6"/>
          </w:tcPr>
          <w:p w14:paraId="1BEC6B47" w14:textId="5B113F30" w:rsidR="000F607D" w:rsidRPr="008A62D7" w:rsidRDefault="000F607D" w:rsidP="000F607D">
            <w:pPr>
              <w:jc w:val="center"/>
              <w:rPr>
                <w:ins w:id="655" w:author="Dioguardi, Fabio" w:date="2019-01-21T12:51:00Z"/>
                <w:rFonts w:asciiTheme="minorHAnsi" w:hAnsiTheme="minorHAnsi"/>
                <w:i/>
                <w:kern w:val="32"/>
                <w:szCs w:val="22"/>
                <w:lang w:val="en-GB"/>
              </w:rPr>
            </w:pPr>
            <w:ins w:id="656" w:author="Dioguardi, Fabio" w:date="2019-01-21T12:56:00Z">
              <w:r>
                <w:rPr>
                  <w:rFonts w:asciiTheme="minorHAnsi" w:hAnsiTheme="minorHAnsi"/>
                  <w:i/>
                  <w:kern w:val="32"/>
                  <w:szCs w:val="22"/>
                  <w:lang w:val="en-GB"/>
                </w:rPr>
                <w:t>_NAME_sources_min.txt</w:t>
              </w:r>
            </w:ins>
          </w:p>
        </w:tc>
        <w:tc>
          <w:tcPr>
            <w:tcW w:w="6237" w:type="dxa"/>
            <w:shd w:val="clear" w:color="auto" w:fill="DDD9C3" w:themeFill="background2" w:themeFillShade="E6"/>
          </w:tcPr>
          <w:p w14:paraId="57DC4B8C" w14:textId="33B9B105" w:rsidR="000F607D" w:rsidRPr="008A62D7" w:rsidRDefault="000F607D" w:rsidP="000F607D">
            <w:pPr>
              <w:rPr>
                <w:ins w:id="657" w:author="Dioguardi, Fabio" w:date="2019-01-21T12:51:00Z"/>
                <w:rFonts w:asciiTheme="minorHAnsi" w:hAnsiTheme="minorHAnsi"/>
                <w:kern w:val="32"/>
                <w:szCs w:val="22"/>
                <w:lang w:val="en-GB"/>
              </w:rPr>
            </w:pPr>
            <w:ins w:id="658" w:author="Dioguardi, Fabio" w:date="2019-01-21T12:56:00Z">
              <w:r>
                <w:rPr>
                  <w:rFonts w:asciiTheme="minorHAnsi" w:hAnsiTheme="minorHAnsi"/>
                  <w:kern w:val="32"/>
                  <w:szCs w:val="22"/>
                  <w:lang w:val="en-GB"/>
                </w:rPr>
                <w:t>Comma separated source file of eruption source parameters for the ash dispersion model NAME; minimum solution. Optional</w:t>
              </w:r>
            </w:ins>
          </w:p>
        </w:tc>
      </w:tr>
    </w:tbl>
    <w:p w14:paraId="280B3A61" w14:textId="356B9D84" w:rsidR="00127B88" w:rsidRPr="008A62D7" w:rsidRDefault="00344335" w:rsidP="003B0142">
      <w:pPr>
        <w:spacing w:line="360" w:lineRule="auto"/>
        <w:rPr>
          <w:rFonts w:asciiTheme="minorHAnsi" w:hAnsiTheme="minorHAnsi"/>
          <w:lang w:val="en-GB"/>
        </w:rPr>
      </w:pPr>
      <w:r w:rsidRPr="008A62D7">
        <w:rPr>
          <w:lang w:val="en-GB"/>
        </w:rPr>
        <w:t xml:space="preserve"> </w:t>
      </w:r>
    </w:p>
    <w:p w14:paraId="28DCC0CA" w14:textId="1EA32A09" w:rsidR="006F3D5E" w:rsidRPr="008A62D7" w:rsidRDefault="00127B88" w:rsidP="00A547A3">
      <w:pPr>
        <w:rPr>
          <w:lang w:val="en-GB"/>
        </w:rPr>
      </w:pPr>
      <w:r w:rsidRPr="008A62D7">
        <w:rPr>
          <w:lang w:val="en-GB"/>
        </w:rPr>
        <w:t xml:space="preserve">Most of the output files are </w:t>
      </w:r>
      <w:r w:rsidR="007C6EF6" w:rsidRPr="008A62D7">
        <w:rPr>
          <w:lang w:val="en-GB"/>
        </w:rPr>
        <w:t>intended</w:t>
      </w:r>
      <w:r w:rsidRPr="008A62D7">
        <w:rPr>
          <w:lang w:val="en-GB"/>
        </w:rPr>
        <w:t xml:space="preserve"> </w:t>
      </w:r>
      <w:r w:rsidR="007C6EF6" w:rsidRPr="008A62D7">
        <w:rPr>
          <w:lang w:val="en-GB"/>
        </w:rPr>
        <w:t xml:space="preserve">for the operator, </w:t>
      </w:r>
      <w:r w:rsidR="008A6DF1" w:rsidRPr="008A62D7">
        <w:rPr>
          <w:lang w:val="en-GB"/>
        </w:rPr>
        <w:t>to provide</w:t>
      </w:r>
      <w:r w:rsidR="003B0142" w:rsidRPr="008A62D7">
        <w:rPr>
          <w:lang w:val="en-GB"/>
        </w:rPr>
        <w:t xml:space="preserve"> </w:t>
      </w:r>
      <w:r w:rsidRPr="008A62D7">
        <w:rPr>
          <w:lang w:val="en-GB"/>
        </w:rPr>
        <w:t>sufficient information</w:t>
      </w:r>
      <w:r w:rsidR="00881C35" w:rsidRPr="008A62D7">
        <w:rPr>
          <w:lang w:val="en-GB"/>
        </w:rPr>
        <w:t>,</w:t>
      </w:r>
      <w:r w:rsidRPr="008A62D7">
        <w:rPr>
          <w:lang w:val="en-GB"/>
        </w:rPr>
        <w:t xml:space="preserve"> </w:t>
      </w:r>
      <w:r w:rsidR="008A6DF1" w:rsidRPr="008A62D7">
        <w:rPr>
          <w:lang w:val="en-GB"/>
        </w:rPr>
        <w:t>monitor the</w:t>
      </w:r>
      <w:r w:rsidR="007C6EF6" w:rsidRPr="008A62D7">
        <w:rPr>
          <w:lang w:val="en-GB"/>
        </w:rPr>
        <w:t xml:space="preserve"> system</w:t>
      </w:r>
      <w:r w:rsidR="008A6DF1" w:rsidRPr="008A62D7">
        <w:rPr>
          <w:lang w:val="en-GB"/>
        </w:rPr>
        <w:t xml:space="preserve"> during operation</w:t>
      </w:r>
      <w:r w:rsidR="007C6EF6" w:rsidRPr="008A62D7">
        <w:rPr>
          <w:lang w:val="en-GB"/>
        </w:rPr>
        <w:t xml:space="preserve"> and</w:t>
      </w:r>
      <w:r w:rsidR="008A6DF1" w:rsidRPr="008A62D7">
        <w:rPr>
          <w:lang w:val="en-GB"/>
        </w:rPr>
        <w:t xml:space="preserve"> to</w:t>
      </w:r>
      <w:r w:rsidR="007C6EF6" w:rsidRPr="008A62D7">
        <w:rPr>
          <w:lang w:val="en-GB"/>
        </w:rPr>
        <w:t xml:space="preserve"> optimize the input</w:t>
      </w:r>
      <w:r w:rsidRPr="008A62D7">
        <w:rPr>
          <w:lang w:val="en-GB"/>
        </w:rPr>
        <w:t xml:space="preserve"> settings (e.g. </w:t>
      </w:r>
      <w:r w:rsidR="008A6DF1" w:rsidRPr="008A62D7">
        <w:rPr>
          <w:lang w:val="en-GB"/>
        </w:rPr>
        <w:t xml:space="preserve">adjusting </w:t>
      </w:r>
      <w:r w:rsidRPr="008A62D7">
        <w:rPr>
          <w:lang w:val="en-GB"/>
        </w:rPr>
        <w:t>the time base and model weight factors)</w:t>
      </w:r>
      <w:r w:rsidR="00190D99" w:rsidRPr="008A62D7">
        <w:rPr>
          <w:lang w:val="en-GB"/>
        </w:rPr>
        <w:t xml:space="preserve">. The most important file for control (and also for post-processing) purposes is the </w:t>
      </w:r>
      <w:r w:rsidR="00190D99" w:rsidRPr="008A62D7">
        <w:rPr>
          <w:i/>
          <w:lang w:val="en-GB"/>
        </w:rPr>
        <w:t>&lt;outputname&gt;_mer_LOG.txt</w:t>
      </w:r>
      <w:r w:rsidR="006F3D5E" w:rsidRPr="008A62D7">
        <w:rPr>
          <w:lang w:val="en-GB"/>
        </w:rPr>
        <w:t xml:space="preserve"> file (line </w:t>
      </w:r>
      <w:r w:rsidR="00B8023A" w:rsidRPr="008A62D7">
        <w:rPr>
          <w:lang w:val="en-GB"/>
        </w:rPr>
        <w:t>9</w:t>
      </w:r>
      <w:r w:rsidR="006F3D5E" w:rsidRPr="008A62D7">
        <w:rPr>
          <w:lang w:val="en-GB"/>
        </w:rPr>
        <w:t xml:space="preserve">) which lists in detail all input and output parameters of each run. </w:t>
      </w:r>
    </w:p>
    <w:p w14:paraId="4B043C70" w14:textId="48AC7F09" w:rsidR="00EA398F" w:rsidRPr="008A62D7" w:rsidRDefault="00EA398F" w:rsidP="00A547A3">
      <w:pPr>
        <w:rPr>
          <w:lang w:val="en-GB"/>
        </w:rPr>
      </w:pPr>
      <w:r w:rsidRPr="008A62D7">
        <w:rPr>
          <w:lang w:val="en-GB"/>
        </w:rPr>
        <w:t xml:space="preserve">The plots are generated in </w:t>
      </w:r>
      <w:r w:rsidR="00237ED8" w:rsidRPr="008A62D7">
        <w:rPr>
          <w:lang w:val="en-GB"/>
        </w:rPr>
        <w:t xml:space="preserve">both </w:t>
      </w:r>
      <w:r w:rsidRPr="008A62D7">
        <w:rPr>
          <w:lang w:val="en-GB"/>
        </w:rPr>
        <w:t xml:space="preserve">.png </w:t>
      </w:r>
      <w:r w:rsidR="00237ED8" w:rsidRPr="008A62D7">
        <w:rPr>
          <w:lang w:val="en-GB"/>
        </w:rPr>
        <w:t xml:space="preserve">(raster graphics) </w:t>
      </w:r>
      <w:r w:rsidRPr="008A62D7">
        <w:rPr>
          <w:lang w:val="en-GB"/>
        </w:rPr>
        <w:t>and .svg</w:t>
      </w:r>
      <w:r w:rsidR="00237ED8" w:rsidRPr="008A62D7">
        <w:rPr>
          <w:lang w:val="en-GB"/>
        </w:rPr>
        <w:t xml:space="preserve"> (vector graphics) format.</w:t>
      </w:r>
    </w:p>
    <w:p w14:paraId="51CB60B2" w14:textId="23B84257" w:rsidR="00127B88" w:rsidRPr="008A62D7" w:rsidRDefault="007C6EF6" w:rsidP="00A547A3">
      <w:pPr>
        <w:rPr>
          <w:lang w:val="en-GB"/>
        </w:rPr>
      </w:pPr>
      <w:r w:rsidRPr="008A62D7">
        <w:rPr>
          <w:lang w:val="en-GB"/>
        </w:rPr>
        <w:t xml:space="preserve">Output </w:t>
      </w:r>
      <w:r w:rsidR="006F3D5E" w:rsidRPr="008A62D7">
        <w:rPr>
          <w:lang w:val="en-GB"/>
        </w:rPr>
        <w:t xml:space="preserve">files </w:t>
      </w:r>
      <w:r w:rsidR="00237ED8" w:rsidRPr="008A62D7">
        <w:rPr>
          <w:lang w:val="en-GB"/>
        </w:rPr>
        <w:t xml:space="preserve">used by the </w:t>
      </w:r>
      <w:r w:rsidR="00D11C49" w:rsidRPr="008A62D7">
        <w:rPr>
          <w:lang w:val="en-GB"/>
        </w:rPr>
        <w:t>FoxScreen</w:t>
      </w:r>
      <w:r w:rsidR="00237ED8" w:rsidRPr="008A62D7">
        <w:rPr>
          <w:lang w:val="en-GB"/>
        </w:rPr>
        <w:t xml:space="preserve"> program</w:t>
      </w:r>
      <w:r w:rsidRPr="008A62D7">
        <w:rPr>
          <w:lang w:val="en-GB"/>
        </w:rPr>
        <w:t xml:space="preserve"> </w:t>
      </w:r>
      <w:r w:rsidR="00237ED8" w:rsidRPr="008A62D7">
        <w:rPr>
          <w:lang w:val="en-GB"/>
        </w:rPr>
        <w:t xml:space="preserve">to be displayed on the overview screen </w:t>
      </w:r>
      <w:r w:rsidR="002C0EF7" w:rsidRPr="008A62D7">
        <w:rPr>
          <w:lang w:val="en-GB"/>
        </w:rPr>
        <w:t xml:space="preserve">are marked in red in Table 2: </w:t>
      </w:r>
      <w:r w:rsidR="00A547A3" w:rsidRPr="008A62D7">
        <w:rPr>
          <w:lang w:val="en-GB"/>
        </w:rPr>
        <w:t>the plot</w:t>
      </w:r>
      <w:r w:rsidR="002C0EF7" w:rsidRPr="008A62D7">
        <w:rPr>
          <w:lang w:val="en-GB"/>
        </w:rPr>
        <w:t>ted graphs</w:t>
      </w:r>
      <w:r w:rsidR="00A547A3" w:rsidRPr="008A62D7">
        <w:rPr>
          <w:lang w:val="en-GB"/>
        </w:rPr>
        <w:t xml:space="preserve"> (</w:t>
      </w:r>
      <w:r w:rsidR="00190D99" w:rsidRPr="008A62D7">
        <w:rPr>
          <w:lang w:val="en-GB"/>
        </w:rPr>
        <w:t>lines</w:t>
      </w:r>
      <w:r w:rsidR="00A547A3" w:rsidRPr="008A62D7">
        <w:rPr>
          <w:lang w:val="en-GB"/>
        </w:rPr>
        <w:t xml:space="preserve"> </w:t>
      </w:r>
      <w:r w:rsidR="00237ED8" w:rsidRPr="008A62D7">
        <w:rPr>
          <w:lang w:val="en-GB"/>
        </w:rPr>
        <w:t xml:space="preserve">11-14 and 27-32) </w:t>
      </w:r>
      <w:r w:rsidR="002C0EF7" w:rsidRPr="008A62D7">
        <w:rPr>
          <w:lang w:val="en-GB"/>
        </w:rPr>
        <w:t xml:space="preserve">and the </w:t>
      </w:r>
      <w:r w:rsidR="00237ED8" w:rsidRPr="008A62D7">
        <w:rPr>
          <w:lang w:val="en-GB"/>
        </w:rPr>
        <w:t xml:space="preserve">various </w:t>
      </w:r>
      <w:r w:rsidR="002C0EF7" w:rsidRPr="008A62D7">
        <w:rPr>
          <w:lang w:val="en-GB"/>
        </w:rPr>
        <w:t>status</w:t>
      </w:r>
      <w:r w:rsidR="00237ED8" w:rsidRPr="008A62D7">
        <w:rPr>
          <w:lang w:val="en-GB"/>
        </w:rPr>
        <w:t xml:space="preserve"> files</w:t>
      </w:r>
      <w:r w:rsidR="002C0EF7" w:rsidRPr="008A62D7">
        <w:rPr>
          <w:lang w:val="en-GB"/>
        </w:rPr>
        <w:t xml:space="preserve"> (</w:t>
      </w:r>
      <w:r w:rsidR="00237ED8" w:rsidRPr="008A62D7">
        <w:rPr>
          <w:lang w:val="en-GB"/>
        </w:rPr>
        <w:t>lines 15-26</w:t>
      </w:r>
      <w:r w:rsidR="00A547A3" w:rsidRPr="008A62D7">
        <w:rPr>
          <w:lang w:val="en-GB"/>
        </w:rPr>
        <w:t xml:space="preserve">). </w:t>
      </w:r>
      <w:r w:rsidR="00237ED8" w:rsidRPr="008A62D7">
        <w:rPr>
          <w:lang w:val="en-GB"/>
        </w:rPr>
        <w:t>In the Futurevolc version run by University of Iceland, t</w:t>
      </w:r>
      <w:r w:rsidR="006F3D5E" w:rsidRPr="008A62D7">
        <w:rPr>
          <w:lang w:val="en-GB"/>
        </w:rPr>
        <w:t>hese files will be uploaded on</w:t>
      </w:r>
      <w:r w:rsidR="00067E5C" w:rsidRPr="008A62D7">
        <w:rPr>
          <w:lang w:val="en-GB"/>
        </w:rPr>
        <w:t>to</w:t>
      </w:r>
      <w:r w:rsidR="006F3D5E" w:rsidRPr="008A62D7">
        <w:rPr>
          <w:lang w:val="en-GB"/>
        </w:rPr>
        <w:t xml:space="preserve"> a webpage and constantly updated with every run of FOXI (i.e. every five minutes).</w:t>
      </w:r>
    </w:p>
    <w:p w14:paraId="571EBB51" w14:textId="42CD5370" w:rsidR="00A547A3" w:rsidRPr="008A62D7" w:rsidRDefault="00067E5C" w:rsidP="00A547A3">
      <w:pPr>
        <w:rPr>
          <w:lang w:val="en-GB"/>
        </w:rPr>
      </w:pPr>
      <w:r w:rsidRPr="008A62D7">
        <w:rPr>
          <w:lang w:val="en-GB"/>
        </w:rPr>
        <w:t xml:space="preserve">In addition </w:t>
      </w:r>
      <w:r w:rsidR="00127B88" w:rsidRPr="008A62D7">
        <w:rPr>
          <w:lang w:val="en-GB"/>
        </w:rPr>
        <w:t>to the files</w:t>
      </w:r>
      <w:r w:rsidR="00A547A3" w:rsidRPr="008A62D7">
        <w:rPr>
          <w:lang w:val="en-GB"/>
        </w:rPr>
        <w:t xml:space="preserve"> above, FOXI can be run in </w:t>
      </w:r>
      <w:r w:rsidRPr="008A62D7">
        <w:rPr>
          <w:lang w:val="en-GB"/>
        </w:rPr>
        <w:t>an</w:t>
      </w:r>
      <w:r w:rsidR="00A547A3" w:rsidRPr="008A62D7">
        <w:rPr>
          <w:lang w:val="en-GB"/>
        </w:rPr>
        <w:t xml:space="preserve"> “analysis mode” in which the model results </w:t>
      </w:r>
      <w:r w:rsidR="002C0EF7" w:rsidRPr="008A62D7">
        <w:rPr>
          <w:lang w:val="en-GB"/>
        </w:rPr>
        <w:t>for four</w:t>
      </w:r>
      <w:r w:rsidR="00A547A3" w:rsidRPr="008A62D7">
        <w:rPr>
          <w:lang w:val="en-GB"/>
        </w:rPr>
        <w:t xml:space="preserve"> time</w:t>
      </w:r>
      <w:r w:rsidR="00A25F98" w:rsidRPr="008A62D7">
        <w:rPr>
          <w:lang w:val="en-GB"/>
        </w:rPr>
        <w:t xml:space="preserve"> </w:t>
      </w:r>
      <w:r w:rsidR="00A547A3" w:rsidRPr="008A62D7">
        <w:rPr>
          <w:lang w:val="en-GB"/>
        </w:rPr>
        <w:t xml:space="preserve">base </w:t>
      </w:r>
      <w:r w:rsidR="002C0EF7" w:rsidRPr="008A62D7">
        <w:rPr>
          <w:lang w:val="en-GB"/>
        </w:rPr>
        <w:t xml:space="preserve">settings </w:t>
      </w:r>
      <w:r w:rsidR="00A547A3" w:rsidRPr="008A62D7">
        <w:rPr>
          <w:lang w:val="en-GB"/>
        </w:rPr>
        <w:t xml:space="preserve">are </w:t>
      </w:r>
      <w:r w:rsidR="002C0EF7" w:rsidRPr="008A62D7">
        <w:rPr>
          <w:lang w:val="en-GB"/>
        </w:rPr>
        <w:t>logged</w:t>
      </w:r>
      <w:r w:rsidR="00A547A3" w:rsidRPr="008A62D7">
        <w:rPr>
          <w:lang w:val="en-GB"/>
        </w:rPr>
        <w:t xml:space="preserve">. The results are logged in 8 additional files (see Table </w:t>
      </w:r>
      <w:r w:rsidR="00C0221F" w:rsidRPr="008A62D7">
        <w:rPr>
          <w:lang w:val="en-GB"/>
        </w:rPr>
        <w:t>3</w:t>
      </w:r>
      <w:r w:rsidR="00A547A3" w:rsidRPr="008A62D7">
        <w:rPr>
          <w:lang w:val="en-GB"/>
        </w:rPr>
        <w:t xml:space="preserve">). </w:t>
      </w:r>
    </w:p>
    <w:p w14:paraId="2692F3C4" w14:textId="0A28B06A" w:rsidR="007F358A" w:rsidRPr="008A62D7" w:rsidRDefault="007F358A">
      <w:pPr>
        <w:rPr>
          <w:rFonts w:asciiTheme="minorHAnsi" w:hAnsiTheme="minorHAnsi"/>
          <w:lang w:val="en-GB"/>
        </w:rPr>
      </w:pPr>
    </w:p>
    <w:p w14:paraId="00D7F5D3" w14:textId="4FD12C07" w:rsidR="00987561" w:rsidRPr="008A62D7" w:rsidRDefault="00987561" w:rsidP="00987561">
      <w:pPr>
        <w:spacing w:line="360" w:lineRule="auto"/>
        <w:rPr>
          <w:rFonts w:asciiTheme="minorHAnsi" w:hAnsiTheme="minorHAnsi"/>
          <w:lang w:val="en-GB"/>
        </w:rPr>
      </w:pPr>
      <w:r w:rsidRPr="008A62D7">
        <w:rPr>
          <w:rFonts w:asciiTheme="minorHAnsi" w:hAnsiTheme="minorHAnsi"/>
          <w:lang w:val="en-GB"/>
        </w:rPr>
        <w:t>Table 3: List of additional FOXI output files generated by FOXI when “analysis mode” is activated</w:t>
      </w:r>
    </w:p>
    <w:tbl>
      <w:tblPr>
        <w:tblW w:w="8376" w:type="dxa"/>
        <w:jc w:val="center"/>
        <w:tblLook w:val="04A0" w:firstRow="1" w:lastRow="0" w:firstColumn="1" w:lastColumn="0" w:noHBand="0" w:noVBand="1"/>
      </w:tblPr>
      <w:tblGrid>
        <w:gridCol w:w="2908"/>
        <w:gridCol w:w="5468"/>
      </w:tblGrid>
      <w:tr w:rsidR="00127B88" w:rsidRPr="000E1A5F" w14:paraId="3F156A44" w14:textId="77777777" w:rsidTr="00881C35">
        <w:trPr>
          <w:jc w:val="center"/>
        </w:trPr>
        <w:tc>
          <w:tcPr>
            <w:tcW w:w="2908" w:type="dxa"/>
            <w:shd w:val="clear" w:color="auto" w:fill="F2DBDB" w:themeFill="accent2" w:themeFillTint="33"/>
          </w:tcPr>
          <w:p w14:paraId="5104EDD7" w14:textId="734FE39D" w:rsidR="00127B88" w:rsidRPr="008A62D7" w:rsidRDefault="00067E5C" w:rsidP="00BE6E6A">
            <w:pPr>
              <w:ind w:left="-655" w:firstLine="655"/>
              <w:jc w:val="center"/>
              <w:rPr>
                <w:rFonts w:asciiTheme="minorHAnsi" w:hAnsiTheme="minorHAnsi"/>
                <w:kern w:val="32"/>
                <w:szCs w:val="22"/>
                <w:lang w:val="en-GB"/>
              </w:rPr>
            </w:pPr>
            <w:r w:rsidRPr="008A62D7">
              <w:rPr>
                <w:b/>
                <w:i/>
                <w:lang w:val="en-GB"/>
              </w:rPr>
              <w:t xml:space="preserve">Identifier appended to </w:t>
            </w:r>
            <w:r w:rsidR="00127B88" w:rsidRPr="008A62D7">
              <w:rPr>
                <w:b/>
                <w:i/>
                <w:lang w:val="en-GB"/>
              </w:rPr>
              <w:t>&lt;outputname&gt;</w:t>
            </w:r>
          </w:p>
        </w:tc>
        <w:tc>
          <w:tcPr>
            <w:tcW w:w="5468" w:type="dxa"/>
            <w:shd w:val="clear" w:color="auto" w:fill="F2DBDB" w:themeFill="accent2" w:themeFillTint="33"/>
          </w:tcPr>
          <w:p w14:paraId="452532AA" w14:textId="77777777" w:rsidR="00127B88" w:rsidRPr="008A62D7" w:rsidRDefault="00127B88" w:rsidP="00BE6E6A">
            <w:pPr>
              <w:jc w:val="center"/>
              <w:rPr>
                <w:rFonts w:asciiTheme="minorHAnsi" w:hAnsiTheme="minorHAnsi"/>
                <w:b/>
                <w:kern w:val="32"/>
                <w:szCs w:val="22"/>
                <w:lang w:val="en-GB"/>
              </w:rPr>
            </w:pPr>
            <w:r w:rsidRPr="008A62D7">
              <w:rPr>
                <w:rFonts w:asciiTheme="minorHAnsi" w:hAnsiTheme="minorHAnsi"/>
                <w:b/>
                <w:kern w:val="32"/>
                <w:szCs w:val="22"/>
                <w:lang w:val="en-GB"/>
              </w:rPr>
              <w:t>content</w:t>
            </w:r>
          </w:p>
        </w:tc>
      </w:tr>
      <w:tr w:rsidR="00127B88" w:rsidRPr="000E1A5F" w14:paraId="39EA6346" w14:textId="77777777" w:rsidTr="00881C35">
        <w:trPr>
          <w:jc w:val="center"/>
        </w:trPr>
        <w:tc>
          <w:tcPr>
            <w:tcW w:w="2908" w:type="dxa"/>
            <w:shd w:val="clear" w:color="auto" w:fill="DDD9C3" w:themeFill="background2" w:themeFillShade="E6"/>
          </w:tcPr>
          <w:p w14:paraId="339A899F"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_allmer_15.txt</w:t>
            </w:r>
          </w:p>
        </w:tc>
        <w:tc>
          <w:tcPr>
            <w:tcW w:w="5468" w:type="dxa"/>
            <w:shd w:val="clear" w:color="auto" w:fill="DDD9C3" w:themeFill="background2" w:themeFillShade="E6"/>
          </w:tcPr>
          <w:p w14:paraId="4A9E6736"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15 min</w:t>
            </w:r>
          </w:p>
        </w:tc>
      </w:tr>
      <w:tr w:rsidR="00127B88" w:rsidRPr="000E1A5F" w14:paraId="6C8BF456" w14:textId="77777777" w:rsidTr="00881C35">
        <w:trPr>
          <w:jc w:val="center"/>
        </w:trPr>
        <w:tc>
          <w:tcPr>
            <w:tcW w:w="2908" w:type="dxa"/>
          </w:tcPr>
          <w:p w14:paraId="6FEF5A68"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_allmer_30.txt</w:t>
            </w:r>
          </w:p>
        </w:tc>
        <w:tc>
          <w:tcPr>
            <w:tcW w:w="5468" w:type="dxa"/>
          </w:tcPr>
          <w:p w14:paraId="4C6C29C9"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30 min</w:t>
            </w:r>
          </w:p>
        </w:tc>
      </w:tr>
      <w:tr w:rsidR="00127B88" w:rsidRPr="000E1A5F" w14:paraId="44042D78" w14:textId="77777777" w:rsidTr="00881C35">
        <w:trPr>
          <w:jc w:val="center"/>
        </w:trPr>
        <w:tc>
          <w:tcPr>
            <w:tcW w:w="2908" w:type="dxa"/>
            <w:shd w:val="clear" w:color="auto" w:fill="DDD9C3" w:themeFill="background2" w:themeFillShade="E6"/>
          </w:tcPr>
          <w:p w14:paraId="50296BCC"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_allmer_60.txt</w:t>
            </w:r>
          </w:p>
        </w:tc>
        <w:tc>
          <w:tcPr>
            <w:tcW w:w="5468" w:type="dxa"/>
            <w:shd w:val="clear" w:color="auto" w:fill="DDD9C3" w:themeFill="background2" w:themeFillShade="E6"/>
          </w:tcPr>
          <w:p w14:paraId="601941F5"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60 min</w:t>
            </w:r>
          </w:p>
        </w:tc>
      </w:tr>
      <w:tr w:rsidR="00127B88" w:rsidRPr="000E1A5F" w14:paraId="469D4FCE" w14:textId="77777777" w:rsidTr="00881C35">
        <w:trPr>
          <w:jc w:val="center"/>
        </w:trPr>
        <w:tc>
          <w:tcPr>
            <w:tcW w:w="2908" w:type="dxa"/>
          </w:tcPr>
          <w:p w14:paraId="6F5129C9"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_allmer_180.txt</w:t>
            </w:r>
          </w:p>
        </w:tc>
        <w:tc>
          <w:tcPr>
            <w:tcW w:w="5468" w:type="dxa"/>
          </w:tcPr>
          <w:p w14:paraId="17BCF204"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180 min</w:t>
            </w:r>
          </w:p>
        </w:tc>
      </w:tr>
      <w:tr w:rsidR="00127B88" w:rsidRPr="000E1A5F" w14:paraId="3F4B4191" w14:textId="77777777" w:rsidTr="00881C35">
        <w:trPr>
          <w:jc w:val="center"/>
        </w:trPr>
        <w:tc>
          <w:tcPr>
            <w:tcW w:w="2908" w:type="dxa"/>
            <w:shd w:val="clear" w:color="auto" w:fill="DDD9C3" w:themeFill="background2" w:themeFillShade="E6"/>
          </w:tcPr>
          <w:p w14:paraId="1C0B6F33"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_statmer_15.txt</w:t>
            </w:r>
          </w:p>
        </w:tc>
        <w:tc>
          <w:tcPr>
            <w:tcW w:w="5468" w:type="dxa"/>
            <w:shd w:val="clear" w:color="auto" w:fill="DDD9C3" w:themeFill="background2" w:themeFillShade="E6"/>
          </w:tcPr>
          <w:p w14:paraId="7DB5B770" w14:textId="63585E44" w:rsidR="00127B88" w:rsidRPr="008A62D7" w:rsidRDefault="00127B88" w:rsidP="002C0EF7">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summary</w:t>
            </w:r>
            <w:r w:rsidRPr="008A62D7">
              <w:rPr>
                <w:rFonts w:asciiTheme="minorHAnsi" w:hAnsiTheme="minorHAnsi"/>
                <w:lang w:val="en-GB"/>
              </w:rPr>
              <w:t xml:space="preserve"> with time base 15 min</w:t>
            </w:r>
          </w:p>
        </w:tc>
      </w:tr>
      <w:tr w:rsidR="00127B88" w:rsidRPr="000E1A5F" w14:paraId="1E5DF8C5" w14:textId="77777777" w:rsidTr="00881C35">
        <w:trPr>
          <w:jc w:val="center"/>
        </w:trPr>
        <w:tc>
          <w:tcPr>
            <w:tcW w:w="2908" w:type="dxa"/>
          </w:tcPr>
          <w:p w14:paraId="451F3782"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_statmer_30.txt</w:t>
            </w:r>
          </w:p>
        </w:tc>
        <w:tc>
          <w:tcPr>
            <w:tcW w:w="5468" w:type="dxa"/>
          </w:tcPr>
          <w:p w14:paraId="59A15C47" w14:textId="3D04990B" w:rsidR="00127B88" w:rsidRPr="008A62D7" w:rsidRDefault="00127B88" w:rsidP="00B708BE">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 xml:space="preserve">summary </w:t>
            </w:r>
            <w:r w:rsidRPr="008A62D7">
              <w:rPr>
                <w:rFonts w:asciiTheme="minorHAnsi" w:hAnsiTheme="minorHAnsi"/>
                <w:lang w:val="en-GB"/>
              </w:rPr>
              <w:t>with time base 30 min</w:t>
            </w:r>
          </w:p>
        </w:tc>
      </w:tr>
      <w:tr w:rsidR="00127B88" w:rsidRPr="000E1A5F" w14:paraId="0F46A4BA" w14:textId="77777777" w:rsidTr="00881C35">
        <w:trPr>
          <w:jc w:val="center"/>
        </w:trPr>
        <w:tc>
          <w:tcPr>
            <w:tcW w:w="2908" w:type="dxa"/>
            <w:shd w:val="clear" w:color="auto" w:fill="DDD9C3" w:themeFill="background2" w:themeFillShade="E6"/>
          </w:tcPr>
          <w:p w14:paraId="161D6367"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_statmer_60.txt</w:t>
            </w:r>
          </w:p>
        </w:tc>
        <w:tc>
          <w:tcPr>
            <w:tcW w:w="5468" w:type="dxa"/>
            <w:shd w:val="clear" w:color="auto" w:fill="DDD9C3" w:themeFill="background2" w:themeFillShade="E6"/>
          </w:tcPr>
          <w:p w14:paraId="007B24FD" w14:textId="5C2EF4FD" w:rsidR="00127B88" w:rsidRPr="008A62D7" w:rsidRDefault="00127B88" w:rsidP="00B708BE">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 xml:space="preserve">summary </w:t>
            </w:r>
            <w:r w:rsidRPr="008A62D7">
              <w:rPr>
                <w:rFonts w:asciiTheme="minorHAnsi" w:hAnsiTheme="minorHAnsi"/>
                <w:lang w:val="en-GB"/>
              </w:rPr>
              <w:t>with time base 60 min</w:t>
            </w:r>
          </w:p>
        </w:tc>
      </w:tr>
      <w:tr w:rsidR="00127B88" w:rsidRPr="000E1A5F" w14:paraId="0A15546B" w14:textId="77777777" w:rsidTr="00881C35">
        <w:trPr>
          <w:jc w:val="center"/>
        </w:trPr>
        <w:tc>
          <w:tcPr>
            <w:tcW w:w="2908" w:type="dxa"/>
          </w:tcPr>
          <w:p w14:paraId="242A2A7F"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_statmer_180.txt</w:t>
            </w:r>
          </w:p>
        </w:tc>
        <w:tc>
          <w:tcPr>
            <w:tcW w:w="5468" w:type="dxa"/>
          </w:tcPr>
          <w:p w14:paraId="00AD0E97" w14:textId="033912ED" w:rsidR="00127B88" w:rsidRPr="008A62D7" w:rsidRDefault="00127B88" w:rsidP="00B708BE">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 xml:space="preserve">summary </w:t>
            </w:r>
            <w:r w:rsidRPr="008A62D7">
              <w:rPr>
                <w:rFonts w:asciiTheme="minorHAnsi" w:hAnsiTheme="minorHAnsi"/>
                <w:lang w:val="en-GB"/>
              </w:rPr>
              <w:t>with time base 180 min</w:t>
            </w:r>
          </w:p>
        </w:tc>
      </w:tr>
    </w:tbl>
    <w:p w14:paraId="3F2F083A" w14:textId="3DF98C6F" w:rsidR="004162E3" w:rsidRPr="008A62D7" w:rsidRDefault="004162E3" w:rsidP="00003E28">
      <w:pPr>
        <w:pStyle w:val="Heading1"/>
        <w:numPr>
          <w:ilvl w:val="0"/>
          <w:numId w:val="0"/>
        </w:numPr>
        <w:rPr>
          <w:lang w:val="en-GB"/>
        </w:rPr>
      </w:pPr>
    </w:p>
    <w:p w14:paraId="71C44145" w14:textId="77777777" w:rsidR="004162E3" w:rsidRPr="008A62D7" w:rsidRDefault="004162E3">
      <w:pPr>
        <w:rPr>
          <w:rFonts w:ascii="Cambria" w:hAnsi="Cambria"/>
          <w:b/>
          <w:bCs/>
          <w:kern w:val="32"/>
          <w:sz w:val="32"/>
          <w:szCs w:val="32"/>
          <w:lang w:val="en-GB"/>
        </w:rPr>
      </w:pPr>
      <w:r w:rsidRPr="008A62D7">
        <w:rPr>
          <w:lang w:val="en-GB"/>
        </w:rPr>
        <w:br w:type="page"/>
      </w:r>
    </w:p>
    <w:p w14:paraId="23FB4ADE" w14:textId="55A1D395" w:rsidR="006B4DE7" w:rsidRPr="008A62D7" w:rsidRDefault="00FA0DF1" w:rsidP="004E20AA">
      <w:pPr>
        <w:pStyle w:val="Heading1"/>
        <w:rPr>
          <w:lang w:val="en-GB"/>
        </w:rPr>
      </w:pPr>
      <w:bookmarkStart w:id="659" w:name="_Toc536110875"/>
      <w:r w:rsidRPr="008A62D7">
        <w:rPr>
          <w:lang w:val="en-GB"/>
        </w:rPr>
        <w:lastRenderedPageBreak/>
        <w:t>How to set</w:t>
      </w:r>
      <w:r w:rsidR="004162E3" w:rsidRPr="008A62D7">
        <w:rPr>
          <w:lang w:val="en-GB"/>
        </w:rPr>
        <w:t xml:space="preserve"> up REFIR</w:t>
      </w:r>
      <w:bookmarkEnd w:id="659"/>
    </w:p>
    <w:p w14:paraId="61A53B35" w14:textId="77777777" w:rsidR="004162E3" w:rsidRPr="008A62D7" w:rsidRDefault="004162E3" w:rsidP="004162E3">
      <w:pPr>
        <w:rPr>
          <w:lang w:val="en-GB"/>
        </w:rPr>
      </w:pPr>
    </w:p>
    <w:p w14:paraId="1AFA2BA0" w14:textId="2D720B3B" w:rsidR="004162E3" w:rsidRPr="008A62D7" w:rsidRDefault="004162E3" w:rsidP="0010418F">
      <w:pPr>
        <w:pStyle w:val="Heading2"/>
        <w:rPr>
          <w:lang w:val="en-GB"/>
        </w:rPr>
      </w:pPr>
      <w:bookmarkStart w:id="660" w:name="_Toc536110876"/>
      <w:r w:rsidRPr="008A62D7">
        <w:rPr>
          <w:lang w:val="en-GB"/>
        </w:rPr>
        <w:t>General remarks</w:t>
      </w:r>
      <w:bookmarkEnd w:id="660"/>
    </w:p>
    <w:p w14:paraId="0A6862DC" w14:textId="7D9F1FEC" w:rsidR="004162E3" w:rsidRPr="008A62D7" w:rsidRDefault="004162E3" w:rsidP="004162E3">
      <w:pPr>
        <w:rPr>
          <w:lang w:val="en-GB"/>
        </w:rPr>
      </w:pPr>
      <w:r w:rsidRPr="008A62D7">
        <w:rPr>
          <w:lang w:val="en-GB"/>
        </w:rPr>
        <w:t xml:space="preserve">In order to allow </w:t>
      </w:r>
      <w:r w:rsidR="00D11C49" w:rsidRPr="008A62D7">
        <w:rPr>
          <w:lang w:val="en-GB"/>
        </w:rPr>
        <w:t>world wide application, REFIR</w:t>
      </w:r>
      <w:r w:rsidRPr="008A62D7">
        <w:rPr>
          <w:lang w:val="en-GB"/>
        </w:rPr>
        <w:t xml:space="preserve"> was designed </w:t>
      </w:r>
      <w:r w:rsidR="00D91F5E" w:rsidRPr="008A62D7">
        <w:rPr>
          <w:lang w:val="en-GB"/>
        </w:rPr>
        <w:t>to guarantee</w:t>
      </w:r>
      <w:r w:rsidRPr="008A62D7">
        <w:rPr>
          <w:lang w:val="en-GB"/>
        </w:rPr>
        <w:t xml:space="preserve"> a high degree of flexibility. Before becoming operative, a </w:t>
      </w:r>
      <w:r w:rsidR="00E12DDB" w:rsidRPr="008A62D7">
        <w:rPr>
          <w:lang w:val="en-GB"/>
        </w:rPr>
        <w:t>set of five</w:t>
      </w:r>
      <w:r w:rsidRPr="008A62D7">
        <w:rPr>
          <w:lang w:val="en-GB"/>
        </w:rPr>
        <w:t xml:space="preserve"> “.ini” files have to be created, containing information about the monitored vents and specifying the auto-stream data sources. These files have to be located in a subfolder named “refir_config”</w:t>
      </w:r>
      <w:r w:rsidR="00D91F5E" w:rsidRPr="008A62D7">
        <w:rPr>
          <w:lang w:val="en-GB"/>
        </w:rPr>
        <w:t xml:space="preserve"> from where </w:t>
      </w:r>
      <w:r w:rsidRPr="008A62D7">
        <w:rPr>
          <w:lang w:val="en-GB"/>
        </w:rPr>
        <w:t>FIX and FOXI can access their content</w:t>
      </w:r>
      <w:r w:rsidR="00D62B3F" w:rsidRPr="008A62D7">
        <w:rPr>
          <w:lang w:val="en-GB"/>
        </w:rPr>
        <w:t xml:space="preserve"> (see </w:t>
      </w:r>
      <w:r w:rsidR="00C96089" w:rsidRPr="008A62D7">
        <w:rPr>
          <w:lang w:val="en-GB"/>
        </w:rPr>
        <w:fldChar w:fldCharType="begin"/>
      </w:r>
      <w:r w:rsidR="00C96089" w:rsidRPr="008A62D7">
        <w:rPr>
          <w:lang w:val="en-GB"/>
        </w:rPr>
        <w:instrText xml:space="preserve"> REF _Ref482197937 </w:instrText>
      </w:r>
      <w:r w:rsidR="00C96089" w:rsidRPr="008A62D7">
        <w:rPr>
          <w:lang w:val="en-GB"/>
        </w:rPr>
        <w:fldChar w:fldCharType="separate"/>
      </w:r>
      <w:r w:rsidR="00DE7C99" w:rsidRPr="008A62D7">
        <w:rPr>
          <w:lang w:val="en-GB"/>
        </w:rPr>
        <w:t xml:space="preserve">Figure </w:t>
      </w:r>
      <w:r w:rsidR="00DE7C99" w:rsidRPr="008A62D7">
        <w:rPr>
          <w:noProof/>
          <w:lang w:val="en-GB"/>
        </w:rPr>
        <w:t>4</w:t>
      </w:r>
      <w:r w:rsidR="00C96089" w:rsidRPr="008A62D7">
        <w:rPr>
          <w:lang w:val="en-GB"/>
        </w:rPr>
        <w:fldChar w:fldCharType="end"/>
      </w:r>
      <w:r w:rsidR="00C96089" w:rsidRPr="008A62D7">
        <w:rPr>
          <w:lang w:val="en-GB"/>
        </w:rPr>
        <w:t>)</w:t>
      </w:r>
      <w:r w:rsidRPr="008A62D7">
        <w:rPr>
          <w:lang w:val="en-GB"/>
        </w:rPr>
        <w:t xml:space="preserve">. </w:t>
      </w:r>
    </w:p>
    <w:p w14:paraId="348616D5" w14:textId="77777777" w:rsidR="004162E3" w:rsidRPr="008A62D7" w:rsidRDefault="004162E3">
      <w:pPr>
        <w:rPr>
          <w:lang w:val="en-GB"/>
        </w:rPr>
      </w:pPr>
    </w:p>
    <w:p w14:paraId="2BB6EB3F" w14:textId="77777777" w:rsidR="00397053" w:rsidRDefault="00397053" w:rsidP="00397053">
      <w:pPr>
        <w:keepNext/>
        <w:rPr>
          <w:ins w:id="661" w:author="Dioguardi, Fabio" w:date="2019-01-25T15:55:00Z"/>
        </w:rPr>
      </w:pPr>
      <w:ins w:id="662" w:author="Dioguardi, Fabio" w:date="2019-01-24T15:30:00Z">
        <w:r>
          <w:pict w14:anchorId="053A3270">
            <v:shape id="_x0000_i1055" type="#_x0000_t75" style="width:379.5pt;height:287.25pt">
              <v:imagedata r:id="rId11" o:title="figure_4"/>
            </v:shape>
          </w:pict>
        </w:r>
      </w:ins>
    </w:p>
    <w:p w14:paraId="3D60CCA0" w14:textId="0B3442FC" w:rsidR="00D62B3F" w:rsidRPr="00387F5A" w:rsidDel="00397053" w:rsidRDefault="00397053" w:rsidP="00387F5A">
      <w:pPr>
        <w:pStyle w:val="Caption"/>
        <w:rPr>
          <w:del w:id="663" w:author="Dioguardi, Fabio" w:date="2019-01-25T15:55:00Z"/>
        </w:rPr>
      </w:pPr>
      <w:ins w:id="664" w:author="Dioguardi, Fabio" w:date="2019-01-25T15:55:00Z">
        <w:r>
          <w:t xml:space="preserve">Figure </w:t>
        </w:r>
        <w:r>
          <w:fldChar w:fldCharType="begin"/>
        </w:r>
        <w:r>
          <w:instrText xml:space="preserve"> SEQ Figure \* ARABIC </w:instrText>
        </w:r>
      </w:ins>
      <w:r>
        <w:fldChar w:fldCharType="separate"/>
      </w:r>
      <w:ins w:id="665" w:author="Dioguardi, Fabio" w:date="2019-01-25T16:40:00Z">
        <w:r w:rsidR="00887E86">
          <w:rPr>
            <w:noProof/>
          </w:rPr>
          <w:t>4</w:t>
        </w:r>
      </w:ins>
      <w:ins w:id="666" w:author="Dioguardi, Fabio" w:date="2019-01-25T15:55:00Z">
        <w:r>
          <w:fldChar w:fldCharType="end"/>
        </w:r>
        <w:r>
          <w:t xml:space="preserve">. </w:t>
        </w:r>
        <w:r w:rsidRPr="008A5F60">
          <w:t>Content of the folder refir_config: This folder needs to include all five mandatory ".ini" files. In addition it can contain the ".ini" file generator FoxSet.</w:t>
        </w:r>
        <w:r>
          <w:t xml:space="preserve"> Finally, the spreadsheet containing the Smithsonian catalogue of volcanoes (with name, location and vent height) is available (“SI_volcanoes_list.xlsx”).</w:t>
        </w:r>
      </w:ins>
    </w:p>
    <w:p w14:paraId="25067D41" w14:textId="77777777" w:rsidR="00D62B3F" w:rsidRPr="008A62D7" w:rsidRDefault="00D62B3F">
      <w:pPr>
        <w:rPr>
          <w:lang w:val="en-GB"/>
        </w:rPr>
      </w:pPr>
    </w:p>
    <w:p w14:paraId="417B96CA" w14:textId="7BD093D1" w:rsidR="004162E3" w:rsidRPr="008A62D7" w:rsidRDefault="004162E3" w:rsidP="0010418F">
      <w:pPr>
        <w:pStyle w:val="Heading2"/>
        <w:rPr>
          <w:lang w:val="en-GB"/>
        </w:rPr>
      </w:pPr>
      <w:bookmarkStart w:id="667" w:name="_Toc536110877"/>
      <w:r w:rsidRPr="008A62D7">
        <w:rPr>
          <w:lang w:val="en-GB"/>
        </w:rPr>
        <w:t>Installation</w:t>
      </w:r>
      <w:bookmarkEnd w:id="667"/>
    </w:p>
    <w:p w14:paraId="2505CDF5" w14:textId="77777777" w:rsidR="004162E3" w:rsidRPr="008A62D7" w:rsidRDefault="004162E3" w:rsidP="004162E3">
      <w:pPr>
        <w:rPr>
          <w:lang w:val="en-GB"/>
        </w:rPr>
      </w:pPr>
      <w:r w:rsidRPr="008A62D7">
        <w:rPr>
          <w:lang w:val="en-GB"/>
        </w:rPr>
        <w:t xml:space="preserve">To setup REFIR, follow the steps listed below. </w:t>
      </w:r>
    </w:p>
    <w:p w14:paraId="703466A0" w14:textId="7B17ECB1" w:rsidR="004E20AA" w:rsidRDefault="004E20AA" w:rsidP="004162E3">
      <w:pPr>
        <w:rPr>
          <w:ins w:id="668" w:author="Dioguardi, Fabio" w:date="2019-01-24T15:26:00Z"/>
          <w:lang w:val="en-GB"/>
        </w:rPr>
      </w:pPr>
    </w:p>
    <w:p w14:paraId="5FE03876" w14:textId="7D0600F7" w:rsidR="008C08C3" w:rsidRDefault="008C08C3" w:rsidP="008C08C3">
      <w:pPr>
        <w:pStyle w:val="ListParagraph"/>
        <w:numPr>
          <w:ilvl w:val="0"/>
          <w:numId w:val="57"/>
        </w:numPr>
        <w:rPr>
          <w:ins w:id="669" w:author="Dioguardi, Fabio" w:date="2019-01-24T15:27:00Z"/>
          <w:lang w:val="en-GB"/>
        </w:rPr>
      </w:pPr>
      <w:ins w:id="670" w:author="Dioguardi, Fabio" w:date="2019-01-24T15:26:00Z">
        <w:r>
          <w:rPr>
            <w:lang w:val="en-GB"/>
          </w:rPr>
          <w:t>Install the dependencies</w:t>
        </w:r>
      </w:ins>
    </w:p>
    <w:p w14:paraId="34DFD155" w14:textId="5609E711" w:rsidR="008C08C3" w:rsidRDefault="008C08C3" w:rsidP="008C08C3">
      <w:pPr>
        <w:pStyle w:val="ListParagraph"/>
        <w:rPr>
          <w:ins w:id="671" w:author="Dioguardi, Fabio" w:date="2019-01-24T15:27:00Z"/>
          <w:lang w:val="en-GB"/>
        </w:rPr>
      </w:pPr>
      <w:ins w:id="672" w:author="Dioguardi, Fabio" w:date="2019-01-24T15:27:00Z">
        <w:r w:rsidRPr="008C08C3">
          <w:rPr>
            <w:lang w:val="en-GB"/>
          </w:rPr>
          <w:t>Install Wgrib2, Grib-tools and the ECMWF Client Key (see section 2.2 for more details).</w:t>
        </w:r>
      </w:ins>
    </w:p>
    <w:p w14:paraId="54F26B50" w14:textId="3FD9B36E" w:rsidR="008C08C3" w:rsidRPr="008C08C3" w:rsidRDefault="008C08C3" w:rsidP="008C08C3">
      <w:pPr>
        <w:pStyle w:val="ListParagraph"/>
        <w:numPr>
          <w:ilvl w:val="0"/>
          <w:numId w:val="57"/>
        </w:numPr>
        <w:rPr>
          <w:ins w:id="673" w:author="Dioguardi, Fabio" w:date="2019-01-24T15:27:00Z"/>
          <w:lang w:val="en-GB"/>
        </w:rPr>
      </w:pPr>
      <w:ins w:id="674" w:author="Dioguardi, Fabio" w:date="2019-01-24T15:27:00Z">
        <w:r>
          <w:rPr>
            <w:lang w:val="en-GB"/>
          </w:rPr>
          <w:t>Install a Python interpreter</w:t>
        </w:r>
      </w:ins>
    </w:p>
    <w:p w14:paraId="06F526AE" w14:textId="2B33A3D1" w:rsidR="008C08C3" w:rsidRDefault="008C08C3" w:rsidP="008C08C3">
      <w:pPr>
        <w:pStyle w:val="ListParagraph"/>
        <w:rPr>
          <w:ins w:id="675" w:author="Dioguardi, Fabio" w:date="2019-01-24T15:27:00Z"/>
          <w:lang w:val="en-GB"/>
        </w:rPr>
      </w:pPr>
      <w:ins w:id="676" w:author="Dioguardi, Fabio" w:date="2019-01-24T15:27:00Z">
        <w:r w:rsidRPr="008C08C3">
          <w:rPr>
            <w:lang w:val="en-GB"/>
          </w:rPr>
          <w:t>The Python script are compatible with Python 3.6 or above. The user can install the standard Python release (</w:t>
        </w:r>
        <w:r w:rsidRPr="008C08C3">
          <w:rPr>
            <w:lang w:val="en-GB"/>
          </w:rPr>
          <w:fldChar w:fldCharType="begin"/>
        </w:r>
        <w:r w:rsidRPr="008C08C3">
          <w:rPr>
            <w:lang w:val="en-GB"/>
          </w:rPr>
          <w:instrText xml:space="preserve"> HYPERLINK "https://www.python.org/" </w:instrText>
        </w:r>
        <w:r w:rsidRPr="008C08C3">
          <w:rPr>
            <w:lang w:val="en-GB"/>
          </w:rPr>
          <w:fldChar w:fldCharType="separate"/>
        </w:r>
        <w:r w:rsidRPr="008C08C3">
          <w:rPr>
            <w:rStyle w:val="Hyperlink"/>
            <w:lang w:val="en-GB"/>
          </w:rPr>
          <w:t>https://www.python.org/</w:t>
        </w:r>
        <w:r w:rsidRPr="008C08C3">
          <w:rPr>
            <w:lang w:val="en-GB"/>
          </w:rPr>
          <w:fldChar w:fldCharType="end"/>
        </w:r>
        <w:r w:rsidRPr="008C08C3">
          <w:rPr>
            <w:lang w:val="en-GB"/>
          </w:rPr>
          <w:t>) or Anaconda (</w:t>
        </w:r>
        <w:r w:rsidRPr="008C08C3">
          <w:rPr>
            <w:lang w:val="en-GB"/>
          </w:rPr>
          <w:fldChar w:fldCharType="begin"/>
        </w:r>
        <w:r w:rsidRPr="008C08C3">
          <w:rPr>
            <w:lang w:val="en-GB"/>
          </w:rPr>
          <w:instrText xml:space="preserve"> HYPERLINK "https://anaconda.org/" </w:instrText>
        </w:r>
        <w:r w:rsidRPr="008C08C3">
          <w:rPr>
            <w:lang w:val="en-GB"/>
          </w:rPr>
          <w:fldChar w:fldCharType="separate"/>
        </w:r>
        <w:r w:rsidRPr="008C08C3">
          <w:rPr>
            <w:rStyle w:val="Hyperlink"/>
            <w:lang w:val="en-GB"/>
          </w:rPr>
          <w:t>https://anaconda.org/</w:t>
        </w:r>
        <w:r w:rsidRPr="008C08C3">
          <w:rPr>
            <w:lang w:val="en-GB"/>
          </w:rPr>
          <w:fldChar w:fldCharType="end"/>
        </w:r>
        <w:r w:rsidRPr="008C08C3">
          <w:rPr>
            <w:lang w:val="en-GB"/>
          </w:rPr>
          <w:t>). The latter opt</w:t>
        </w:r>
        <w:r>
          <w:rPr>
            <w:lang w:val="en-GB"/>
          </w:rPr>
          <w:t>ion is suggested (see next step</w:t>
        </w:r>
        <w:r w:rsidRPr="008C08C3">
          <w:rPr>
            <w:lang w:val="en-GB"/>
          </w:rPr>
          <w:t>).</w:t>
        </w:r>
      </w:ins>
    </w:p>
    <w:p w14:paraId="772050A1" w14:textId="694A4139" w:rsidR="008C08C3" w:rsidRPr="008C08C3" w:rsidRDefault="008C08C3" w:rsidP="008C08C3">
      <w:pPr>
        <w:pStyle w:val="ListParagraph"/>
        <w:numPr>
          <w:ilvl w:val="0"/>
          <w:numId w:val="57"/>
        </w:numPr>
        <w:rPr>
          <w:ins w:id="677" w:author="Dioguardi, Fabio" w:date="2019-01-24T15:27:00Z"/>
          <w:lang w:val="en-GB"/>
        </w:rPr>
      </w:pPr>
      <w:ins w:id="678" w:author="Dioguardi, Fabio" w:date="2019-01-24T15:27:00Z">
        <w:r>
          <w:rPr>
            <w:lang w:val="en-GB"/>
          </w:rPr>
          <w:t>Install Python packages</w:t>
        </w:r>
      </w:ins>
    </w:p>
    <w:p w14:paraId="65DDE4E1" w14:textId="77777777" w:rsidR="008C08C3" w:rsidRPr="008C08C3" w:rsidRDefault="008C08C3" w:rsidP="008C08C3">
      <w:pPr>
        <w:pStyle w:val="ListParagraph"/>
        <w:rPr>
          <w:ins w:id="679" w:author="Dioguardi, Fabio" w:date="2019-01-24T15:28:00Z"/>
          <w:lang w:val="en-GB"/>
        </w:rPr>
      </w:pPr>
      <w:ins w:id="680" w:author="Dioguardi, Fabio" w:date="2019-01-24T15:28:00Z">
        <w:r w:rsidRPr="008C08C3">
          <w:rPr>
            <w:lang w:val="en-GB"/>
          </w:rPr>
          <w:t xml:space="preserve">The following Python packages are needed: </w:t>
        </w:r>
        <w:r w:rsidRPr="008C08C3">
          <w:rPr>
            <w:i/>
            <w:lang w:val="en-GB"/>
          </w:rPr>
          <w:t>ecmwfapi</w:t>
        </w:r>
        <w:r w:rsidRPr="008C08C3">
          <w:rPr>
            <w:lang w:val="en-GB"/>
          </w:rPr>
          <w:t xml:space="preserve">, </w:t>
        </w:r>
        <w:r w:rsidRPr="008C08C3">
          <w:rPr>
            <w:i/>
            <w:lang w:val="en-GB"/>
          </w:rPr>
          <w:t>basemap</w:t>
        </w:r>
        <w:r w:rsidRPr="008C08C3">
          <w:rPr>
            <w:lang w:val="en-GB"/>
          </w:rPr>
          <w:t xml:space="preserve">, </w:t>
        </w:r>
        <w:r w:rsidRPr="008C08C3">
          <w:rPr>
            <w:i/>
            <w:lang w:val="en-GB"/>
          </w:rPr>
          <w:t>future</w:t>
        </w:r>
        <w:r w:rsidRPr="008C08C3">
          <w:rPr>
            <w:lang w:val="en-GB"/>
          </w:rPr>
          <w:t xml:space="preserve">, </w:t>
        </w:r>
        <w:r w:rsidRPr="008C08C3">
          <w:rPr>
            <w:i/>
            <w:lang w:val="en-GB"/>
          </w:rPr>
          <w:t>pandas,</w:t>
        </w:r>
        <w:r w:rsidRPr="008C08C3">
          <w:rPr>
            <w:lang w:val="en-GB"/>
          </w:rPr>
          <w:t xml:space="preserve"> </w:t>
        </w:r>
        <w:r w:rsidRPr="008C08C3">
          <w:rPr>
            <w:i/>
            <w:lang w:val="en-GB"/>
          </w:rPr>
          <w:t>xlrd</w:t>
        </w:r>
        <w:r w:rsidRPr="008C08C3">
          <w:rPr>
            <w:lang w:val="en-GB"/>
          </w:rPr>
          <w:t xml:space="preserve"> and </w:t>
        </w:r>
        <w:r w:rsidRPr="008C08C3">
          <w:rPr>
            <w:i/>
            <w:lang w:val="en-GB"/>
          </w:rPr>
          <w:t>pillow</w:t>
        </w:r>
        <w:r w:rsidRPr="008C08C3">
          <w:rPr>
            <w:lang w:val="en-GB"/>
          </w:rPr>
          <w:t>. For managing packages, it is recommended to set up a Conda virtual environment. In this way it is possible to create a project-specific environment with the needed packages, without altering the original Python installation. The command that is suitable for REFIR is:</w:t>
        </w:r>
      </w:ins>
    </w:p>
    <w:p w14:paraId="0CA27790" w14:textId="77777777" w:rsidR="008C08C3" w:rsidRPr="008C08C3" w:rsidRDefault="008C08C3" w:rsidP="008C08C3">
      <w:pPr>
        <w:pStyle w:val="ListParagraph"/>
        <w:rPr>
          <w:ins w:id="681" w:author="Dioguardi, Fabio" w:date="2019-01-24T15:28:00Z"/>
          <w:i/>
          <w:lang w:val="en-GB"/>
        </w:rPr>
      </w:pPr>
      <w:ins w:id="682" w:author="Dioguardi, Fabio" w:date="2019-01-24T15:28:00Z">
        <w:r w:rsidRPr="008C08C3">
          <w:rPr>
            <w:i/>
            <w:lang w:val="en-GB"/>
          </w:rPr>
          <w:t>conda create --name name_of_environment python=3.7 basemap pandas xlrd future pillow</w:t>
        </w:r>
      </w:ins>
    </w:p>
    <w:p w14:paraId="6A6004D4" w14:textId="325EA5FF" w:rsidR="008C08C3" w:rsidRDefault="008C08C3" w:rsidP="008C08C3">
      <w:pPr>
        <w:pStyle w:val="ListParagraph"/>
        <w:rPr>
          <w:ins w:id="683" w:author="Dioguardi, Fabio" w:date="2019-01-25T15:58:00Z"/>
          <w:lang w:val="en-GB"/>
        </w:rPr>
      </w:pPr>
      <w:ins w:id="684" w:author="Dioguardi, Fabio" w:date="2019-01-24T15:28:00Z">
        <w:r w:rsidRPr="008C08C3">
          <w:rPr>
            <w:lang w:val="en-GB"/>
          </w:rPr>
          <w:lastRenderedPageBreak/>
          <w:t xml:space="preserve">Once the environment has been successfully created, is has to be activate before starting REFIR. This can be done by the command </w:t>
        </w:r>
        <w:r w:rsidRPr="008C08C3">
          <w:rPr>
            <w:i/>
            <w:lang w:val="en-GB"/>
          </w:rPr>
          <w:t>source activate name_of_environment</w:t>
        </w:r>
        <w:r w:rsidRPr="008C08C3">
          <w:rPr>
            <w:lang w:val="en-GB"/>
          </w:rPr>
          <w:t xml:space="preserve"> (Linux) or </w:t>
        </w:r>
        <w:r w:rsidRPr="008C08C3">
          <w:rPr>
            <w:i/>
            <w:lang w:val="en-GB"/>
          </w:rPr>
          <w:t>conda activate name_of_environment</w:t>
        </w:r>
        <w:r w:rsidRPr="008C08C3">
          <w:rPr>
            <w:lang w:val="en-GB"/>
          </w:rPr>
          <w:t xml:space="preserve"> (Windows). Finally, the package </w:t>
        </w:r>
        <w:r w:rsidRPr="008C08C3">
          <w:rPr>
            <w:i/>
            <w:lang w:val="en-GB"/>
          </w:rPr>
          <w:t>ecmwfapi</w:t>
        </w:r>
        <w:r w:rsidRPr="008C08C3">
          <w:rPr>
            <w:lang w:val="en-GB"/>
          </w:rPr>
          <w:t xml:space="preserve"> needs to be installed separately with pip: </w:t>
        </w:r>
        <w:r w:rsidRPr="008C08C3">
          <w:rPr>
            <w:i/>
            <w:lang w:val="en-GB"/>
          </w:rPr>
          <w:t>pip install --user https://software.ecmwf.int/wiki/download/attachments/56664858/ecmwf-api-client-python.tgz</w:t>
        </w:r>
        <w:r w:rsidRPr="008C08C3">
          <w:rPr>
            <w:lang w:val="en-GB"/>
          </w:rPr>
          <w:t xml:space="preserve"> (note that, if the Conda environment solution is being used, the command above has to be run from inside the virtual environment). The environment can be de-activated by the command </w:t>
        </w:r>
        <w:r w:rsidRPr="008C08C3">
          <w:rPr>
            <w:i/>
            <w:lang w:val="en-GB"/>
          </w:rPr>
          <w:t>source deactivate</w:t>
        </w:r>
        <w:r w:rsidRPr="008C08C3">
          <w:rPr>
            <w:lang w:val="en-GB"/>
          </w:rPr>
          <w:t xml:space="preserve"> (Linux) or </w:t>
        </w:r>
        <w:r w:rsidRPr="008C08C3">
          <w:rPr>
            <w:i/>
            <w:lang w:val="en-GB"/>
          </w:rPr>
          <w:t>conda deactivate</w:t>
        </w:r>
        <w:r w:rsidRPr="008C08C3">
          <w:rPr>
            <w:lang w:val="en-GB"/>
          </w:rPr>
          <w:t xml:space="preserve"> (Windows).</w:t>
        </w:r>
      </w:ins>
    </w:p>
    <w:p w14:paraId="683C2CAB" w14:textId="77777777" w:rsidR="00DE5982" w:rsidRDefault="00D37757" w:rsidP="00DE5982">
      <w:pPr>
        <w:pStyle w:val="ListParagraph"/>
        <w:numPr>
          <w:ilvl w:val="0"/>
          <w:numId w:val="57"/>
        </w:numPr>
        <w:rPr>
          <w:ins w:id="685" w:author="Dioguardi, Fabio" w:date="2019-01-25T15:59:00Z"/>
          <w:lang w:val="en-GB"/>
        </w:rPr>
      </w:pPr>
      <w:ins w:id="686" w:author="Dioguardi, Fabio" w:date="2019-01-25T15:59:00Z">
        <w:r>
          <w:rPr>
            <w:lang w:val="en-GB"/>
          </w:rPr>
          <w:t>Assembling the Python scripts</w:t>
        </w:r>
      </w:ins>
    </w:p>
    <w:p w14:paraId="03E93997" w14:textId="7616EAD7" w:rsidR="00DE5982" w:rsidRPr="00DE5982" w:rsidRDefault="00DE5982" w:rsidP="00DE5982">
      <w:pPr>
        <w:pStyle w:val="ListParagraph"/>
        <w:rPr>
          <w:ins w:id="687" w:author="Dioguardi, Fabio" w:date="2019-01-25T15:59:00Z"/>
          <w:lang w:val="en-GB"/>
        </w:rPr>
      </w:pPr>
      <w:ins w:id="688" w:author="Dioguardi, Fabio" w:date="2019-01-25T15:59:00Z">
        <w:r w:rsidRPr="00DE5982">
          <w:rPr>
            <w:lang w:val="en-GB"/>
          </w:rPr>
          <w:t>Place the following scripts and the subfolder “weather” in a working folder of your choice (e.g. C:\programs\refir):</w:t>
        </w:r>
      </w:ins>
    </w:p>
    <w:p w14:paraId="25530943" w14:textId="77777777" w:rsidR="00DE5982" w:rsidRPr="008A62D7" w:rsidRDefault="00DE5982" w:rsidP="00DE5982">
      <w:pPr>
        <w:pStyle w:val="ListParagraph"/>
        <w:numPr>
          <w:ilvl w:val="0"/>
          <w:numId w:val="29"/>
        </w:numPr>
        <w:spacing w:after="160" w:line="259" w:lineRule="auto"/>
        <w:rPr>
          <w:ins w:id="689" w:author="Dioguardi, Fabio" w:date="2019-01-25T15:59:00Z"/>
          <w:lang w:val="en-GB"/>
        </w:rPr>
      </w:pPr>
      <w:ins w:id="690" w:author="Dioguardi, Fabio" w:date="2019-01-25T15:59:00Z">
        <w:r>
          <w:rPr>
            <w:i/>
            <w:lang w:val="en-GB"/>
          </w:rPr>
          <w:t>FIX</w:t>
        </w:r>
        <w:r w:rsidRPr="008A62D7">
          <w:rPr>
            <w:i/>
            <w:lang w:val="en-GB"/>
          </w:rPr>
          <w:t>.py</w:t>
        </w:r>
      </w:ins>
    </w:p>
    <w:p w14:paraId="7D970AAC" w14:textId="77777777" w:rsidR="00DE5982" w:rsidRPr="008A62D7" w:rsidRDefault="00DE5982" w:rsidP="00DE5982">
      <w:pPr>
        <w:pStyle w:val="ListParagraph"/>
        <w:numPr>
          <w:ilvl w:val="0"/>
          <w:numId w:val="29"/>
        </w:numPr>
        <w:spacing w:after="160" w:line="259" w:lineRule="auto"/>
        <w:rPr>
          <w:ins w:id="691" w:author="Dioguardi, Fabio" w:date="2019-01-25T15:59:00Z"/>
          <w:lang w:val="en-GB"/>
        </w:rPr>
      </w:pPr>
      <w:ins w:id="692" w:author="Dioguardi, Fabio" w:date="2019-01-25T15:59:00Z">
        <w:r>
          <w:rPr>
            <w:i/>
            <w:lang w:val="en-GB"/>
          </w:rPr>
          <w:t>FOXI</w:t>
        </w:r>
        <w:r w:rsidRPr="008A62D7">
          <w:rPr>
            <w:i/>
            <w:lang w:val="en-GB"/>
          </w:rPr>
          <w:t>.py</w:t>
        </w:r>
      </w:ins>
    </w:p>
    <w:p w14:paraId="2681540C" w14:textId="77777777" w:rsidR="00DE5982" w:rsidRPr="000F436F" w:rsidRDefault="00DE5982" w:rsidP="00DE5982">
      <w:pPr>
        <w:pStyle w:val="ListParagraph"/>
        <w:numPr>
          <w:ilvl w:val="0"/>
          <w:numId w:val="29"/>
        </w:numPr>
        <w:spacing w:after="160" w:line="259" w:lineRule="auto"/>
        <w:rPr>
          <w:ins w:id="693" w:author="Dioguardi, Fabio" w:date="2019-01-25T15:59:00Z"/>
          <w:lang w:val="en-GB"/>
        </w:rPr>
      </w:pPr>
      <w:ins w:id="694" w:author="Dioguardi, Fabio" w:date="2019-01-25T15:59:00Z">
        <w:r w:rsidRPr="008A62D7">
          <w:rPr>
            <w:i/>
            <w:lang w:val="en-GB"/>
          </w:rPr>
          <w:t>FoxScreen.py</w:t>
        </w:r>
      </w:ins>
    </w:p>
    <w:p w14:paraId="4A820D47" w14:textId="77777777" w:rsidR="00DE5982" w:rsidRPr="000F436F" w:rsidRDefault="00DE5982" w:rsidP="00DE5982">
      <w:pPr>
        <w:pStyle w:val="ListParagraph"/>
        <w:numPr>
          <w:ilvl w:val="0"/>
          <w:numId w:val="29"/>
        </w:numPr>
        <w:spacing w:after="160" w:line="259" w:lineRule="auto"/>
        <w:rPr>
          <w:ins w:id="695" w:author="Dioguardi, Fabio" w:date="2019-01-25T15:59:00Z"/>
          <w:lang w:val="en-GB"/>
        </w:rPr>
      </w:pPr>
      <w:ins w:id="696" w:author="Dioguardi, Fabio" w:date="2019-01-25T15:59:00Z">
        <w:r>
          <w:rPr>
            <w:i/>
            <w:lang w:val="en-GB"/>
          </w:rPr>
          <w:t>REFIR.py</w:t>
        </w:r>
      </w:ins>
    </w:p>
    <w:p w14:paraId="7A442A1E" w14:textId="21D0BE89" w:rsidR="00DE5982" w:rsidRPr="00DE5982" w:rsidRDefault="00DE5982" w:rsidP="00DE5982">
      <w:pPr>
        <w:pStyle w:val="ListParagraph"/>
        <w:numPr>
          <w:ilvl w:val="0"/>
          <w:numId w:val="29"/>
        </w:numPr>
        <w:spacing w:after="160" w:line="259" w:lineRule="auto"/>
        <w:rPr>
          <w:ins w:id="697" w:author="Dioguardi, Fabio" w:date="2019-01-25T15:59:00Z"/>
          <w:lang w:val="en-GB"/>
        </w:rPr>
      </w:pPr>
      <w:ins w:id="698" w:author="Dioguardi, Fabio" w:date="2019-01-25T15:59:00Z">
        <w:r>
          <w:rPr>
            <w:i/>
            <w:lang w:val="en-GB"/>
          </w:rPr>
          <w:t>radar_converter.py</w:t>
        </w:r>
      </w:ins>
    </w:p>
    <w:p w14:paraId="602A6489" w14:textId="0E52296A" w:rsidR="00DE5982" w:rsidRDefault="00DE5982" w:rsidP="00DE5982">
      <w:pPr>
        <w:pStyle w:val="ListParagraph"/>
        <w:numPr>
          <w:ilvl w:val="0"/>
          <w:numId w:val="57"/>
        </w:numPr>
        <w:spacing w:after="160" w:line="259" w:lineRule="auto"/>
        <w:rPr>
          <w:ins w:id="699" w:author="Dioguardi, Fabio" w:date="2019-01-25T16:00:00Z"/>
          <w:lang w:val="en-GB"/>
        </w:rPr>
      </w:pPr>
      <w:ins w:id="700" w:author="Dioguardi, Fabio" w:date="2019-01-25T16:00:00Z">
        <w:r>
          <w:rPr>
            <w:lang w:val="en-GB"/>
          </w:rPr>
          <w:t>Create the configuration files</w:t>
        </w:r>
      </w:ins>
    </w:p>
    <w:p w14:paraId="3BA0FF77" w14:textId="77777777" w:rsidR="00DE5982" w:rsidRPr="00DE5982" w:rsidRDefault="00DE5982" w:rsidP="00DE5982">
      <w:pPr>
        <w:pStyle w:val="ListParagraph"/>
        <w:spacing w:after="160" w:line="259" w:lineRule="auto"/>
        <w:rPr>
          <w:ins w:id="701" w:author="Dioguardi, Fabio" w:date="2019-01-25T16:00:00Z"/>
          <w:lang w:val="en-GB"/>
        </w:rPr>
      </w:pPr>
      <w:ins w:id="702" w:author="Dioguardi, Fabio" w:date="2019-01-25T16:00:00Z">
        <w:r w:rsidRPr="00DE5982">
          <w:rPr>
            <w:lang w:val="en-GB"/>
          </w:rPr>
          <w:t>Place the subfolder named "refir_config", which includes the FoxSet.py script and the Smithsonian Institute list of volcanoes, in the working folder</w:t>
        </w:r>
      </w:ins>
    </w:p>
    <w:p w14:paraId="0EBD0C75" w14:textId="74501843" w:rsidR="00DE5982" w:rsidRPr="00DE5982" w:rsidRDefault="00DE5982" w:rsidP="00DE5982">
      <w:pPr>
        <w:pStyle w:val="ListParagraph"/>
        <w:spacing w:after="160" w:line="259" w:lineRule="auto"/>
        <w:rPr>
          <w:ins w:id="703" w:author="Dioguardi, Fabio" w:date="2019-01-25T16:00:00Z"/>
          <w:lang w:val="en-GB"/>
        </w:rPr>
      </w:pPr>
      <w:ins w:id="704" w:author="Dioguardi, Fabio" w:date="2019-01-25T16:00:00Z">
        <w:r w:rsidRPr="00DE5982">
          <w:rPr>
            <w:lang w:val="en-GB"/>
          </w:rPr>
          <w:t>(In this example: C:\programs\refir\refir_config)</w:t>
        </w:r>
        <w:r>
          <w:rPr>
            <w:lang w:val="en-GB"/>
          </w:rPr>
          <w:t xml:space="preserve">. </w:t>
        </w:r>
        <w:r w:rsidRPr="00DE5982">
          <w:rPr>
            <w:lang w:val="en-GB"/>
          </w:rPr>
          <w:t xml:space="preserve">Within the subfolder “refir_config” generate create the following five files either by running FoxSet.py or a text editor: </w:t>
        </w:r>
      </w:ins>
    </w:p>
    <w:p w14:paraId="0593A04D" w14:textId="4017F0A4" w:rsidR="00DE5982" w:rsidRPr="00DE5982" w:rsidRDefault="00DE5982" w:rsidP="00DE5982">
      <w:pPr>
        <w:pStyle w:val="ListParagraph"/>
        <w:numPr>
          <w:ilvl w:val="0"/>
          <w:numId w:val="58"/>
        </w:numPr>
        <w:spacing w:after="160" w:line="259" w:lineRule="auto"/>
        <w:rPr>
          <w:ins w:id="705" w:author="Dioguardi, Fabio" w:date="2019-01-25T16:00:00Z"/>
          <w:lang w:val="en-GB"/>
        </w:rPr>
      </w:pPr>
      <w:ins w:id="706" w:author="Dioguardi, Fabio" w:date="2019-01-25T16:00:00Z">
        <w:r w:rsidRPr="00DE5982">
          <w:rPr>
            <w:lang w:val="en-GB"/>
          </w:rPr>
          <w:t>volcano_list.ini</w:t>
        </w:r>
      </w:ins>
    </w:p>
    <w:p w14:paraId="0B795B81" w14:textId="6CED3F96" w:rsidR="00DE5982" w:rsidRPr="00DE5982" w:rsidRDefault="00DE5982" w:rsidP="00DE5982">
      <w:pPr>
        <w:pStyle w:val="ListParagraph"/>
        <w:numPr>
          <w:ilvl w:val="0"/>
          <w:numId w:val="58"/>
        </w:numPr>
        <w:spacing w:after="160" w:line="259" w:lineRule="auto"/>
        <w:rPr>
          <w:ins w:id="707" w:author="Dioguardi, Fabio" w:date="2019-01-25T16:00:00Z"/>
          <w:lang w:val="en-GB"/>
        </w:rPr>
      </w:pPr>
      <w:ins w:id="708" w:author="Dioguardi, Fabio" w:date="2019-01-25T16:00:00Z">
        <w:r w:rsidRPr="00DE5982">
          <w:rPr>
            <w:lang w:val="en-GB"/>
          </w:rPr>
          <w:t>Cband.ini</w:t>
        </w:r>
      </w:ins>
    </w:p>
    <w:p w14:paraId="49B819D0" w14:textId="29157706" w:rsidR="00DE5982" w:rsidRPr="00DE5982" w:rsidRDefault="00DE5982" w:rsidP="00DE5982">
      <w:pPr>
        <w:pStyle w:val="ListParagraph"/>
        <w:numPr>
          <w:ilvl w:val="0"/>
          <w:numId w:val="58"/>
        </w:numPr>
        <w:spacing w:after="160" w:line="259" w:lineRule="auto"/>
        <w:rPr>
          <w:ins w:id="709" w:author="Dioguardi, Fabio" w:date="2019-01-25T16:00:00Z"/>
          <w:lang w:val="en-GB"/>
        </w:rPr>
      </w:pPr>
      <w:ins w:id="710" w:author="Dioguardi, Fabio" w:date="2019-01-25T16:00:00Z">
        <w:r w:rsidRPr="00DE5982">
          <w:rPr>
            <w:lang w:val="en-GB"/>
          </w:rPr>
          <w:t>Xband.ini</w:t>
        </w:r>
      </w:ins>
    </w:p>
    <w:p w14:paraId="36C31203" w14:textId="42F28B66" w:rsidR="00DE5982" w:rsidRPr="00DE5982" w:rsidRDefault="00DE5982" w:rsidP="00DE5982">
      <w:pPr>
        <w:pStyle w:val="ListParagraph"/>
        <w:numPr>
          <w:ilvl w:val="0"/>
          <w:numId w:val="58"/>
        </w:numPr>
        <w:spacing w:after="160" w:line="259" w:lineRule="auto"/>
        <w:rPr>
          <w:ins w:id="711" w:author="Dioguardi, Fabio" w:date="2019-01-25T16:00:00Z"/>
          <w:lang w:val="en-GB"/>
        </w:rPr>
      </w:pPr>
      <w:ins w:id="712" w:author="Dioguardi, Fabio" w:date="2019-01-25T16:00:00Z">
        <w:r w:rsidRPr="00DE5982">
          <w:rPr>
            <w:lang w:val="en-GB"/>
          </w:rPr>
          <w:t>Cam.ini</w:t>
        </w:r>
      </w:ins>
    </w:p>
    <w:p w14:paraId="010B7C7C" w14:textId="601371D2" w:rsidR="00DE5982" w:rsidRPr="00DE5982" w:rsidRDefault="00DE5982" w:rsidP="00DE5982">
      <w:pPr>
        <w:pStyle w:val="ListParagraph"/>
        <w:numPr>
          <w:ilvl w:val="0"/>
          <w:numId w:val="58"/>
        </w:numPr>
        <w:spacing w:after="160" w:line="259" w:lineRule="auto"/>
        <w:rPr>
          <w:ins w:id="713" w:author="Dioguardi, Fabio" w:date="2019-01-25T15:59:00Z"/>
          <w:lang w:val="en-GB"/>
        </w:rPr>
      </w:pPr>
      <w:ins w:id="714" w:author="Dioguardi, Fabio" w:date="2019-01-25T16:00:00Z">
        <w:r w:rsidRPr="00DE5982">
          <w:rPr>
            <w:lang w:val="en-GB"/>
          </w:rPr>
          <w:t>volc_database.ini</w:t>
        </w:r>
      </w:ins>
    </w:p>
    <w:p w14:paraId="63257242" w14:textId="203AD5FD" w:rsidR="00DE5982" w:rsidRPr="008C08C3" w:rsidDel="00DE5982" w:rsidRDefault="00A32164" w:rsidP="00DE5982">
      <w:pPr>
        <w:pStyle w:val="ListParagraph"/>
        <w:rPr>
          <w:del w:id="715" w:author="Dioguardi, Fabio" w:date="2019-01-25T16:01:00Z"/>
          <w:lang w:val="en-GB"/>
        </w:rPr>
      </w:pPr>
      <w:ins w:id="716" w:author="Dioguardi, Fabio" w:date="2019-01-25T16:01:00Z">
        <w:r>
          <w:rPr>
            <w:lang w:val="en-GB"/>
          </w:rPr>
          <w:t>These two options are described in detail in the following subsections.</w:t>
        </w:r>
      </w:ins>
    </w:p>
    <w:p w14:paraId="6ABAEDAB" w14:textId="75F52F10" w:rsidR="004162E3" w:rsidRPr="008A62D7" w:rsidDel="00DE5982" w:rsidRDefault="004162E3" w:rsidP="001507E8">
      <w:pPr>
        <w:pStyle w:val="Heading3"/>
        <w:numPr>
          <w:ilvl w:val="0"/>
          <w:numId w:val="27"/>
        </w:numPr>
        <w:spacing w:line="259" w:lineRule="auto"/>
        <w:rPr>
          <w:del w:id="717" w:author="Dioguardi, Fabio" w:date="2019-01-25T15:59:00Z"/>
          <w:lang w:val="en-GB"/>
        </w:rPr>
      </w:pPr>
      <w:bookmarkStart w:id="718" w:name="_Toc483233327"/>
      <w:bookmarkStart w:id="719" w:name="_Toc536110878"/>
      <w:del w:id="720" w:author="Dioguardi, Fabio" w:date="2019-01-25T15:59:00Z">
        <w:r w:rsidRPr="008A62D7" w:rsidDel="00DE5982">
          <w:rPr>
            <w:lang w:val="en-GB"/>
          </w:rPr>
          <w:delText>Assembling the python scripts</w:delText>
        </w:r>
        <w:bookmarkEnd w:id="718"/>
        <w:bookmarkEnd w:id="719"/>
      </w:del>
    </w:p>
    <w:p w14:paraId="203CA5C5" w14:textId="53168843" w:rsidR="004162E3" w:rsidRPr="008A62D7" w:rsidDel="00DE5982" w:rsidRDefault="004162E3" w:rsidP="004162E3">
      <w:pPr>
        <w:ind w:left="360"/>
        <w:rPr>
          <w:del w:id="721" w:author="Dioguardi, Fabio" w:date="2019-01-25T15:59:00Z"/>
          <w:lang w:val="en-GB"/>
        </w:rPr>
      </w:pPr>
      <w:del w:id="722" w:author="Dioguardi, Fabio" w:date="2019-01-25T15:59:00Z">
        <w:r w:rsidRPr="008A62D7" w:rsidDel="00DE5982">
          <w:rPr>
            <w:lang w:val="en-GB"/>
          </w:rPr>
          <w:delText xml:space="preserve">Place the following </w:delText>
        </w:r>
      </w:del>
      <w:del w:id="723" w:author="Dioguardi, Fabio" w:date="2019-01-22T16:31:00Z">
        <w:r w:rsidRPr="008A62D7" w:rsidDel="00CF3F9A">
          <w:rPr>
            <w:lang w:val="en-GB"/>
          </w:rPr>
          <w:delText xml:space="preserve">three </w:delText>
        </w:r>
      </w:del>
      <w:del w:id="724" w:author="Dioguardi, Fabio" w:date="2019-01-25T15:59:00Z">
        <w:r w:rsidRPr="008A62D7" w:rsidDel="00DE5982">
          <w:rPr>
            <w:lang w:val="en-GB"/>
          </w:rPr>
          <w:delText>scripts in a working folder of your choice (e.g. C:\programs\refir):</w:delText>
        </w:r>
      </w:del>
    </w:p>
    <w:p w14:paraId="51B03894" w14:textId="1A1DEDAE" w:rsidR="004162E3" w:rsidRPr="008A62D7" w:rsidDel="00DE5982" w:rsidRDefault="004162E3" w:rsidP="001507E8">
      <w:pPr>
        <w:pStyle w:val="ListParagraph"/>
        <w:numPr>
          <w:ilvl w:val="0"/>
          <w:numId w:val="29"/>
        </w:numPr>
        <w:spacing w:after="160" w:line="259" w:lineRule="auto"/>
        <w:rPr>
          <w:del w:id="725" w:author="Dioguardi, Fabio" w:date="2019-01-25T15:59:00Z"/>
          <w:lang w:val="en-GB"/>
        </w:rPr>
      </w:pPr>
      <w:del w:id="726" w:author="Dioguardi, Fabio" w:date="2018-11-07T09:42:00Z">
        <w:r w:rsidRPr="008A62D7" w:rsidDel="00971732">
          <w:rPr>
            <w:i/>
            <w:lang w:val="en-GB"/>
          </w:rPr>
          <w:delText>fix</w:delText>
        </w:r>
      </w:del>
      <w:del w:id="727" w:author="Dioguardi, Fabio" w:date="2019-01-25T15:59:00Z">
        <w:r w:rsidRPr="008A62D7" w:rsidDel="00DE5982">
          <w:rPr>
            <w:i/>
            <w:lang w:val="en-GB"/>
          </w:rPr>
          <w:delText>.py</w:delText>
        </w:r>
      </w:del>
    </w:p>
    <w:p w14:paraId="70776093" w14:textId="731CAE5E" w:rsidR="004162E3" w:rsidRPr="008A62D7" w:rsidDel="00DE5982" w:rsidRDefault="004162E3" w:rsidP="001507E8">
      <w:pPr>
        <w:pStyle w:val="ListParagraph"/>
        <w:numPr>
          <w:ilvl w:val="0"/>
          <w:numId w:val="29"/>
        </w:numPr>
        <w:spacing w:after="160" w:line="259" w:lineRule="auto"/>
        <w:rPr>
          <w:del w:id="728" w:author="Dioguardi, Fabio" w:date="2019-01-25T15:59:00Z"/>
          <w:lang w:val="en-GB"/>
        </w:rPr>
      </w:pPr>
      <w:del w:id="729" w:author="Dioguardi, Fabio" w:date="2018-11-07T09:42:00Z">
        <w:r w:rsidRPr="008A62D7" w:rsidDel="00971732">
          <w:rPr>
            <w:i/>
            <w:lang w:val="en-GB"/>
          </w:rPr>
          <w:delText>foxi</w:delText>
        </w:r>
      </w:del>
      <w:del w:id="730" w:author="Dioguardi, Fabio" w:date="2019-01-25T15:59:00Z">
        <w:r w:rsidRPr="008A62D7" w:rsidDel="00DE5982">
          <w:rPr>
            <w:i/>
            <w:lang w:val="en-GB"/>
          </w:rPr>
          <w:delText>.py</w:delText>
        </w:r>
      </w:del>
    </w:p>
    <w:p w14:paraId="09400BCE" w14:textId="6492597B" w:rsidR="00953880" w:rsidRPr="008A62D7" w:rsidDel="00DE5982" w:rsidRDefault="00D11C49" w:rsidP="001507E8">
      <w:pPr>
        <w:pStyle w:val="ListParagraph"/>
        <w:numPr>
          <w:ilvl w:val="0"/>
          <w:numId w:val="29"/>
        </w:numPr>
        <w:spacing w:after="160" w:line="259" w:lineRule="auto"/>
        <w:rPr>
          <w:del w:id="731" w:author="Dioguardi, Fabio" w:date="2019-01-25T15:59:00Z"/>
          <w:lang w:val="en-GB"/>
        </w:rPr>
      </w:pPr>
      <w:del w:id="732" w:author="Dioguardi, Fabio" w:date="2019-01-25T15:59:00Z">
        <w:r w:rsidRPr="008A62D7" w:rsidDel="00DE5982">
          <w:rPr>
            <w:i/>
            <w:lang w:val="en-GB"/>
          </w:rPr>
          <w:delText>FoxScreen</w:delText>
        </w:r>
        <w:r w:rsidR="004162E3" w:rsidRPr="008A62D7" w:rsidDel="00DE5982">
          <w:rPr>
            <w:i/>
            <w:lang w:val="en-GB"/>
          </w:rPr>
          <w:delText>.py</w:delText>
        </w:r>
      </w:del>
    </w:p>
    <w:p w14:paraId="3A5C6D3A" w14:textId="06FE0284" w:rsidR="004162E3" w:rsidRPr="008A62D7" w:rsidDel="00DE5982" w:rsidRDefault="004162E3" w:rsidP="001507E8">
      <w:pPr>
        <w:pStyle w:val="Heading3"/>
        <w:numPr>
          <w:ilvl w:val="0"/>
          <w:numId w:val="27"/>
        </w:numPr>
        <w:spacing w:line="259" w:lineRule="auto"/>
        <w:rPr>
          <w:del w:id="733" w:author="Dioguardi, Fabio" w:date="2019-01-25T16:01:00Z"/>
          <w:lang w:val="en-GB"/>
        </w:rPr>
      </w:pPr>
      <w:bookmarkStart w:id="734" w:name="_Toc483233328"/>
      <w:bookmarkStart w:id="735" w:name="_Toc536110879"/>
      <w:del w:id="736" w:author="Dioguardi, Fabio" w:date="2019-01-22T16:28:00Z">
        <w:r w:rsidRPr="008A62D7" w:rsidDel="00E772C5">
          <w:rPr>
            <w:lang w:val="en-GB"/>
          </w:rPr>
          <w:delText>Within the working directory create a subfolder named</w:delText>
        </w:r>
      </w:del>
      <w:del w:id="737" w:author="Dioguardi, Fabio" w:date="2019-01-25T16:01:00Z">
        <w:r w:rsidRPr="008A62D7" w:rsidDel="00DE5982">
          <w:rPr>
            <w:lang w:val="en-GB"/>
          </w:rPr>
          <w:delText xml:space="preserve"> "refir_config"</w:delText>
        </w:r>
        <w:bookmarkEnd w:id="734"/>
        <w:bookmarkEnd w:id="735"/>
      </w:del>
    </w:p>
    <w:p w14:paraId="533AA5E4" w14:textId="711D9CAE" w:rsidR="00E74A39" w:rsidRPr="008A62D7" w:rsidDel="00DE5982" w:rsidRDefault="004162E3" w:rsidP="00E74A39">
      <w:pPr>
        <w:ind w:firstLine="360"/>
        <w:rPr>
          <w:del w:id="738" w:author="Dioguardi, Fabio" w:date="2019-01-25T16:01:00Z"/>
          <w:lang w:val="en-GB"/>
        </w:rPr>
      </w:pPr>
      <w:del w:id="739" w:author="Dioguardi, Fabio" w:date="2019-01-25T16:01:00Z">
        <w:r w:rsidRPr="008A62D7" w:rsidDel="00DE5982">
          <w:rPr>
            <w:lang w:val="en-GB"/>
          </w:rPr>
          <w:delText>(In this example: C:\programs\refir\refir_config)</w:delText>
        </w:r>
      </w:del>
    </w:p>
    <w:p w14:paraId="069212EF" w14:textId="48EDBD09" w:rsidR="004162E3" w:rsidRPr="008A62D7" w:rsidDel="00DE5982" w:rsidRDefault="004162E3" w:rsidP="001507E8">
      <w:pPr>
        <w:pStyle w:val="Heading3"/>
        <w:numPr>
          <w:ilvl w:val="0"/>
          <w:numId w:val="27"/>
        </w:numPr>
        <w:spacing w:line="259" w:lineRule="auto"/>
        <w:rPr>
          <w:del w:id="740" w:author="Dioguardi, Fabio" w:date="2019-01-25T16:01:00Z"/>
          <w:lang w:val="en-GB"/>
        </w:rPr>
      </w:pPr>
      <w:bookmarkStart w:id="741" w:name="_Toc483233329"/>
      <w:bookmarkStart w:id="742" w:name="_Toc536110880"/>
      <w:del w:id="743" w:author="Dioguardi, Fabio" w:date="2019-01-25T16:01:00Z">
        <w:r w:rsidRPr="008A62D7" w:rsidDel="00DE5982">
          <w:rPr>
            <w:lang w:val="en-GB"/>
          </w:rPr>
          <w:delText xml:space="preserve">Within the subfolder “refir_config” </w:delText>
        </w:r>
      </w:del>
      <w:del w:id="744" w:author="Dioguardi, Fabio" w:date="2019-01-22T16:29:00Z">
        <w:r w:rsidRPr="008A62D7" w:rsidDel="00E74A39">
          <w:rPr>
            <w:lang w:val="en-GB"/>
          </w:rPr>
          <w:delText xml:space="preserve">generate </w:delText>
        </w:r>
      </w:del>
      <w:del w:id="745" w:author="Dioguardi, Fabio" w:date="2019-01-25T16:01:00Z">
        <w:r w:rsidRPr="008A62D7" w:rsidDel="00DE5982">
          <w:rPr>
            <w:lang w:val="en-GB"/>
          </w:rPr>
          <w:delText>the following five files:</w:delText>
        </w:r>
        <w:bookmarkEnd w:id="741"/>
        <w:bookmarkEnd w:id="742"/>
        <w:r w:rsidRPr="008A62D7" w:rsidDel="00DE5982">
          <w:rPr>
            <w:lang w:val="en-GB"/>
          </w:rPr>
          <w:delText xml:space="preserve"> </w:delText>
        </w:r>
      </w:del>
    </w:p>
    <w:p w14:paraId="2CED017D" w14:textId="3862F38E" w:rsidR="004162E3" w:rsidRPr="008A62D7" w:rsidDel="00DE5982" w:rsidRDefault="004162E3" w:rsidP="001507E8">
      <w:pPr>
        <w:pStyle w:val="ListParagraph"/>
        <w:numPr>
          <w:ilvl w:val="0"/>
          <w:numId w:val="28"/>
        </w:numPr>
        <w:spacing w:after="160" w:line="259" w:lineRule="auto"/>
        <w:rPr>
          <w:del w:id="746" w:author="Dioguardi, Fabio" w:date="2019-01-25T16:01:00Z"/>
          <w:i/>
          <w:lang w:val="en-GB"/>
        </w:rPr>
      </w:pPr>
      <w:del w:id="747" w:author="Dioguardi, Fabio" w:date="2019-01-25T16:01:00Z">
        <w:r w:rsidRPr="008A62D7" w:rsidDel="00DE5982">
          <w:rPr>
            <w:i/>
            <w:lang w:val="en-GB"/>
          </w:rPr>
          <w:delText>volcano_list.ini</w:delText>
        </w:r>
      </w:del>
    </w:p>
    <w:p w14:paraId="1B5EE7C3" w14:textId="47266B6C" w:rsidR="004162E3" w:rsidRPr="008A62D7" w:rsidDel="00DE5982" w:rsidRDefault="004162E3" w:rsidP="001507E8">
      <w:pPr>
        <w:pStyle w:val="ListParagraph"/>
        <w:numPr>
          <w:ilvl w:val="0"/>
          <w:numId w:val="28"/>
        </w:numPr>
        <w:spacing w:after="160" w:line="259" w:lineRule="auto"/>
        <w:rPr>
          <w:del w:id="748" w:author="Dioguardi, Fabio" w:date="2019-01-25T16:01:00Z"/>
          <w:i/>
          <w:lang w:val="en-GB"/>
        </w:rPr>
      </w:pPr>
      <w:del w:id="749" w:author="Dioguardi, Fabio" w:date="2019-01-25T16:01:00Z">
        <w:r w:rsidRPr="008A62D7" w:rsidDel="00DE5982">
          <w:rPr>
            <w:i/>
            <w:lang w:val="en-GB"/>
          </w:rPr>
          <w:delText>Cband.ini</w:delText>
        </w:r>
      </w:del>
    </w:p>
    <w:p w14:paraId="22EDE508" w14:textId="27F3EA19" w:rsidR="004162E3" w:rsidRPr="008A62D7" w:rsidDel="00DE5982" w:rsidRDefault="004162E3" w:rsidP="001507E8">
      <w:pPr>
        <w:pStyle w:val="ListParagraph"/>
        <w:numPr>
          <w:ilvl w:val="0"/>
          <w:numId w:val="28"/>
        </w:numPr>
        <w:spacing w:after="160" w:line="259" w:lineRule="auto"/>
        <w:rPr>
          <w:del w:id="750" w:author="Dioguardi, Fabio" w:date="2019-01-25T16:01:00Z"/>
          <w:i/>
          <w:lang w:val="en-GB"/>
        </w:rPr>
      </w:pPr>
      <w:del w:id="751" w:author="Dioguardi, Fabio" w:date="2019-01-25T16:01:00Z">
        <w:r w:rsidRPr="008A62D7" w:rsidDel="00DE5982">
          <w:rPr>
            <w:i/>
            <w:lang w:val="en-GB"/>
          </w:rPr>
          <w:delText>Xband.ini</w:delText>
        </w:r>
      </w:del>
    </w:p>
    <w:p w14:paraId="1B78186F" w14:textId="53688F15" w:rsidR="004162E3" w:rsidRPr="008A62D7" w:rsidDel="00DE5982" w:rsidRDefault="004162E3" w:rsidP="001507E8">
      <w:pPr>
        <w:pStyle w:val="ListParagraph"/>
        <w:numPr>
          <w:ilvl w:val="0"/>
          <w:numId w:val="28"/>
        </w:numPr>
        <w:spacing w:after="160" w:line="259" w:lineRule="auto"/>
        <w:rPr>
          <w:del w:id="752" w:author="Dioguardi, Fabio" w:date="2019-01-25T16:01:00Z"/>
          <w:i/>
          <w:lang w:val="en-GB"/>
        </w:rPr>
      </w:pPr>
      <w:del w:id="753" w:author="Dioguardi, Fabio" w:date="2019-01-25T16:01:00Z">
        <w:r w:rsidRPr="008A62D7" w:rsidDel="00DE5982">
          <w:rPr>
            <w:i/>
            <w:lang w:val="en-GB"/>
          </w:rPr>
          <w:delText>Cam.ini</w:delText>
        </w:r>
      </w:del>
    </w:p>
    <w:p w14:paraId="7A60DF72" w14:textId="2FF51172" w:rsidR="00E74A39" w:rsidRPr="00E74A39" w:rsidDel="00DE5982" w:rsidRDefault="004162E3" w:rsidP="00E74A39">
      <w:pPr>
        <w:pStyle w:val="ListParagraph"/>
        <w:numPr>
          <w:ilvl w:val="0"/>
          <w:numId w:val="28"/>
        </w:numPr>
        <w:spacing w:after="160" w:line="259" w:lineRule="auto"/>
        <w:rPr>
          <w:del w:id="754" w:author="Dioguardi, Fabio" w:date="2019-01-25T16:01:00Z"/>
          <w:i/>
          <w:lang w:val="en-GB"/>
        </w:rPr>
      </w:pPr>
      <w:del w:id="755" w:author="Dioguardi, Fabio" w:date="2019-01-25T16:01:00Z">
        <w:r w:rsidRPr="008A62D7" w:rsidDel="00DE5982">
          <w:rPr>
            <w:i/>
            <w:lang w:val="en-GB"/>
          </w:rPr>
          <w:delText>volc_database.ini</w:delText>
        </w:r>
      </w:del>
      <w:del w:id="756" w:author="Dioguardi, Fabio" w:date="2019-01-22T16:30:00Z">
        <w:r w:rsidRPr="00E74A39" w:rsidDel="00E74A39">
          <w:rPr>
            <w:i/>
            <w:lang w:val="en-GB"/>
          </w:rPr>
          <w:delText xml:space="preserve"> </w:delText>
        </w:r>
      </w:del>
    </w:p>
    <w:p w14:paraId="3DBCA35A" w14:textId="13D2CCFC" w:rsidR="004162E3" w:rsidRPr="008A62D7" w:rsidDel="00E74A39" w:rsidRDefault="004162E3" w:rsidP="004162E3">
      <w:pPr>
        <w:rPr>
          <w:del w:id="757" w:author="Dioguardi, Fabio" w:date="2019-01-22T16:30:00Z"/>
          <w:lang w:val="en-GB"/>
        </w:rPr>
      </w:pPr>
      <w:del w:id="758" w:author="Dioguardi, Fabio" w:date="2019-01-22T16:30:00Z">
        <w:r w:rsidRPr="008A62D7" w:rsidDel="00E74A39">
          <w:rPr>
            <w:lang w:val="en-GB"/>
          </w:rPr>
          <w:delText>These can be generated by one of two options:</w:delText>
        </w:r>
        <w:r w:rsidR="007A432C" w:rsidRPr="008A62D7" w:rsidDel="00E74A39">
          <w:rPr>
            <w:lang w:val="en-GB"/>
          </w:rPr>
          <w:delText xml:space="preserve"> Either creating them manually using a text editor </w:delText>
        </w:r>
        <w:r w:rsidR="00D91F5E" w:rsidRPr="008A62D7" w:rsidDel="00E74A39">
          <w:rPr>
            <w:lang w:val="en-GB"/>
          </w:rPr>
          <w:delText>o</w:delText>
        </w:r>
        <w:r w:rsidR="007A432C" w:rsidRPr="008A62D7" w:rsidDel="00E74A39">
          <w:rPr>
            <w:lang w:val="en-GB"/>
          </w:rPr>
          <w:delText xml:space="preserve">r using the python script FoxSet.py. Both </w:delText>
        </w:r>
        <w:r w:rsidR="00A80339" w:rsidRPr="008A62D7" w:rsidDel="00E74A39">
          <w:rPr>
            <w:lang w:val="en-GB"/>
          </w:rPr>
          <w:delText xml:space="preserve">set up </w:delText>
        </w:r>
        <w:r w:rsidR="007A432C" w:rsidRPr="008A62D7" w:rsidDel="00E74A39">
          <w:rPr>
            <w:lang w:val="en-GB"/>
          </w:rPr>
          <w:delText>options are subsequently described.</w:delText>
        </w:r>
      </w:del>
    </w:p>
    <w:p w14:paraId="74346D78" w14:textId="77777777" w:rsidR="00A80339" w:rsidRPr="008A62D7" w:rsidRDefault="00A80339" w:rsidP="004162E3">
      <w:pPr>
        <w:rPr>
          <w:lang w:val="en-GB"/>
        </w:rPr>
      </w:pPr>
    </w:p>
    <w:p w14:paraId="6A82913E" w14:textId="77777777" w:rsidR="004E20AA" w:rsidRPr="008A62D7" w:rsidRDefault="004E20AA" w:rsidP="004162E3">
      <w:pPr>
        <w:rPr>
          <w:lang w:val="en-GB"/>
        </w:rPr>
      </w:pPr>
    </w:p>
    <w:p w14:paraId="20745179" w14:textId="7ABFB8A1" w:rsidR="00A80339" w:rsidRPr="008A62D7" w:rsidRDefault="00A80339" w:rsidP="00A32164">
      <w:pPr>
        <w:pStyle w:val="Heading3"/>
        <w:rPr>
          <w:lang w:val="en-GB"/>
        </w:rPr>
        <w:pPrChange w:id="759" w:author="Dioguardi, Fabio" w:date="2019-01-25T16:02:00Z">
          <w:pPr>
            <w:pStyle w:val="Heading2"/>
            <w:numPr>
              <w:ilvl w:val="0"/>
              <w:numId w:val="0"/>
            </w:numPr>
            <w:ind w:firstLine="0"/>
          </w:pPr>
        </w:pPrChange>
      </w:pPr>
      <w:bookmarkStart w:id="760" w:name="_Toc536110881"/>
      <w:r w:rsidRPr="008A62D7">
        <w:rPr>
          <w:lang w:val="en-GB"/>
        </w:rPr>
        <w:t>Option 1 –manually creating the “.ini” files by using a text editor</w:t>
      </w:r>
      <w:bookmarkEnd w:id="760"/>
    </w:p>
    <w:p w14:paraId="6D5319E5" w14:textId="77777777" w:rsidR="001430E8" w:rsidRPr="008A62D7" w:rsidRDefault="001430E8" w:rsidP="001430E8">
      <w:pPr>
        <w:rPr>
          <w:lang w:val="en-GB"/>
        </w:rPr>
      </w:pPr>
    </w:p>
    <w:p w14:paraId="3BE99E13" w14:textId="77777777" w:rsidR="00A80339" w:rsidRPr="008A62D7" w:rsidRDefault="00A80339" w:rsidP="00A32164">
      <w:pPr>
        <w:pStyle w:val="Heading4"/>
        <w:rPr>
          <w:lang w:val="en-GB"/>
        </w:rPr>
      </w:pPr>
      <w:del w:id="761" w:author="Dioguardi, Fabio" w:date="2019-01-25T16:03:00Z">
        <w:r w:rsidRPr="008A62D7" w:rsidDel="009A133B">
          <w:rPr>
            <w:lang w:val="en-GB"/>
          </w:rPr>
          <w:lastRenderedPageBreak/>
          <w:delText xml:space="preserve">a. </w:delText>
        </w:r>
      </w:del>
      <w:r w:rsidRPr="008A62D7">
        <w:rPr>
          <w:lang w:val="en-GB"/>
        </w:rPr>
        <w:t>Generating “volcano_list.ini”</w:t>
      </w:r>
    </w:p>
    <w:p w14:paraId="0C621825" w14:textId="2FFC24DC" w:rsidR="00A80339" w:rsidRPr="008A62D7" w:rsidRDefault="00A80339" w:rsidP="00A80339">
      <w:pPr>
        <w:rPr>
          <w:lang w:val="en-GB"/>
        </w:rPr>
      </w:pPr>
      <w:r w:rsidRPr="008A62D7">
        <w:rPr>
          <w:lang w:val="en-GB"/>
        </w:rPr>
        <w:t>The file “</w:t>
      </w:r>
      <w:r w:rsidRPr="008A62D7">
        <w:rPr>
          <w:i/>
          <w:lang w:val="en-GB"/>
        </w:rPr>
        <w:t>volcano_list.ini</w:t>
      </w:r>
      <w:r w:rsidRPr="008A62D7">
        <w:rPr>
          <w:lang w:val="en-GB"/>
        </w:rPr>
        <w:t xml:space="preserve">” contains location and vent information of the eruptive sites monitored within REFIR. Up to 10 volcanoes can be assigned. </w:t>
      </w:r>
      <w:r w:rsidR="001430E8" w:rsidRPr="008A62D7">
        <w:rPr>
          <w:lang w:val="en-GB"/>
        </w:rPr>
        <w:fldChar w:fldCharType="begin"/>
      </w:r>
      <w:r w:rsidR="001430E8" w:rsidRPr="008A62D7">
        <w:rPr>
          <w:lang w:val="en-GB"/>
        </w:rPr>
        <w:instrText xml:space="preserve"> REF _Ref482196196 </w:instrText>
      </w:r>
      <w:r w:rsidR="001430E8" w:rsidRPr="008A62D7">
        <w:rPr>
          <w:lang w:val="en-GB"/>
        </w:rPr>
        <w:fldChar w:fldCharType="separate"/>
      </w:r>
      <w:r w:rsidR="00DE7C99" w:rsidRPr="008A62D7">
        <w:rPr>
          <w:lang w:val="en-GB"/>
        </w:rPr>
        <w:t xml:space="preserve">Figure </w:t>
      </w:r>
      <w:r w:rsidR="00DE7C99" w:rsidRPr="008A62D7">
        <w:rPr>
          <w:noProof/>
          <w:lang w:val="en-GB"/>
        </w:rPr>
        <w:t>5</w:t>
      </w:r>
      <w:r w:rsidR="001430E8" w:rsidRPr="008A62D7">
        <w:rPr>
          <w:lang w:val="en-GB"/>
        </w:rPr>
        <w:fldChar w:fldCharType="end"/>
      </w:r>
      <w:r w:rsidR="001430E8" w:rsidRPr="008A62D7">
        <w:rPr>
          <w:lang w:val="en-GB"/>
        </w:rPr>
        <w:t xml:space="preserve"> </w:t>
      </w:r>
      <w:r w:rsidRPr="008A62D7">
        <w:rPr>
          <w:lang w:val="en-GB"/>
        </w:rPr>
        <w:t>gives an example of how such a file should look like.</w:t>
      </w:r>
    </w:p>
    <w:p w14:paraId="6F6E161C" w14:textId="77777777" w:rsidR="001430E8" w:rsidRPr="008A62D7" w:rsidRDefault="001430E8" w:rsidP="00A80339">
      <w:pPr>
        <w:rPr>
          <w:lang w:val="en-GB"/>
        </w:rPr>
      </w:pPr>
    </w:p>
    <w:p w14:paraId="406142FD" w14:textId="77777777" w:rsidR="00A32164" w:rsidRDefault="00A32164" w:rsidP="00A32164">
      <w:pPr>
        <w:keepNext/>
        <w:rPr>
          <w:ins w:id="762" w:author="Dioguardi, Fabio" w:date="2019-01-25T16:03:00Z"/>
        </w:rPr>
      </w:pPr>
      <w:ins w:id="763" w:author="Dioguardi, Fabio" w:date="2019-01-25T16:03:00Z">
        <w:r>
          <w:pict w14:anchorId="274A2084">
            <v:shape id="_x0000_i1112" type="#_x0000_t75" style="width:364.5pt;height:191.25pt">
              <v:imagedata r:id="rId12" o:title="figure_5"/>
            </v:shape>
          </w:pict>
        </w:r>
      </w:ins>
    </w:p>
    <w:p w14:paraId="45B1DDD3" w14:textId="2A42B0FA" w:rsidR="001430E8" w:rsidRPr="00A32164" w:rsidDel="00A32164" w:rsidRDefault="00A32164" w:rsidP="00A3487B">
      <w:pPr>
        <w:pStyle w:val="Caption"/>
        <w:rPr>
          <w:del w:id="764" w:author="Dioguardi, Fabio" w:date="2019-01-25T16:03:00Z"/>
        </w:rPr>
      </w:pPr>
      <w:ins w:id="765" w:author="Dioguardi, Fabio" w:date="2019-01-25T16:03:00Z">
        <w:r>
          <w:t xml:space="preserve">Figure </w:t>
        </w:r>
        <w:r>
          <w:fldChar w:fldCharType="begin"/>
        </w:r>
        <w:r>
          <w:instrText xml:space="preserve"> SEQ Figure \* ARABIC </w:instrText>
        </w:r>
      </w:ins>
      <w:r>
        <w:fldChar w:fldCharType="separate"/>
      </w:r>
      <w:ins w:id="766" w:author="Dioguardi, Fabio" w:date="2019-01-25T16:40:00Z">
        <w:r w:rsidR="00887E86">
          <w:rPr>
            <w:noProof/>
          </w:rPr>
          <w:t>5</w:t>
        </w:r>
      </w:ins>
      <w:ins w:id="767" w:author="Dioguardi, Fabio" w:date="2019-01-25T16:03:00Z">
        <w:r>
          <w:fldChar w:fldCharType="end"/>
        </w:r>
        <w:r>
          <w:t xml:space="preserve">. </w:t>
        </w:r>
        <w:r w:rsidRPr="00B81505">
          <w:t>Example of a “volcano_list.ini” file.</w:t>
        </w:r>
      </w:ins>
    </w:p>
    <w:p w14:paraId="2A4503BB" w14:textId="44226B14" w:rsidR="00A80339" w:rsidRPr="008A62D7" w:rsidRDefault="00A80339" w:rsidP="00A80339">
      <w:pPr>
        <w:rPr>
          <w:lang w:val="en-GB"/>
        </w:rPr>
      </w:pPr>
    </w:p>
    <w:p w14:paraId="34ACF0EE" w14:textId="652607FE" w:rsidR="00A80339" w:rsidRPr="008A62D7" w:rsidRDefault="00A80339" w:rsidP="00A80339">
      <w:pPr>
        <w:rPr>
          <w:lang w:val="en-GB"/>
        </w:rPr>
      </w:pPr>
      <w:r w:rsidRPr="008A62D7">
        <w:rPr>
          <w:lang w:val="en-GB"/>
        </w:rPr>
        <w:t xml:space="preserve">The file consists of 6 columns, separated by tabs, one header row and </w:t>
      </w:r>
      <w:r w:rsidR="00D91F5E" w:rsidRPr="008A62D7">
        <w:rPr>
          <w:lang w:val="en-GB"/>
        </w:rPr>
        <w:t xml:space="preserve">volcano-specific </w:t>
      </w:r>
      <w:r w:rsidRPr="008A62D7">
        <w:rPr>
          <w:lang w:val="en-GB"/>
        </w:rPr>
        <w:t>data rows.</w:t>
      </w:r>
    </w:p>
    <w:p w14:paraId="69A3A5B0" w14:textId="468E7601" w:rsidR="00A80339" w:rsidRPr="008A62D7" w:rsidRDefault="00A80339" w:rsidP="00A80339">
      <w:pPr>
        <w:rPr>
          <w:lang w:val="en-GB"/>
        </w:rPr>
      </w:pPr>
      <w:r w:rsidRPr="008A62D7">
        <w:rPr>
          <w:b/>
          <w:lang w:val="en-GB"/>
        </w:rPr>
        <w:t>column 1</w:t>
      </w:r>
      <w:r w:rsidRPr="008A62D7">
        <w:rPr>
          <w:lang w:val="en-GB"/>
        </w:rPr>
        <w:t>: “</w:t>
      </w:r>
      <w:r w:rsidR="000C4759" w:rsidRPr="008A62D7">
        <w:rPr>
          <w:lang w:val="en-GB"/>
        </w:rPr>
        <w:t>ID</w:t>
      </w:r>
      <w:r w:rsidRPr="008A62D7">
        <w:rPr>
          <w:lang w:val="en-GB"/>
        </w:rPr>
        <w:t xml:space="preserve">” - gives the </w:t>
      </w:r>
      <w:ins w:id="768" w:author="Dioguardi, Fabio" w:date="2018-11-07T10:01:00Z">
        <w:r w:rsidR="00953880">
          <w:rPr>
            <w:lang w:val="en-GB"/>
          </w:rPr>
          <w:t xml:space="preserve">Smithsonian Institute ID </w:t>
        </w:r>
      </w:ins>
      <w:del w:id="769" w:author="Dioguardi, Fabio" w:date="2018-11-07T10:02:00Z">
        <w:r w:rsidRPr="008A62D7" w:rsidDel="00953880">
          <w:rPr>
            <w:lang w:val="en-GB"/>
          </w:rPr>
          <w:delText xml:space="preserve">Code name </w:delText>
        </w:r>
      </w:del>
      <w:r w:rsidRPr="008A62D7">
        <w:rPr>
          <w:lang w:val="en-GB"/>
        </w:rPr>
        <w:t>for the eruption site</w:t>
      </w:r>
      <w:ins w:id="770" w:author="Dioguardi, Fabio" w:date="2018-11-07T10:02:00Z">
        <w:r w:rsidR="00953880">
          <w:rPr>
            <w:lang w:val="en-GB"/>
          </w:rPr>
          <w:t xml:space="preserve"> when created with FoxSet.py</w:t>
        </w:r>
      </w:ins>
      <w:r w:rsidRPr="008A62D7">
        <w:rPr>
          <w:lang w:val="en-GB"/>
        </w:rPr>
        <w:t>.</w:t>
      </w:r>
      <w:ins w:id="771" w:author="Dioguardi, Fabio" w:date="2018-11-07T10:02:00Z">
        <w:r w:rsidR="00953880">
          <w:rPr>
            <w:lang w:val="en-GB"/>
          </w:rPr>
          <w:t xml:space="preserve"> It is still possible to change it manually. </w:t>
        </w:r>
      </w:ins>
      <w:del w:id="772" w:author="Dioguardi, Fabio" w:date="2018-11-07T10:02:00Z">
        <w:r w:rsidRPr="008A62D7" w:rsidDel="00953880">
          <w:rPr>
            <w:lang w:val="en-GB"/>
          </w:rPr>
          <w:delText xml:space="preserve"> Note that this name should not contain more than 6 characters.</w:delText>
        </w:r>
      </w:del>
    </w:p>
    <w:p w14:paraId="461838DD" w14:textId="77777777" w:rsidR="00A80339" w:rsidRPr="008A62D7" w:rsidRDefault="00A80339" w:rsidP="00A80339">
      <w:pPr>
        <w:rPr>
          <w:lang w:val="en-GB"/>
        </w:rPr>
      </w:pPr>
      <w:r w:rsidRPr="008A62D7">
        <w:rPr>
          <w:b/>
          <w:lang w:val="en-GB"/>
        </w:rPr>
        <w:t>column 2</w:t>
      </w:r>
      <w:r w:rsidRPr="008A62D7">
        <w:rPr>
          <w:lang w:val="en-GB"/>
        </w:rPr>
        <w:t>: “Lat” gives the latitude of the monitored vent in decimal notation</w:t>
      </w:r>
    </w:p>
    <w:p w14:paraId="2A4A4DA7" w14:textId="77777777" w:rsidR="00A80339" w:rsidRPr="008A62D7" w:rsidRDefault="00A80339" w:rsidP="00A80339">
      <w:pPr>
        <w:rPr>
          <w:lang w:val="en-GB"/>
        </w:rPr>
      </w:pPr>
      <w:r w:rsidRPr="008A62D7">
        <w:rPr>
          <w:b/>
          <w:lang w:val="en-GB"/>
        </w:rPr>
        <w:t>column 3</w:t>
      </w:r>
      <w:r w:rsidRPr="008A62D7">
        <w:rPr>
          <w:lang w:val="en-GB"/>
        </w:rPr>
        <w:t>: “Lon” gives the longitude of the monitored vent in decimal notation</w:t>
      </w:r>
    </w:p>
    <w:p w14:paraId="7F91D190" w14:textId="77777777" w:rsidR="00A80339" w:rsidRPr="008A62D7" w:rsidRDefault="00A80339" w:rsidP="00A80339">
      <w:pPr>
        <w:rPr>
          <w:lang w:val="en-GB"/>
        </w:rPr>
      </w:pPr>
      <w:r w:rsidRPr="008A62D7">
        <w:rPr>
          <w:b/>
          <w:lang w:val="en-GB"/>
        </w:rPr>
        <w:t>column 4</w:t>
      </w:r>
      <w:r w:rsidRPr="008A62D7">
        <w:rPr>
          <w:lang w:val="en-GB"/>
        </w:rPr>
        <w:t>: “hvent/m” gives the altitude of the vent above sea level in meters</w:t>
      </w:r>
    </w:p>
    <w:p w14:paraId="18216F9C" w14:textId="77777777" w:rsidR="00A80339" w:rsidRPr="008A62D7" w:rsidRDefault="00A80339" w:rsidP="00A80339">
      <w:pPr>
        <w:rPr>
          <w:lang w:val="en-GB"/>
        </w:rPr>
      </w:pPr>
      <w:r w:rsidRPr="008A62D7">
        <w:rPr>
          <w:b/>
          <w:lang w:val="en-GB"/>
        </w:rPr>
        <w:t>column 5</w:t>
      </w:r>
      <w:r w:rsidRPr="008A62D7">
        <w:rPr>
          <w:lang w:val="en-GB"/>
        </w:rPr>
        <w:t>: “default” value is defined by 1, if the location is one of the FutureVolc eruptive sites, 0 otherwise.</w:t>
      </w:r>
    </w:p>
    <w:p w14:paraId="55C37588" w14:textId="77777777" w:rsidR="00A80339" w:rsidRPr="008A62D7" w:rsidRDefault="00A80339" w:rsidP="00A80339">
      <w:pPr>
        <w:rPr>
          <w:lang w:val="en-GB"/>
        </w:rPr>
      </w:pPr>
      <w:r w:rsidRPr="008A62D7">
        <w:rPr>
          <w:b/>
          <w:lang w:val="en-GB"/>
        </w:rPr>
        <w:t>column 6</w:t>
      </w:r>
      <w:r w:rsidRPr="008A62D7">
        <w:rPr>
          <w:lang w:val="en-GB"/>
        </w:rPr>
        <w:t>: “full name” of the eruption site</w:t>
      </w:r>
    </w:p>
    <w:p w14:paraId="4680D5A5" w14:textId="023D6A5B" w:rsidR="00A80339" w:rsidRPr="008A62D7" w:rsidRDefault="00A80339" w:rsidP="00A80339">
      <w:pPr>
        <w:rPr>
          <w:lang w:val="en-GB"/>
        </w:rPr>
      </w:pPr>
      <w:r w:rsidRPr="008A62D7">
        <w:rPr>
          <w:lang w:val="en-GB"/>
        </w:rPr>
        <w:t>Note: If you assign less than 10 volcanoes the system will simply denote the empty slots “n.a.”</w:t>
      </w:r>
      <w:r w:rsidR="008F637C" w:rsidRPr="008A62D7">
        <w:rPr>
          <w:lang w:val="en-GB"/>
        </w:rPr>
        <w:t xml:space="preserve">. </w:t>
      </w:r>
      <w:r w:rsidR="00F40D36" w:rsidRPr="008A62D7">
        <w:rPr>
          <w:lang w:val="en-GB"/>
        </w:rPr>
        <w:t>The maximum number of volcanoes can be changed in the source code, which has to be re-compiled for the modification to take effect. This applies also for the other parameters which are specified in the following.</w:t>
      </w:r>
    </w:p>
    <w:p w14:paraId="28154B6C" w14:textId="77777777" w:rsidR="001430E8" w:rsidRPr="008A62D7" w:rsidRDefault="001430E8" w:rsidP="00A80339">
      <w:pPr>
        <w:rPr>
          <w:lang w:val="en-GB"/>
        </w:rPr>
      </w:pPr>
    </w:p>
    <w:p w14:paraId="579102B7" w14:textId="622E1748" w:rsidR="00A80339" w:rsidRPr="008A62D7" w:rsidRDefault="00A80339" w:rsidP="009A133B">
      <w:pPr>
        <w:pStyle w:val="Heading4"/>
        <w:rPr>
          <w:lang w:val="en-GB"/>
        </w:rPr>
      </w:pPr>
      <w:del w:id="773" w:author="Dioguardi, Fabio" w:date="2019-01-25T16:03:00Z">
        <w:r w:rsidRPr="008A62D7" w:rsidDel="009A133B">
          <w:rPr>
            <w:lang w:val="en-GB"/>
          </w:rPr>
          <w:delText xml:space="preserve">b. </w:delText>
        </w:r>
      </w:del>
      <w:r w:rsidRPr="008A62D7">
        <w:rPr>
          <w:lang w:val="en-GB"/>
        </w:rPr>
        <w:t>Generating “Cband.ini”</w:t>
      </w:r>
    </w:p>
    <w:p w14:paraId="71221645" w14:textId="77777777" w:rsidR="00A80339" w:rsidRPr="008A62D7" w:rsidRDefault="00A80339" w:rsidP="00A80339">
      <w:pPr>
        <w:rPr>
          <w:lang w:val="en-GB"/>
        </w:rPr>
      </w:pPr>
      <w:r w:rsidRPr="008A62D7">
        <w:rPr>
          <w:lang w:val="en-GB"/>
        </w:rPr>
        <w:t>The file “</w:t>
      </w:r>
      <w:r w:rsidRPr="008A62D7">
        <w:rPr>
          <w:i/>
          <w:lang w:val="en-GB"/>
        </w:rPr>
        <w:t>Cband.ini</w:t>
      </w:r>
      <w:r w:rsidRPr="008A62D7">
        <w:rPr>
          <w:lang w:val="en-GB"/>
        </w:rPr>
        <w:t>” contains information about the location of C-band radar stations and the according server addresses of their data streams.</w:t>
      </w:r>
      <w:r w:rsidRPr="008A62D7">
        <w:rPr>
          <w:lang w:val="en-GB"/>
        </w:rPr>
        <w:br/>
        <w:t xml:space="preserve">Note that all sensors of this type are treated as the horizontally scanning radar devices used in Iceland. </w:t>
      </w:r>
    </w:p>
    <w:p w14:paraId="43BD5592" w14:textId="33F4E7F6" w:rsidR="00A80339" w:rsidRPr="008A62D7" w:rsidRDefault="00A80339" w:rsidP="00A80339">
      <w:pPr>
        <w:rPr>
          <w:lang w:val="en-GB"/>
        </w:rPr>
      </w:pPr>
      <w:r w:rsidRPr="008A62D7">
        <w:rPr>
          <w:lang w:val="en-GB"/>
        </w:rPr>
        <w:t xml:space="preserve">Up to 6 C-band radar stations can be assigned. </w:t>
      </w:r>
      <w:r w:rsidR="005E6231" w:rsidRPr="008A62D7">
        <w:rPr>
          <w:lang w:val="en-GB"/>
        </w:rPr>
        <w:fldChar w:fldCharType="begin"/>
      </w:r>
      <w:r w:rsidR="005E6231" w:rsidRPr="008A62D7">
        <w:rPr>
          <w:lang w:val="en-GB"/>
        </w:rPr>
        <w:instrText xml:space="preserve"> REF _Ref482196317 </w:instrText>
      </w:r>
      <w:r w:rsidR="005E6231" w:rsidRPr="008A62D7">
        <w:rPr>
          <w:lang w:val="en-GB"/>
        </w:rPr>
        <w:fldChar w:fldCharType="separate"/>
      </w:r>
      <w:r w:rsidR="00DE7C99" w:rsidRPr="008A62D7">
        <w:rPr>
          <w:lang w:val="en-GB"/>
        </w:rPr>
        <w:t xml:space="preserve">Figure </w:t>
      </w:r>
      <w:r w:rsidR="00DE7C99" w:rsidRPr="008A62D7">
        <w:rPr>
          <w:noProof/>
          <w:lang w:val="en-GB"/>
        </w:rPr>
        <w:t>6</w:t>
      </w:r>
      <w:r w:rsidR="005E6231" w:rsidRPr="008A62D7">
        <w:rPr>
          <w:lang w:val="en-GB"/>
        </w:rPr>
        <w:fldChar w:fldCharType="end"/>
      </w:r>
      <w:r w:rsidR="005E6231" w:rsidRPr="008A62D7">
        <w:rPr>
          <w:lang w:val="en-GB"/>
        </w:rPr>
        <w:t xml:space="preserve"> </w:t>
      </w:r>
      <w:r w:rsidRPr="008A62D7">
        <w:rPr>
          <w:lang w:val="en-GB"/>
        </w:rPr>
        <w:t>illustrates such a file.</w:t>
      </w:r>
    </w:p>
    <w:p w14:paraId="53FB30FF" w14:textId="1EB8FD48" w:rsidR="001430E8" w:rsidRDefault="001430E8" w:rsidP="00A80339">
      <w:pPr>
        <w:rPr>
          <w:ins w:id="774" w:author="Dioguardi, Fabio" w:date="2019-01-25T16:04:00Z"/>
          <w:lang w:val="en-GB"/>
        </w:rPr>
      </w:pPr>
    </w:p>
    <w:p w14:paraId="1A6F7D24" w14:textId="77777777" w:rsidR="009A133B" w:rsidRDefault="009A133B" w:rsidP="009A133B">
      <w:pPr>
        <w:keepNext/>
        <w:rPr>
          <w:ins w:id="775" w:author="Dioguardi, Fabio" w:date="2019-01-25T16:04:00Z"/>
        </w:rPr>
      </w:pPr>
      <w:ins w:id="776" w:author="Dioguardi, Fabio" w:date="2019-01-25T16:04:00Z">
        <w:r>
          <w:rPr>
            <w:lang w:val="en-GB"/>
          </w:rPr>
          <w:pict w14:anchorId="71F23BC2">
            <v:shape id="_x0000_i1117" type="#_x0000_t75" style="width:450.75pt;height:81pt">
              <v:imagedata r:id="rId13" o:title="figure_6"/>
            </v:shape>
          </w:pict>
        </w:r>
      </w:ins>
    </w:p>
    <w:p w14:paraId="36471312" w14:textId="7EEF1098" w:rsidR="009A133B" w:rsidRPr="008A62D7" w:rsidRDefault="009A133B" w:rsidP="009A133B">
      <w:pPr>
        <w:pStyle w:val="Caption"/>
        <w:rPr>
          <w:ins w:id="777" w:author="Dioguardi, Fabio" w:date="2019-01-25T16:04:00Z"/>
          <w:lang w:val="en-GB"/>
        </w:rPr>
      </w:pPr>
      <w:ins w:id="778" w:author="Dioguardi, Fabio" w:date="2019-01-25T16:04:00Z">
        <w:r>
          <w:t xml:space="preserve">Figure </w:t>
        </w:r>
        <w:r>
          <w:fldChar w:fldCharType="begin"/>
        </w:r>
        <w:r>
          <w:instrText xml:space="preserve"> SEQ Figure \* ARABIC </w:instrText>
        </w:r>
      </w:ins>
      <w:r>
        <w:fldChar w:fldCharType="separate"/>
      </w:r>
      <w:ins w:id="779" w:author="Dioguardi, Fabio" w:date="2019-01-25T16:40:00Z">
        <w:r w:rsidR="00887E86">
          <w:rPr>
            <w:noProof/>
          </w:rPr>
          <w:t>6</w:t>
        </w:r>
      </w:ins>
      <w:ins w:id="780" w:author="Dioguardi, Fabio" w:date="2019-01-25T16:04:00Z">
        <w:r>
          <w:fldChar w:fldCharType="end"/>
        </w:r>
        <w:r>
          <w:t xml:space="preserve">. </w:t>
        </w:r>
        <w:r w:rsidRPr="002B620C">
          <w:t>Example of a “Cband.ini” file. Note that it is not necessary to align the data to the headers.</w:t>
        </w:r>
      </w:ins>
    </w:p>
    <w:p w14:paraId="39D97312" w14:textId="1DF4238C" w:rsidR="009A133B" w:rsidRPr="008A62D7" w:rsidDel="009A133B" w:rsidRDefault="009A133B" w:rsidP="009A133B">
      <w:pPr>
        <w:pStyle w:val="Caption"/>
        <w:rPr>
          <w:del w:id="781" w:author="Dioguardi, Fabio" w:date="2019-01-25T16:04:00Z"/>
          <w:lang w:val="en-GB"/>
        </w:rPr>
      </w:pPr>
    </w:p>
    <w:p w14:paraId="05488683" w14:textId="3017755B" w:rsidR="001430E8" w:rsidRPr="008A62D7" w:rsidDel="009A133B" w:rsidRDefault="001430E8" w:rsidP="00C8694D">
      <w:pPr>
        <w:pStyle w:val="Caption"/>
        <w:rPr>
          <w:del w:id="782" w:author="Dioguardi, Fabio" w:date="2019-01-25T16:04:00Z"/>
          <w:lang w:val="en-GB"/>
        </w:rPr>
      </w:pPr>
    </w:p>
    <w:p w14:paraId="7E07F87B" w14:textId="77777777" w:rsidR="00A80339" w:rsidRPr="008A62D7" w:rsidRDefault="00A80339" w:rsidP="00A80339">
      <w:pPr>
        <w:rPr>
          <w:lang w:val="en-GB"/>
        </w:rPr>
      </w:pPr>
      <w:r w:rsidRPr="008A62D7">
        <w:rPr>
          <w:lang w:val="en-GB"/>
        </w:rPr>
        <w:t>A “</w:t>
      </w:r>
      <w:r w:rsidRPr="008A62D7">
        <w:rPr>
          <w:i/>
          <w:lang w:val="en-GB"/>
        </w:rPr>
        <w:t>Cband.ini</w:t>
      </w:r>
      <w:r w:rsidRPr="008A62D7">
        <w:rPr>
          <w:lang w:val="en-GB"/>
        </w:rPr>
        <w:t>” file consists of 9 columns, separated by tabs, one header row and up to 6 data rows.</w:t>
      </w:r>
    </w:p>
    <w:p w14:paraId="12D478A7" w14:textId="77777777" w:rsidR="00A80339" w:rsidRPr="008A62D7" w:rsidRDefault="00A80339" w:rsidP="00A80339">
      <w:pPr>
        <w:rPr>
          <w:lang w:val="en-GB"/>
        </w:rPr>
      </w:pPr>
      <w:r w:rsidRPr="008A62D7">
        <w:rPr>
          <w:lang w:val="en-GB"/>
        </w:rPr>
        <w:t>Note: If you assign less than 6 stations to the system empty slots will be denoted “n.a.”</w:t>
      </w:r>
    </w:p>
    <w:p w14:paraId="7C255CC8" w14:textId="77777777" w:rsidR="00A80339" w:rsidRPr="008A62D7" w:rsidRDefault="00A80339" w:rsidP="00A80339">
      <w:pPr>
        <w:rPr>
          <w:lang w:val="en-GB"/>
        </w:rPr>
      </w:pPr>
    </w:p>
    <w:p w14:paraId="406554C0" w14:textId="2DBD75D6" w:rsidR="00A80339" w:rsidRPr="008A62D7" w:rsidRDefault="00A80339" w:rsidP="00A80339">
      <w:pPr>
        <w:rPr>
          <w:lang w:val="en-GB"/>
        </w:rPr>
      </w:pPr>
      <w:r w:rsidRPr="008A62D7">
        <w:rPr>
          <w:b/>
          <w:lang w:val="en-GB"/>
        </w:rPr>
        <w:t>column 1</w:t>
      </w:r>
      <w:r w:rsidRPr="008A62D7">
        <w:rPr>
          <w:lang w:val="en-GB"/>
        </w:rPr>
        <w:t>: “</w:t>
      </w:r>
      <w:r w:rsidR="00AD08D2" w:rsidRPr="008A62D7">
        <w:rPr>
          <w:lang w:val="en-GB"/>
        </w:rPr>
        <w:t>ID</w:t>
      </w:r>
      <w:r w:rsidRPr="008A62D7">
        <w:rPr>
          <w:lang w:val="en-GB"/>
        </w:rPr>
        <w:t>” – specifies the code of the radar station</w:t>
      </w:r>
    </w:p>
    <w:p w14:paraId="0A711967" w14:textId="77777777" w:rsidR="00A80339" w:rsidRPr="008A62D7" w:rsidRDefault="00A80339" w:rsidP="00A80339">
      <w:pPr>
        <w:rPr>
          <w:lang w:val="en-GB"/>
        </w:rPr>
      </w:pPr>
      <w:r w:rsidRPr="008A62D7">
        <w:rPr>
          <w:b/>
          <w:lang w:val="en-GB"/>
        </w:rPr>
        <w:t>column 2</w:t>
      </w:r>
      <w:r w:rsidRPr="008A62D7">
        <w:rPr>
          <w:lang w:val="en-GB"/>
        </w:rPr>
        <w:t>: “lat” gives the latitude of the radar station in decimal notation</w:t>
      </w:r>
    </w:p>
    <w:p w14:paraId="2FE83B1E" w14:textId="77777777" w:rsidR="00A80339" w:rsidRPr="008A62D7" w:rsidRDefault="00A80339" w:rsidP="00A80339">
      <w:pPr>
        <w:rPr>
          <w:lang w:val="en-GB"/>
        </w:rPr>
      </w:pPr>
      <w:r w:rsidRPr="008A62D7">
        <w:rPr>
          <w:b/>
          <w:lang w:val="en-GB"/>
        </w:rPr>
        <w:t>column 3</w:t>
      </w:r>
      <w:r w:rsidRPr="008A62D7">
        <w:rPr>
          <w:lang w:val="en-GB"/>
        </w:rPr>
        <w:t>: “lon” gives the longitude of the radar station in decimal notation</w:t>
      </w:r>
    </w:p>
    <w:p w14:paraId="7B30B84D" w14:textId="20422EC1" w:rsidR="00A80339" w:rsidRPr="008A62D7" w:rsidRDefault="00A80339" w:rsidP="00A80339">
      <w:pPr>
        <w:rPr>
          <w:lang w:val="en-GB"/>
        </w:rPr>
      </w:pPr>
      <w:r w:rsidRPr="008A62D7">
        <w:rPr>
          <w:b/>
          <w:lang w:val="en-GB"/>
        </w:rPr>
        <w:t>column 4</w:t>
      </w:r>
      <w:r w:rsidRPr="008A62D7">
        <w:rPr>
          <w:lang w:val="en-GB"/>
        </w:rPr>
        <w:t>: “type” indicates the sensor type –</w:t>
      </w:r>
      <w:r w:rsidR="00AD08D2" w:rsidRPr="008A62D7">
        <w:rPr>
          <w:lang w:val="en-GB"/>
        </w:rPr>
        <w:t xml:space="preserve"> </w:t>
      </w:r>
      <w:r w:rsidR="00F40D36" w:rsidRPr="008A62D7">
        <w:rPr>
          <w:lang w:val="en-GB"/>
        </w:rPr>
        <w:t xml:space="preserve">since </w:t>
      </w:r>
      <w:r w:rsidRPr="008A62D7">
        <w:rPr>
          <w:lang w:val="en-GB"/>
        </w:rPr>
        <w:t>C-band radar stations are specified by “1”</w:t>
      </w:r>
      <w:r w:rsidR="00F40D36" w:rsidRPr="008A62D7">
        <w:rPr>
          <w:lang w:val="en-GB"/>
        </w:rPr>
        <w:t xml:space="preserve"> insert always “1” here</w:t>
      </w:r>
    </w:p>
    <w:p w14:paraId="171B49FA" w14:textId="312BE435" w:rsidR="00A80339" w:rsidRPr="008A62D7" w:rsidRDefault="00A80339" w:rsidP="00A80339">
      <w:pPr>
        <w:rPr>
          <w:lang w:val="en-GB"/>
        </w:rPr>
      </w:pPr>
      <w:r w:rsidRPr="008A62D7">
        <w:rPr>
          <w:b/>
          <w:lang w:val="en-GB"/>
        </w:rPr>
        <w:t>column 5</w:t>
      </w:r>
      <w:r w:rsidRPr="008A62D7">
        <w:rPr>
          <w:lang w:val="en-GB"/>
        </w:rPr>
        <w:t xml:space="preserve">: “focus” – defines a specific focus on a certain volcano. One should always use “99” for C-band radar stations, since their data are not restricted to a specific volcano. </w:t>
      </w:r>
      <w:r w:rsidRPr="008A62D7">
        <w:rPr>
          <w:lang w:val="en-GB"/>
        </w:rPr>
        <w:br/>
        <w:t xml:space="preserve">(99 </w:t>
      </w:r>
      <w:r w:rsidR="005E6231" w:rsidRPr="008A62D7">
        <w:rPr>
          <w:lang w:val="en-GB"/>
        </w:rPr>
        <w:t xml:space="preserve">serves as </w:t>
      </w:r>
      <w:r w:rsidRPr="008A62D7">
        <w:rPr>
          <w:lang w:val="en-GB"/>
        </w:rPr>
        <w:t>indicat</w:t>
      </w:r>
      <w:r w:rsidR="005E6231" w:rsidRPr="008A62D7">
        <w:rPr>
          <w:lang w:val="en-GB"/>
        </w:rPr>
        <w:t>or</w:t>
      </w:r>
      <w:r w:rsidRPr="008A62D7">
        <w:rPr>
          <w:lang w:val="en-GB"/>
        </w:rPr>
        <w:t xml:space="preserve"> </w:t>
      </w:r>
      <w:r w:rsidR="005E6231" w:rsidRPr="008A62D7">
        <w:rPr>
          <w:lang w:val="en-GB"/>
        </w:rPr>
        <w:t xml:space="preserve">for </w:t>
      </w:r>
      <w:r w:rsidRPr="008A62D7">
        <w:rPr>
          <w:lang w:val="en-GB"/>
        </w:rPr>
        <w:t xml:space="preserve">the system that </w:t>
      </w:r>
      <w:r w:rsidR="005E6231" w:rsidRPr="008A62D7">
        <w:rPr>
          <w:lang w:val="en-GB"/>
        </w:rPr>
        <w:t>the sensor is</w:t>
      </w:r>
      <w:r w:rsidRPr="008A62D7">
        <w:rPr>
          <w:lang w:val="en-GB"/>
        </w:rPr>
        <w:t xml:space="preserve"> no</w:t>
      </w:r>
      <w:r w:rsidR="005E6231" w:rsidRPr="008A62D7">
        <w:rPr>
          <w:lang w:val="en-GB"/>
        </w:rPr>
        <w:t>t</w:t>
      </w:r>
      <w:r w:rsidRPr="008A62D7">
        <w:rPr>
          <w:lang w:val="en-GB"/>
        </w:rPr>
        <w:t xml:space="preserve"> restrict</w:t>
      </w:r>
      <w:r w:rsidR="005E6231" w:rsidRPr="008A62D7">
        <w:rPr>
          <w:lang w:val="en-GB"/>
        </w:rPr>
        <w:t>ed</w:t>
      </w:r>
      <w:r w:rsidRPr="008A62D7">
        <w:rPr>
          <w:lang w:val="en-GB"/>
        </w:rPr>
        <w:t xml:space="preserve"> </w:t>
      </w:r>
      <w:r w:rsidR="005E6231" w:rsidRPr="008A62D7">
        <w:rPr>
          <w:lang w:val="en-GB"/>
        </w:rPr>
        <w:t>to one</w:t>
      </w:r>
      <w:r w:rsidRPr="008A62D7">
        <w:rPr>
          <w:lang w:val="en-GB"/>
        </w:rPr>
        <w:t xml:space="preserve"> single volcano).</w:t>
      </w:r>
    </w:p>
    <w:p w14:paraId="04693243" w14:textId="797F7833" w:rsidR="00BC7F53" w:rsidRPr="008A62D7" w:rsidRDefault="00BC7F53" w:rsidP="00A80339">
      <w:pPr>
        <w:rPr>
          <w:lang w:val="en-GB"/>
        </w:rPr>
      </w:pPr>
      <w:r w:rsidRPr="008A62D7">
        <w:rPr>
          <w:b/>
          <w:lang w:val="en-GB"/>
        </w:rPr>
        <w:t>column 6</w:t>
      </w:r>
      <w:r w:rsidRPr="008A62D7">
        <w:rPr>
          <w:lang w:val="en-GB"/>
        </w:rPr>
        <w:t>: “bwidth” – gives the beam width of the radar (in °).</w:t>
      </w:r>
    </w:p>
    <w:p w14:paraId="0CF1B3CC" w14:textId="7E779BD6" w:rsidR="00A80339" w:rsidRPr="008A62D7" w:rsidRDefault="00A80339" w:rsidP="00A80339">
      <w:pPr>
        <w:rPr>
          <w:lang w:val="en-GB"/>
        </w:rPr>
      </w:pPr>
      <w:r w:rsidRPr="008A62D7">
        <w:rPr>
          <w:b/>
          <w:lang w:val="en-GB"/>
        </w:rPr>
        <w:t xml:space="preserve">column </w:t>
      </w:r>
      <w:r w:rsidR="00BC7F53" w:rsidRPr="008A62D7">
        <w:rPr>
          <w:b/>
          <w:lang w:val="en-GB"/>
        </w:rPr>
        <w:t>7</w:t>
      </w:r>
      <w:r w:rsidRPr="008A62D7">
        <w:rPr>
          <w:lang w:val="en-GB"/>
        </w:rPr>
        <w:t>: “file” – specifies the name of the file containing streamed data. This file is retrieved from a server and copied on the local working drive, using the same file name. This means, e.g. if the online source is a file named “</w:t>
      </w:r>
      <w:r w:rsidRPr="008A62D7">
        <w:rPr>
          <w:i/>
          <w:lang w:val="en-GB"/>
        </w:rPr>
        <w:t>radar_iskef.txt</w:t>
      </w:r>
      <w:r w:rsidRPr="008A62D7">
        <w:rPr>
          <w:lang w:val="en-GB"/>
        </w:rPr>
        <w:t>”, the copy of it on the local drive will be named “</w:t>
      </w:r>
      <w:r w:rsidRPr="008A62D7">
        <w:rPr>
          <w:i/>
          <w:lang w:val="en-GB"/>
        </w:rPr>
        <w:t>radar_iskef.txt</w:t>
      </w:r>
      <w:r w:rsidRPr="008A62D7">
        <w:rPr>
          <w:lang w:val="en-GB"/>
        </w:rPr>
        <w:t>” as well. Make sure that the extension is always “</w:t>
      </w:r>
      <w:r w:rsidRPr="008A62D7">
        <w:rPr>
          <w:i/>
          <w:lang w:val="en-GB"/>
        </w:rPr>
        <w:t>.txt</w:t>
      </w:r>
      <w:r w:rsidRPr="008A62D7">
        <w:rPr>
          <w:lang w:val="en-GB"/>
        </w:rPr>
        <w:t>”!</w:t>
      </w:r>
    </w:p>
    <w:p w14:paraId="2F8B4086" w14:textId="6B8D3D24" w:rsidR="00A80339" w:rsidRPr="008A62D7" w:rsidRDefault="00A80339" w:rsidP="00A80339">
      <w:pPr>
        <w:rPr>
          <w:lang w:val="en-GB"/>
        </w:rPr>
      </w:pPr>
      <w:r w:rsidRPr="008A62D7">
        <w:rPr>
          <w:b/>
          <w:lang w:val="en-GB"/>
        </w:rPr>
        <w:t xml:space="preserve">column </w:t>
      </w:r>
      <w:r w:rsidR="00BC7F53" w:rsidRPr="008A62D7">
        <w:rPr>
          <w:b/>
          <w:lang w:val="en-GB"/>
        </w:rPr>
        <w:t>8</w:t>
      </w:r>
      <w:r w:rsidRPr="008A62D7">
        <w:rPr>
          <w:lang w:val="en-GB"/>
        </w:rPr>
        <w:t xml:space="preserve">: “www” – specifies the url of the server which provides the file with plume height data. </w:t>
      </w:r>
    </w:p>
    <w:p w14:paraId="0C371CFD" w14:textId="77777777" w:rsidR="00A80339" w:rsidRPr="008A62D7" w:rsidRDefault="00A80339" w:rsidP="00A80339">
      <w:pPr>
        <w:rPr>
          <w:lang w:val="en-GB"/>
        </w:rPr>
      </w:pPr>
      <w:r w:rsidRPr="008A62D7">
        <w:rPr>
          <w:lang w:val="en-GB"/>
        </w:rPr>
        <w:t>If the data is not accessible online via a url, you can specify the IP address (column 8) and working directory (column 9), instead. In that case, column 7 has to be kept empty.</w:t>
      </w:r>
    </w:p>
    <w:p w14:paraId="395FD440" w14:textId="64E366CC" w:rsidR="00A80339" w:rsidRPr="008A62D7" w:rsidRDefault="00A80339" w:rsidP="00A80339">
      <w:pPr>
        <w:rPr>
          <w:lang w:val="en-GB"/>
        </w:rPr>
      </w:pPr>
      <w:r w:rsidRPr="008A62D7">
        <w:rPr>
          <w:b/>
          <w:lang w:val="en-GB"/>
        </w:rPr>
        <w:t xml:space="preserve">column </w:t>
      </w:r>
      <w:r w:rsidR="00BC7F53" w:rsidRPr="008A62D7">
        <w:rPr>
          <w:b/>
          <w:lang w:val="en-GB"/>
        </w:rPr>
        <w:t>9</w:t>
      </w:r>
      <w:r w:rsidRPr="008A62D7">
        <w:rPr>
          <w:lang w:val="en-GB"/>
        </w:rPr>
        <w:t xml:space="preserve">: “IP” – specifies the IP address of the ftp server providing the file with plume height data. </w:t>
      </w:r>
    </w:p>
    <w:p w14:paraId="2C5E79E3" w14:textId="4A179D7A" w:rsidR="00A80339" w:rsidRPr="008A62D7" w:rsidRDefault="00A80339" w:rsidP="00A80339">
      <w:pPr>
        <w:rPr>
          <w:lang w:val="en-GB"/>
        </w:rPr>
      </w:pPr>
      <w:r w:rsidRPr="008A62D7">
        <w:rPr>
          <w:b/>
          <w:lang w:val="en-GB"/>
        </w:rPr>
        <w:t xml:space="preserve">column </w:t>
      </w:r>
      <w:r w:rsidR="00BC7F53" w:rsidRPr="008A62D7">
        <w:rPr>
          <w:b/>
          <w:lang w:val="en-GB"/>
        </w:rPr>
        <w:t>10</w:t>
      </w:r>
      <w:r w:rsidRPr="008A62D7">
        <w:rPr>
          <w:lang w:val="en-GB"/>
        </w:rPr>
        <w:t>: “directory” – specifies the directory of the ftp server under which the file with plume height data can be retrieved.</w:t>
      </w:r>
    </w:p>
    <w:p w14:paraId="7BDE914E" w14:textId="77777777" w:rsidR="005E6231" w:rsidRPr="008A62D7" w:rsidRDefault="005E6231" w:rsidP="00A80339">
      <w:pPr>
        <w:rPr>
          <w:lang w:val="en-GB"/>
        </w:rPr>
      </w:pPr>
    </w:p>
    <w:p w14:paraId="3F76BCC0" w14:textId="77777777" w:rsidR="00A80339" w:rsidRPr="008A62D7" w:rsidRDefault="00A80339" w:rsidP="008E5C9B">
      <w:pPr>
        <w:pStyle w:val="Heading4"/>
        <w:rPr>
          <w:lang w:val="en-GB"/>
        </w:rPr>
      </w:pPr>
      <w:del w:id="783" w:author="Dioguardi, Fabio" w:date="2019-01-25T16:04:00Z">
        <w:r w:rsidRPr="008A62D7" w:rsidDel="008E5C9B">
          <w:rPr>
            <w:lang w:val="en-GB"/>
          </w:rPr>
          <w:delText xml:space="preserve">c. </w:delText>
        </w:r>
      </w:del>
      <w:r w:rsidRPr="008A62D7">
        <w:rPr>
          <w:lang w:val="en-GB"/>
        </w:rPr>
        <w:t>Generating “Xband.ini”</w:t>
      </w:r>
    </w:p>
    <w:p w14:paraId="4933EFEF" w14:textId="77777777" w:rsidR="00A80339" w:rsidRPr="008A62D7" w:rsidRDefault="00A80339" w:rsidP="00A80339">
      <w:pPr>
        <w:rPr>
          <w:lang w:val="en-GB"/>
        </w:rPr>
      </w:pPr>
      <w:r w:rsidRPr="008A62D7">
        <w:rPr>
          <w:lang w:val="en-GB"/>
        </w:rPr>
        <w:t>The file “</w:t>
      </w:r>
      <w:r w:rsidRPr="008A62D7">
        <w:rPr>
          <w:i/>
          <w:lang w:val="en-GB"/>
        </w:rPr>
        <w:t>Xband.ini</w:t>
      </w:r>
      <w:r w:rsidRPr="008A62D7">
        <w:rPr>
          <w:lang w:val="en-GB"/>
        </w:rPr>
        <w:t>” contains information about the location of X-band radar stations and the according server addresses of their data streams.</w:t>
      </w:r>
      <w:r w:rsidRPr="008A62D7">
        <w:rPr>
          <w:lang w:val="en-GB"/>
        </w:rPr>
        <w:br/>
        <w:t xml:space="preserve">Note that all sensors of this type are treated as the vertically scanning radar devices (as used in Iceland). </w:t>
      </w:r>
    </w:p>
    <w:p w14:paraId="68888A06" w14:textId="448D2D09" w:rsidR="00A80339" w:rsidRDefault="00A80339" w:rsidP="00A80339">
      <w:pPr>
        <w:rPr>
          <w:ins w:id="784" w:author="Dioguardi, Fabio" w:date="2019-01-25T16:04:00Z"/>
          <w:lang w:val="en-GB"/>
        </w:rPr>
      </w:pPr>
      <w:r w:rsidRPr="008A62D7">
        <w:rPr>
          <w:lang w:val="en-GB"/>
        </w:rPr>
        <w:t xml:space="preserve">Up to 6 X-band radar stations can be assigned. </w:t>
      </w:r>
      <w:r w:rsidR="005E6231" w:rsidRPr="008A62D7">
        <w:rPr>
          <w:lang w:val="en-GB"/>
        </w:rPr>
        <w:fldChar w:fldCharType="begin"/>
      </w:r>
      <w:r w:rsidR="005E6231" w:rsidRPr="008A62D7">
        <w:rPr>
          <w:lang w:val="en-GB"/>
        </w:rPr>
        <w:instrText xml:space="preserve"> REF _Ref482196521 </w:instrText>
      </w:r>
      <w:r w:rsidR="005E6231" w:rsidRPr="008A62D7">
        <w:rPr>
          <w:lang w:val="en-GB"/>
        </w:rPr>
        <w:fldChar w:fldCharType="separate"/>
      </w:r>
      <w:r w:rsidR="00DE7C99" w:rsidRPr="008A62D7">
        <w:rPr>
          <w:lang w:val="en-GB"/>
        </w:rPr>
        <w:t xml:space="preserve">Figure </w:t>
      </w:r>
      <w:r w:rsidR="00DE7C99" w:rsidRPr="008A62D7">
        <w:rPr>
          <w:noProof/>
          <w:lang w:val="en-GB"/>
        </w:rPr>
        <w:t>7</w:t>
      </w:r>
      <w:r w:rsidR="005E6231" w:rsidRPr="008A62D7">
        <w:rPr>
          <w:lang w:val="en-GB"/>
        </w:rPr>
        <w:fldChar w:fldCharType="end"/>
      </w:r>
      <w:r w:rsidRPr="008A62D7">
        <w:rPr>
          <w:lang w:val="en-GB"/>
        </w:rPr>
        <w:t xml:space="preserve"> illustrates an “</w:t>
      </w:r>
      <w:r w:rsidRPr="008A62D7">
        <w:rPr>
          <w:i/>
          <w:lang w:val="en-GB"/>
        </w:rPr>
        <w:t>Xband.ini</w:t>
      </w:r>
      <w:r w:rsidRPr="008A62D7">
        <w:rPr>
          <w:lang w:val="en-GB"/>
        </w:rPr>
        <w:t xml:space="preserve">” </w:t>
      </w:r>
      <w:del w:id="785" w:author="Dioguardi, Fabio" w:date="2019-01-25T16:04:00Z">
        <w:r w:rsidRPr="008A62D7" w:rsidDel="008E5C9B">
          <w:rPr>
            <w:lang w:val="en-GB"/>
          </w:rPr>
          <w:delText xml:space="preserve"> </w:delText>
        </w:r>
      </w:del>
      <w:r w:rsidRPr="008A62D7">
        <w:rPr>
          <w:lang w:val="en-GB"/>
        </w:rPr>
        <w:t>file.</w:t>
      </w:r>
    </w:p>
    <w:p w14:paraId="77059000" w14:textId="3900BDA0" w:rsidR="008E5C9B" w:rsidRDefault="008E5C9B" w:rsidP="00A80339">
      <w:pPr>
        <w:rPr>
          <w:ins w:id="786" w:author="Dioguardi, Fabio" w:date="2019-01-25T16:04:00Z"/>
          <w:lang w:val="en-GB"/>
        </w:rPr>
      </w:pPr>
    </w:p>
    <w:p w14:paraId="52E5CF52" w14:textId="77777777" w:rsidR="008E5C9B" w:rsidRDefault="008E5C9B" w:rsidP="008E5C9B">
      <w:pPr>
        <w:keepNext/>
        <w:rPr>
          <w:ins w:id="787" w:author="Dioguardi, Fabio" w:date="2019-01-25T16:05:00Z"/>
        </w:rPr>
      </w:pPr>
      <w:ins w:id="788" w:author="Dioguardi, Fabio" w:date="2019-01-25T16:05:00Z">
        <w:r>
          <w:rPr>
            <w:lang w:val="en-GB"/>
          </w:rPr>
          <w:pict w14:anchorId="01F1B7B2">
            <v:shape id="_x0000_i1120" type="#_x0000_t75" style="width:451.5pt;height:81.75pt">
              <v:imagedata r:id="rId14" o:title="figure_7"/>
            </v:shape>
          </w:pict>
        </w:r>
      </w:ins>
    </w:p>
    <w:p w14:paraId="6C7780EF" w14:textId="3E085F06" w:rsidR="008E5C9B" w:rsidRPr="008A62D7" w:rsidDel="008E5C9B" w:rsidRDefault="008E5C9B" w:rsidP="008E5C9B">
      <w:pPr>
        <w:pStyle w:val="Caption"/>
        <w:rPr>
          <w:del w:id="789" w:author="Dioguardi, Fabio" w:date="2019-01-25T16:05:00Z"/>
          <w:lang w:val="en-GB"/>
        </w:rPr>
      </w:pPr>
      <w:ins w:id="790" w:author="Dioguardi, Fabio" w:date="2019-01-25T16:05:00Z">
        <w:r>
          <w:t xml:space="preserve">Figure </w:t>
        </w:r>
        <w:r>
          <w:fldChar w:fldCharType="begin"/>
        </w:r>
        <w:r>
          <w:instrText xml:space="preserve"> SEQ Figure \* ARABIC </w:instrText>
        </w:r>
      </w:ins>
      <w:r>
        <w:fldChar w:fldCharType="separate"/>
      </w:r>
      <w:ins w:id="791" w:author="Dioguardi, Fabio" w:date="2019-01-25T16:40:00Z">
        <w:r w:rsidR="00887E86">
          <w:rPr>
            <w:noProof/>
          </w:rPr>
          <w:t>7</w:t>
        </w:r>
      </w:ins>
      <w:ins w:id="792" w:author="Dioguardi, Fabio" w:date="2019-01-25T16:05:00Z">
        <w:r>
          <w:fldChar w:fldCharType="end"/>
        </w:r>
        <w:r>
          <w:t xml:space="preserve">. </w:t>
        </w:r>
        <w:r w:rsidRPr="0012644F">
          <w:t>Example of an “Xband.ini” file.</w:t>
        </w:r>
      </w:ins>
    </w:p>
    <w:p w14:paraId="58480B49" w14:textId="5E1EC7C1" w:rsidR="005E6231" w:rsidRPr="008A62D7" w:rsidDel="008E5C9B" w:rsidRDefault="005E6231" w:rsidP="00C8694D">
      <w:pPr>
        <w:pStyle w:val="Caption"/>
        <w:rPr>
          <w:del w:id="793" w:author="Dioguardi, Fabio" w:date="2019-01-25T16:05:00Z"/>
          <w:lang w:val="en-GB"/>
        </w:rPr>
      </w:pPr>
    </w:p>
    <w:p w14:paraId="5923FF17" w14:textId="75AC5C18" w:rsidR="00A80339" w:rsidRPr="008A62D7" w:rsidRDefault="00A80339" w:rsidP="00A80339">
      <w:pPr>
        <w:rPr>
          <w:lang w:val="en-GB"/>
        </w:rPr>
      </w:pPr>
    </w:p>
    <w:p w14:paraId="54FDF94F" w14:textId="77777777" w:rsidR="00A80339" w:rsidRPr="008A62D7" w:rsidRDefault="00A80339" w:rsidP="00A80339">
      <w:pPr>
        <w:rPr>
          <w:lang w:val="en-GB"/>
        </w:rPr>
      </w:pPr>
      <w:r w:rsidRPr="008A62D7">
        <w:rPr>
          <w:lang w:val="en-GB"/>
        </w:rPr>
        <w:t>An “</w:t>
      </w:r>
      <w:r w:rsidRPr="008A62D7">
        <w:rPr>
          <w:i/>
          <w:lang w:val="en-GB"/>
        </w:rPr>
        <w:t>Xband.ini</w:t>
      </w:r>
      <w:r w:rsidRPr="008A62D7">
        <w:rPr>
          <w:lang w:val="en-GB"/>
        </w:rPr>
        <w:t>” file consists of 9 columns, separated by tabs, one header row and up to 6 data rows.</w:t>
      </w:r>
    </w:p>
    <w:p w14:paraId="2E523161" w14:textId="77777777" w:rsidR="00A80339" w:rsidRPr="008A62D7" w:rsidRDefault="00A80339" w:rsidP="00A80339">
      <w:pPr>
        <w:rPr>
          <w:lang w:val="en-GB"/>
        </w:rPr>
      </w:pPr>
      <w:r w:rsidRPr="008A62D7">
        <w:rPr>
          <w:lang w:val="en-GB"/>
        </w:rPr>
        <w:t>Note: If you assign less than 6 stations to the system empty slots will be denoted “n.a.”</w:t>
      </w:r>
    </w:p>
    <w:p w14:paraId="223D1C60" w14:textId="77777777" w:rsidR="00A80339" w:rsidRPr="008A62D7" w:rsidRDefault="00A80339" w:rsidP="00A80339">
      <w:pPr>
        <w:rPr>
          <w:lang w:val="en-GB"/>
        </w:rPr>
      </w:pPr>
    </w:p>
    <w:p w14:paraId="1D7642F4" w14:textId="7056025F" w:rsidR="00A80339" w:rsidRPr="008A62D7" w:rsidRDefault="00A80339" w:rsidP="00A80339">
      <w:pPr>
        <w:rPr>
          <w:lang w:val="en-GB"/>
        </w:rPr>
      </w:pPr>
      <w:r w:rsidRPr="008A62D7">
        <w:rPr>
          <w:b/>
          <w:lang w:val="en-GB"/>
        </w:rPr>
        <w:t>column 1</w:t>
      </w:r>
      <w:r w:rsidRPr="008A62D7">
        <w:rPr>
          <w:lang w:val="en-GB"/>
        </w:rPr>
        <w:t>: “</w:t>
      </w:r>
      <w:r w:rsidR="00AD08D2" w:rsidRPr="008A62D7">
        <w:rPr>
          <w:lang w:val="en-GB"/>
        </w:rPr>
        <w:t>ID</w:t>
      </w:r>
      <w:r w:rsidRPr="008A62D7">
        <w:rPr>
          <w:lang w:val="en-GB"/>
        </w:rPr>
        <w:t>” – specifies the code of the radar station</w:t>
      </w:r>
    </w:p>
    <w:p w14:paraId="5CF34755" w14:textId="77777777" w:rsidR="00A80339" w:rsidRPr="008A62D7" w:rsidRDefault="00A80339" w:rsidP="00A80339">
      <w:pPr>
        <w:rPr>
          <w:lang w:val="en-GB"/>
        </w:rPr>
      </w:pPr>
      <w:r w:rsidRPr="008A62D7">
        <w:rPr>
          <w:b/>
          <w:lang w:val="en-GB"/>
        </w:rPr>
        <w:t>column 2</w:t>
      </w:r>
      <w:r w:rsidRPr="008A62D7">
        <w:rPr>
          <w:lang w:val="en-GB"/>
        </w:rPr>
        <w:t>: “lat” gives the latitude of the radar station in decimal notation</w:t>
      </w:r>
    </w:p>
    <w:p w14:paraId="7C0466A9" w14:textId="77777777" w:rsidR="00A80339" w:rsidRPr="008A62D7" w:rsidRDefault="00A80339" w:rsidP="00A80339">
      <w:pPr>
        <w:rPr>
          <w:lang w:val="en-GB"/>
        </w:rPr>
      </w:pPr>
      <w:r w:rsidRPr="008A62D7">
        <w:rPr>
          <w:b/>
          <w:lang w:val="en-GB"/>
        </w:rPr>
        <w:t>column 3</w:t>
      </w:r>
      <w:r w:rsidRPr="008A62D7">
        <w:rPr>
          <w:lang w:val="en-GB"/>
        </w:rPr>
        <w:t>: “lon” gives the longitude of the radar station in decimal notation</w:t>
      </w:r>
    </w:p>
    <w:p w14:paraId="4FE358FB" w14:textId="77777777" w:rsidR="00A80339" w:rsidRPr="008A62D7" w:rsidRDefault="00A80339" w:rsidP="00A80339">
      <w:pPr>
        <w:rPr>
          <w:lang w:val="en-GB"/>
        </w:rPr>
      </w:pPr>
      <w:r w:rsidRPr="008A62D7">
        <w:rPr>
          <w:b/>
          <w:lang w:val="en-GB"/>
        </w:rPr>
        <w:t>column 4</w:t>
      </w:r>
      <w:r w:rsidRPr="008A62D7">
        <w:rPr>
          <w:lang w:val="en-GB"/>
        </w:rPr>
        <w:t>: “type” indicates the sensor type – X-band radar stations are specified by “2”</w:t>
      </w:r>
    </w:p>
    <w:p w14:paraId="5FD96B20" w14:textId="776D5990" w:rsidR="00A80339" w:rsidRPr="008A62D7" w:rsidRDefault="00A80339" w:rsidP="00A80339">
      <w:pPr>
        <w:rPr>
          <w:lang w:val="en-GB"/>
        </w:rPr>
      </w:pPr>
      <w:r w:rsidRPr="008A62D7">
        <w:rPr>
          <w:b/>
          <w:lang w:val="en-GB"/>
        </w:rPr>
        <w:t>column 5</w:t>
      </w:r>
      <w:r w:rsidRPr="008A62D7">
        <w:rPr>
          <w:lang w:val="en-GB"/>
        </w:rPr>
        <w:t xml:space="preserve">: “focus” – defines a specific focus on a certain volcano. One should always use “99” for X-band radar stations, since their data are not restricted to a specific volcano. </w:t>
      </w:r>
      <w:r w:rsidRPr="008A62D7">
        <w:rPr>
          <w:lang w:val="en-GB"/>
        </w:rPr>
        <w:br/>
      </w:r>
      <w:r w:rsidR="005E6231" w:rsidRPr="008A62D7">
        <w:rPr>
          <w:lang w:val="en-GB"/>
        </w:rPr>
        <w:t>(99 serves as indicator for the system that the sensor is not restricted to one single volcano).</w:t>
      </w:r>
    </w:p>
    <w:p w14:paraId="75749CAA" w14:textId="77777777" w:rsidR="00B66DEE" w:rsidRPr="008A62D7" w:rsidRDefault="00B66DEE" w:rsidP="00B66DEE">
      <w:pPr>
        <w:rPr>
          <w:lang w:val="en-GB"/>
        </w:rPr>
      </w:pPr>
      <w:r w:rsidRPr="008A62D7">
        <w:rPr>
          <w:b/>
          <w:lang w:val="en-GB"/>
        </w:rPr>
        <w:t>column 6</w:t>
      </w:r>
      <w:r w:rsidRPr="008A62D7">
        <w:rPr>
          <w:lang w:val="en-GB"/>
        </w:rPr>
        <w:t>: “bwidth” – gives the beam width of the radar (in °).</w:t>
      </w:r>
    </w:p>
    <w:p w14:paraId="32EF9194" w14:textId="5EE54241" w:rsidR="00A80339" w:rsidRPr="008A62D7" w:rsidRDefault="00A80339" w:rsidP="00A80339">
      <w:pPr>
        <w:rPr>
          <w:lang w:val="en-GB"/>
        </w:rPr>
      </w:pPr>
      <w:r w:rsidRPr="008A62D7">
        <w:rPr>
          <w:b/>
          <w:lang w:val="en-GB"/>
        </w:rPr>
        <w:lastRenderedPageBreak/>
        <w:t xml:space="preserve">column </w:t>
      </w:r>
      <w:r w:rsidR="00B66DEE" w:rsidRPr="008A62D7">
        <w:rPr>
          <w:b/>
          <w:lang w:val="en-GB"/>
        </w:rPr>
        <w:t>7</w:t>
      </w:r>
      <w:r w:rsidRPr="008A62D7">
        <w:rPr>
          <w:lang w:val="en-GB"/>
        </w:rPr>
        <w:t>: “file” – specifies the name of the file containing streamed data. This file is retrieved from a server and copied on the local working drive, using the same file name. This means, e.g. if the online source is a file named “</w:t>
      </w:r>
      <w:r w:rsidRPr="008A62D7">
        <w:rPr>
          <w:i/>
          <w:lang w:val="en-GB"/>
        </w:rPr>
        <w:t>radar_isx1.txt</w:t>
      </w:r>
      <w:r w:rsidRPr="008A62D7">
        <w:rPr>
          <w:lang w:val="en-GB"/>
        </w:rPr>
        <w:t>”, the copy of it on the local drive will be named “</w:t>
      </w:r>
      <w:r w:rsidRPr="008A62D7">
        <w:rPr>
          <w:i/>
          <w:lang w:val="en-GB"/>
        </w:rPr>
        <w:t>radar_isx1.txt</w:t>
      </w:r>
      <w:r w:rsidRPr="008A62D7">
        <w:rPr>
          <w:lang w:val="en-GB"/>
        </w:rPr>
        <w:t>” as well. Make sure that the extension is always “.txt”!</w:t>
      </w:r>
    </w:p>
    <w:p w14:paraId="2BB0A446" w14:textId="5182DDC4" w:rsidR="00A80339" w:rsidRPr="008A62D7" w:rsidRDefault="00A80339" w:rsidP="00A80339">
      <w:pPr>
        <w:rPr>
          <w:lang w:val="en-GB"/>
        </w:rPr>
      </w:pPr>
      <w:r w:rsidRPr="008A62D7">
        <w:rPr>
          <w:b/>
          <w:lang w:val="en-GB"/>
        </w:rPr>
        <w:t xml:space="preserve">column </w:t>
      </w:r>
      <w:r w:rsidR="00B66DEE" w:rsidRPr="008A62D7">
        <w:rPr>
          <w:b/>
          <w:lang w:val="en-GB"/>
        </w:rPr>
        <w:t>8</w:t>
      </w:r>
      <w:r w:rsidRPr="008A62D7">
        <w:rPr>
          <w:lang w:val="en-GB"/>
        </w:rPr>
        <w:t xml:space="preserve">: “www” – specifies the url of the server which provides the file with plume height data. </w:t>
      </w:r>
    </w:p>
    <w:p w14:paraId="329ACC2D" w14:textId="77777777" w:rsidR="00A80339" w:rsidRPr="008A62D7" w:rsidRDefault="00A80339" w:rsidP="00A80339">
      <w:pPr>
        <w:rPr>
          <w:lang w:val="en-GB"/>
        </w:rPr>
      </w:pPr>
      <w:r w:rsidRPr="008A62D7">
        <w:rPr>
          <w:lang w:val="en-GB"/>
        </w:rPr>
        <w:t>If the data is not accessible online via a url, you can specify the IP address (column 8) and working directory (column 9), instead. In that case, column 7 has to be kept empty.</w:t>
      </w:r>
    </w:p>
    <w:p w14:paraId="77979D68" w14:textId="3D0E99D1" w:rsidR="00A80339" w:rsidRPr="008A62D7" w:rsidRDefault="00A80339" w:rsidP="00A80339">
      <w:pPr>
        <w:rPr>
          <w:lang w:val="en-GB"/>
        </w:rPr>
      </w:pPr>
      <w:r w:rsidRPr="008A62D7">
        <w:rPr>
          <w:b/>
          <w:lang w:val="en-GB"/>
        </w:rPr>
        <w:t xml:space="preserve">column </w:t>
      </w:r>
      <w:r w:rsidR="00B66DEE" w:rsidRPr="008A62D7">
        <w:rPr>
          <w:b/>
          <w:lang w:val="en-GB"/>
        </w:rPr>
        <w:t>9</w:t>
      </w:r>
      <w:r w:rsidRPr="008A62D7">
        <w:rPr>
          <w:lang w:val="en-GB"/>
        </w:rPr>
        <w:t xml:space="preserve">: “IP” – specifies the IP address of the ftp server providing the file with plume height data. </w:t>
      </w:r>
    </w:p>
    <w:p w14:paraId="0E7E8E6E" w14:textId="1E7DE682" w:rsidR="00A80339" w:rsidRPr="008A62D7" w:rsidRDefault="00A80339" w:rsidP="00A80339">
      <w:pPr>
        <w:rPr>
          <w:lang w:val="en-GB"/>
        </w:rPr>
      </w:pPr>
      <w:r w:rsidRPr="008A62D7">
        <w:rPr>
          <w:b/>
          <w:lang w:val="en-GB"/>
        </w:rPr>
        <w:t xml:space="preserve">column </w:t>
      </w:r>
      <w:r w:rsidR="00B66DEE" w:rsidRPr="008A62D7">
        <w:rPr>
          <w:b/>
          <w:lang w:val="en-GB"/>
        </w:rPr>
        <w:t>10</w:t>
      </w:r>
      <w:r w:rsidRPr="008A62D7">
        <w:rPr>
          <w:lang w:val="en-GB"/>
        </w:rPr>
        <w:t>: “directory” – specifies the directory of the ftp server under which the file with plume height data can be retrieved.</w:t>
      </w:r>
    </w:p>
    <w:p w14:paraId="060FEF45" w14:textId="77777777" w:rsidR="005E6231" w:rsidRPr="008A62D7" w:rsidRDefault="005E6231" w:rsidP="00A80339">
      <w:pPr>
        <w:rPr>
          <w:lang w:val="en-GB"/>
        </w:rPr>
      </w:pPr>
    </w:p>
    <w:p w14:paraId="282AB7F4" w14:textId="77777777" w:rsidR="00A80339" w:rsidRPr="008A62D7" w:rsidRDefault="00A80339" w:rsidP="004E20AA">
      <w:pPr>
        <w:pStyle w:val="Heading5"/>
        <w:numPr>
          <w:ilvl w:val="0"/>
          <w:numId w:val="0"/>
        </w:numPr>
        <w:ind w:left="1008" w:hanging="1008"/>
        <w:rPr>
          <w:lang w:val="en-GB"/>
        </w:rPr>
      </w:pPr>
      <w:del w:id="794" w:author="Dioguardi, Fabio" w:date="2019-01-25T16:05:00Z">
        <w:r w:rsidRPr="008A62D7" w:rsidDel="008E5C9B">
          <w:rPr>
            <w:lang w:val="en-GB"/>
          </w:rPr>
          <w:delText xml:space="preserve">d. </w:delText>
        </w:r>
      </w:del>
      <w:r w:rsidRPr="008E5C9B">
        <w:rPr>
          <w:rStyle w:val="Heading4Char"/>
        </w:rPr>
        <w:t>Generating “Cam.ini”</w:t>
      </w:r>
    </w:p>
    <w:p w14:paraId="09DFC2A4" w14:textId="3A0AB9A9" w:rsidR="00A80339" w:rsidRPr="008A62D7" w:rsidRDefault="00A80339" w:rsidP="00A80339">
      <w:pPr>
        <w:rPr>
          <w:lang w:val="en-GB"/>
        </w:rPr>
      </w:pPr>
      <w:r w:rsidRPr="008A62D7">
        <w:rPr>
          <w:lang w:val="en-GB"/>
        </w:rPr>
        <w:t>The file “</w:t>
      </w:r>
      <w:r w:rsidR="005E6231" w:rsidRPr="008A62D7">
        <w:rPr>
          <w:i/>
          <w:lang w:val="en-GB"/>
        </w:rPr>
        <w:t>Cam.ini</w:t>
      </w:r>
      <w:r w:rsidRPr="008A62D7">
        <w:rPr>
          <w:lang w:val="en-GB"/>
        </w:rPr>
        <w:t>” contains information about the location of plume-tracking webcams and the according server addresses of their data streams.</w:t>
      </w:r>
    </w:p>
    <w:p w14:paraId="683ACD7D" w14:textId="3AA110D1" w:rsidR="00A80339" w:rsidRDefault="00A80339" w:rsidP="00A80339">
      <w:pPr>
        <w:rPr>
          <w:ins w:id="795" w:author="Dioguardi, Fabio" w:date="2019-01-25T16:05:00Z"/>
          <w:lang w:val="en-GB"/>
        </w:rPr>
      </w:pPr>
      <w:r w:rsidRPr="008A62D7">
        <w:rPr>
          <w:lang w:val="en-GB"/>
        </w:rPr>
        <w:t xml:space="preserve">Up to 6 webcams can be assigned. </w:t>
      </w:r>
      <w:r w:rsidR="005E6231" w:rsidRPr="008A62D7">
        <w:rPr>
          <w:lang w:val="en-GB"/>
        </w:rPr>
        <w:fldChar w:fldCharType="begin"/>
      </w:r>
      <w:r w:rsidR="005E6231" w:rsidRPr="008A62D7">
        <w:rPr>
          <w:lang w:val="en-GB"/>
        </w:rPr>
        <w:instrText xml:space="preserve"> REF _Ref482196774 </w:instrText>
      </w:r>
      <w:r w:rsidR="005E6231" w:rsidRPr="008A62D7">
        <w:rPr>
          <w:lang w:val="en-GB"/>
        </w:rPr>
        <w:fldChar w:fldCharType="separate"/>
      </w:r>
      <w:r w:rsidR="00DE7C99" w:rsidRPr="008A62D7">
        <w:rPr>
          <w:lang w:val="en-GB"/>
        </w:rPr>
        <w:t xml:space="preserve">Figure </w:t>
      </w:r>
      <w:r w:rsidR="00DE7C99" w:rsidRPr="008A62D7">
        <w:rPr>
          <w:noProof/>
          <w:lang w:val="en-GB"/>
        </w:rPr>
        <w:t>8</w:t>
      </w:r>
      <w:r w:rsidR="005E6231" w:rsidRPr="008A62D7">
        <w:rPr>
          <w:lang w:val="en-GB"/>
        </w:rPr>
        <w:fldChar w:fldCharType="end"/>
      </w:r>
      <w:r w:rsidR="005E6231" w:rsidRPr="008A62D7">
        <w:rPr>
          <w:lang w:val="en-GB"/>
        </w:rPr>
        <w:t xml:space="preserve"> </w:t>
      </w:r>
      <w:r w:rsidRPr="008A62D7">
        <w:rPr>
          <w:lang w:val="en-GB"/>
        </w:rPr>
        <w:t>illustrates a “</w:t>
      </w:r>
      <w:r w:rsidRPr="008A62D7">
        <w:rPr>
          <w:i/>
          <w:lang w:val="en-GB"/>
        </w:rPr>
        <w:t>Cam.ini</w:t>
      </w:r>
      <w:r w:rsidRPr="008A62D7">
        <w:rPr>
          <w:lang w:val="en-GB"/>
        </w:rPr>
        <w:t xml:space="preserve">” </w:t>
      </w:r>
      <w:del w:id="796" w:author="Dioguardi, Fabio" w:date="2019-01-25T16:05:00Z">
        <w:r w:rsidRPr="008A62D7" w:rsidDel="008E5C9B">
          <w:rPr>
            <w:lang w:val="en-GB"/>
          </w:rPr>
          <w:delText xml:space="preserve"> </w:delText>
        </w:r>
      </w:del>
      <w:r w:rsidRPr="008A62D7">
        <w:rPr>
          <w:lang w:val="en-GB"/>
        </w:rPr>
        <w:t>file.</w:t>
      </w:r>
    </w:p>
    <w:p w14:paraId="500EF8C4" w14:textId="7805A12D" w:rsidR="008E5C9B" w:rsidRDefault="008E5C9B" w:rsidP="00A80339">
      <w:pPr>
        <w:rPr>
          <w:ins w:id="797" w:author="Dioguardi, Fabio" w:date="2019-01-25T16:05:00Z"/>
          <w:lang w:val="en-GB"/>
        </w:rPr>
      </w:pPr>
    </w:p>
    <w:p w14:paraId="56618023" w14:textId="77777777" w:rsidR="00B52390" w:rsidRDefault="00B52390" w:rsidP="00B52390">
      <w:pPr>
        <w:keepNext/>
        <w:rPr>
          <w:ins w:id="798" w:author="Dioguardi, Fabio" w:date="2019-01-25T16:06:00Z"/>
        </w:rPr>
      </w:pPr>
      <w:ins w:id="799" w:author="Dioguardi, Fabio" w:date="2019-01-25T16:06:00Z">
        <w:r>
          <w:rPr>
            <w:noProof/>
            <w:lang w:val="en-GB" w:eastAsia="en-GB"/>
          </w:rPr>
          <w:drawing>
            <wp:inline distT="0" distB="0" distL="0" distR="0" wp14:anchorId="7F780ADB" wp14:editId="3B4568BF">
              <wp:extent cx="4904438" cy="74382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m"/>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904438" cy="743823"/>
                      </a:xfrm>
                      <a:prstGeom prst="rect">
                        <a:avLst/>
                      </a:prstGeom>
                      <a:noFill/>
                      <a:ln>
                        <a:noFill/>
                      </a:ln>
                    </pic:spPr>
                  </pic:pic>
                </a:graphicData>
              </a:graphic>
            </wp:inline>
          </w:drawing>
        </w:r>
      </w:ins>
    </w:p>
    <w:p w14:paraId="0B054080" w14:textId="5503CFE0" w:rsidR="008E5C9B" w:rsidRPr="008A62D7" w:rsidDel="00B52390" w:rsidRDefault="00B52390" w:rsidP="00B52390">
      <w:pPr>
        <w:pStyle w:val="Caption"/>
        <w:rPr>
          <w:del w:id="800" w:author="Dioguardi, Fabio" w:date="2019-01-25T16:06:00Z"/>
          <w:lang w:val="en-GB"/>
        </w:rPr>
      </w:pPr>
      <w:ins w:id="801" w:author="Dioguardi, Fabio" w:date="2019-01-25T16:06:00Z">
        <w:r>
          <w:t xml:space="preserve">Figure </w:t>
        </w:r>
        <w:r>
          <w:fldChar w:fldCharType="begin"/>
        </w:r>
        <w:r>
          <w:instrText xml:space="preserve"> SEQ Figure \* ARABIC </w:instrText>
        </w:r>
      </w:ins>
      <w:r>
        <w:fldChar w:fldCharType="separate"/>
      </w:r>
      <w:ins w:id="802" w:author="Dioguardi, Fabio" w:date="2019-01-25T16:40:00Z">
        <w:r w:rsidR="00887E86">
          <w:rPr>
            <w:noProof/>
          </w:rPr>
          <w:t>8</w:t>
        </w:r>
      </w:ins>
      <w:ins w:id="803" w:author="Dioguardi, Fabio" w:date="2019-01-25T16:06:00Z">
        <w:r>
          <w:fldChar w:fldCharType="end"/>
        </w:r>
        <w:r>
          <w:t xml:space="preserve">. </w:t>
        </w:r>
        <w:r w:rsidRPr="004A747A">
          <w:t>Example of a “Cam.ini” file.</w:t>
        </w:r>
      </w:ins>
    </w:p>
    <w:p w14:paraId="6EE94633" w14:textId="55F706C1" w:rsidR="005E6231" w:rsidRPr="008A62D7" w:rsidRDefault="005E6231" w:rsidP="00C8694D">
      <w:pPr>
        <w:pStyle w:val="Caption"/>
        <w:rPr>
          <w:lang w:val="en-GB"/>
        </w:rPr>
      </w:pPr>
    </w:p>
    <w:p w14:paraId="32EA324A" w14:textId="43A67D27" w:rsidR="00A80339" w:rsidRPr="008A62D7" w:rsidDel="00B52390" w:rsidRDefault="00A80339" w:rsidP="00A80339">
      <w:pPr>
        <w:rPr>
          <w:del w:id="804" w:author="Dioguardi, Fabio" w:date="2019-01-25T16:06:00Z"/>
          <w:lang w:val="en-GB"/>
        </w:rPr>
      </w:pPr>
    </w:p>
    <w:p w14:paraId="5D9820B7" w14:textId="77777777" w:rsidR="00A80339" w:rsidRPr="008A62D7" w:rsidRDefault="00A80339" w:rsidP="00A80339">
      <w:pPr>
        <w:rPr>
          <w:lang w:val="en-GB"/>
        </w:rPr>
      </w:pPr>
      <w:r w:rsidRPr="008A62D7">
        <w:rPr>
          <w:lang w:val="en-GB"/>
        </w:rPr>
        <w:t>A “</w:t>
      </w:r>
      <w:r w:rsidRPr="008A62D7">
        <w:rPr>
          <w:i/>
          <w:lang w:val="en-GB"/>
        </w:rPr>
        <w:t>Cam.ini</w:t>
      </w:r>
      <w:r w:rsidRPr="008A62D7">
        <w:rPr>
          <w:lang w:val="en-GB"/>
        </w:rPr>
        <w:t>” file consists of 9 columns, separated by tabs, one header row and up to 6 data rows.</w:t>
      </w:r>
    </w:p>
    <w:p w14:paraId="302BF289" w14:textId="77777777" w:rsidR="00A80339" w:rsidRPr="008A62D7" w:rsidRDefault="00A80339" w:rsidP="00A80339">
      <w:pPr>
        <w:rPr>
          <w:lang w:val="en-GB"/>
        </w:rPr>
      </w:pPr>
      <w:r w:rsidRPr="008A62D7">
        <w:rPr>
          <w:lang w:val="en-GB"/>
        </w:rPr>
        <w:t>Note: If you assign less than 6 stations to the system empty slots will be denoted “n.a.”</w:t>
      </w:r>
    </w:p>
    <w:p w14:paraId="21043462" w14:textId="77777777" w:rsidR="00A80339" w:rsidRPr="008A62D7" w:rsidRDefault="00A80339" w:rsidP="00A80339">
      <w:pPr>
        <w:rPr>
          <w:lang w:val="en-GB"/>
        </w:rPr>
      </w:pPr>
    </w:p>
    <w:p w14:paraId="395A596F" w14:textId="2EA5E7E1" w:rsidR="00A80339" w:rsidRPr="008A62D7" w:rsidRDefault="00A80339" w:rsidP="00A80339">
      <w:pPr>
        <w:rPr>
          <w:lang w:val="en-GB"/>
        </w:rPr>
      </w:pPr>
      <w:r w:rsidRPr="008A62D7">
        <w:rPr>
          <w:b/>
          <w:lang w:val="en-GB"/>
        </w:rPr>
        <w:t>column 1</w:t>
      </w:r>
      <w:r w:rsidRPr="008A62D7">
        <w:rPr>
          <w:lang w:val="en-GB"/>
        </w:rPr>
        <w:t>: “</w:t>
      </w:r>
      <w:r w:rsidR="00AD08D2" w:rsidRPr="008A62D7">
        <w:rPr>
          <w:lang w:val="en-GB"/>
        </w:rPr>
        <w:t>ID</w:t>
      </w:r>
      <w:r w:rsidRPr="008A62D7">
        <w:rPr>
          <w:lang w:val="en-GB"/>
        </w:rPr>
        <w:t>” – specifies the code of the webcam</w:t>
      </w:r>
    </w:p>
    <w:p w14:paraId="5A25DC40" w14:textId="77777777" w:rsidR="00A80339" w:rsidRPr="008A62D7" w:rsidRDefault="00A80339" w:rsidP="00A80339">
      <w:pPr>
        <w:rPr>
          <w:lang w:val="en-GB"/>
        </w:rPr>
      </w:pPr>
      <w:r w:rsidRPr="008A62D7">
        <w:rPr>
          <w:b/>
          <w:lang w:val="en-GB"/>
        </w:rPr>
        <w:t>column 2</w:t>
      </w:r>
      <w:r w:rsidRPr="008A62D7">
        <w:rPr>
          <w:lang w:val="en-GB"/>
        </w:rPr>
        <w:t>: “lat” gives the latitude of the webcam in decimal notation</w:t>
      </w:r>
    </w:p>
    <w:p w14:paraId="797F76C9" w14:textId="77777777" w:rsidR="00A80339" w:rsidRPr="008A62D7" w:rsidRDefault="00A80339" w:rsidP="00A80339">
      <w:pPr>
        <w:rPr>
          <w:lang w:val="en-GB"/>
        </w:rPr>
      </w:pPr>
      <w:r w:rsidRPr="008A62D7">
        <w:rPr>
          <w:b/>
          <w:lang w:val="en-GB"/>
        </w:rPr>
        <w:t>column 3</w:t>
      </w:r>
      <w:r w:rsidRPr="008A62D7">
        <w:rPr>
          <w:lang w:val="en-GB"/>
        </w:rPr>
        <w:t>: “lon” gives the longitude of the webcam in decimal notation</w:t>
      </w:r>
    </w:p>
    <w:p w14:paraId="29FD00AC" w14:textId="77777777" w:rsidR="00A80339" w:rsidRPr="008A62D7" w:rsidRDefault="00A80339" w:rsidP="00A80339">
      <w:pPr>
        <w:rPr>
          <w:lang w:val="en-GB"/>
        </w:rPr>
      </w:pPr>
      <w:r w:rsidRPr="008A62D7">
        <w:rPr>
          <w:b/>
          <w:lang w:val="en-GB"/>
        </w:rPr>
        <w:t>column 4</w:t>
      </w:r>
      <w:r w:rsidRPr="008A62D7">
        <w:rPr>
          <w:lang w:val="en-GB"/>
        </w:rPr>
        <w:t>: “type” indicates the sensor type – webcams are specified by “3”</w:t>
      </w:r>
    </w:p>
    <w:p w14:paraId="6A0F7F81" w14:textId="77777777" w:rsidR="00A80339" w:rsidRPr="008A62D7" w:rsidRDefault="00A80339" w:rsidP="00A80339">
      <w:pPr>
        <w:rPr>
          <w:lang w:val="en-GB"/>
        </w:rPr>
      </w:pPr>
      <w:r w:rsidRPr="008A62D7">
        <w:rPr>
          <w:b/>
          <w:lang w:val="en-GB"/>
        </w:rPr>
        <w:t>column 5</w:t>
      </w:r>
      <w:r w:rsidRPr="008A62D7">
        <w:rPr>
          <w:lang w:val="en-GB"/>
        </w:rPr>
        <w:t>: “focus” – defines a specific focus on a certain volcano. In the current version of REFIR, web cams (i.e., sensor type 3) are supposed to be focused on a specific eruption site, only. The number in this column refers to the position of the eruption site within the file “</w:t>
      </w:r>
      <w:r w:rsidRPr="008A62D7">
        <w:rPr>
          <w:i/>
          <w:lang w:val="en-GB"/>
        </w:rPr>
        <w:t>volcano_list.ini</w:t>
      </w:r>
      <w:r w:rsidRPr="008A62D7">
        <w:rPr>
          <w:lang w:val="en-GB"/>
        </w:rPr>
        <w:t>”, starting from 0. For example, if a webcam is focused on the volcano specified in the first entry within “</w:t>
      </w:r>
      <w:r w:rsidRPr="008A62D7">
        <w:rPr>
          <w:i/>
          <w:lang w:val="en-GB"/>
        </w:rPr>
        <w:t>volcano_list.ini</w:t>
      </w:r>
      <w:r w:rsidRPr="008A62D7">
        <w:rPr>
          <w:lang w:val="en-GB"/>
        </w:rPr>
        <w:t>”, the value in this column should be “0”. If it is focused on the 2</w:t>
      </w:r>
      <w:r w:rsidRPr="008A62D7">
        <w:rPr>
          <w:vertAlign w:val="superscript"/>
          <w:lang w:val="en-GB"/>
        </w:rPr>
        <w:t>nd</w:t>
      </w:r>
      <w:r w:rsidRPr="008A62D7">
        <w:rPr>
          <w:lang w:val="en-GB"/>
        </w:rPr>
        <w:t xml:space="preserve"> volcano listed within that file, the number in column 5 should be “1”, and so on.   </w:t>
      </w:r>
      <w:r w:rsidRPr="008A62D7">
        <w:rPr>
          <w:lang w:val="en-GB"/>
        </w:rPr>
        <w:br/>
        <w:t>In the example presented in Fig.6, the two webcams are focused on the third entry of the volcano list, which is in the shown case Hekla (see the according “</w:t>
      </w:r>
      <w:r w:rsidRPr="008A62D7">
        <w:rPr>
          <w:i/>
          <w:lang w:val="en-GB"/>
        </w:rPr>
        <w:t>volcano_list.ini</w:t>
      </w:r>
      <w:r w:rsidRPr="008A62D7">
        <w:rPr>
          <w:lang w:val="en-GB"/>
        </w:rPr>
        <w:t>” file in Fig.3).</w:t>
      </w:r>
    </w:p>
    <w:p w14:paraId="3E1CCB7B" w14:textId="5661A179" w:rsidR="00B66DEE" w:rsidRPr="008A62D7" w:rsidRDefault="00B66DEE" w:rsidP="00B66DEE">
      <w:pPr>
        <w:rPr>
          <w:lang w:val="en-GB"/>
        </w:rPr>
      </w:pPr>
      <w:r w:rsidRPr="008A62D7">
        <w:rPr>
          <w:b/>
          <w:lang w:val="en-GB"/>
        </w:rPr>
        <w:t>column 6</w:t>
      </w:r>
      <w:r w:rsidRPr="008A62D7">
        <w:rPr>
          <w:lang w:val="en-GB"/>
        </w:rPr>
        <w:t xml:space="preserve">: “bwidth” – not applicable for cameras, hence can be set to any number. </w:t>
      </w:r>
    </w:p>
    <w:p w14:paraId="6F9B5A77" w14:textId="3451DF35" w:rsidR="00A80339" w:rsidRPr="008A62D7" w:rsidRDefault="00A80339" w:rsidP="00A80339">
      <w:pPr>
        <w:rPr>
          <w:lang w:val="en-GB"/>
        </w:rPr>
      </w:pPr>
      <w:r w:rsidRPr="008A62D7">
        <w:rPr>
          <w:b/>
          <w:lang w:val="en-GB"/>
        </w:rPr>
        <w:t xml:space="preserve">column </w:t>
      </w:r>
      <w:r w:rsidR="00B66DEE" w:rsidRPr="008A62D7">
        <w:rPr>
          <w:b/>
          <w:lang w:val="en-GB"/>
        </w:rPr>
        <w:t>7</w:t>
      </w:r>
      <w:r w:rsidRPr="008A62D7">
        <w:rPr>
          <w:lang w:val="en-GB"/>
        </w:rPr>
        <w:t>: “file” – specifies the name of the file containing streamed data. This file is retrieved from a server and copied on the local working drive, using the same file name. This means, e.g. if the online source is a file named “</w:t>
      </w:r>
      <w:r w:rsidRPr="008A62D7">
        <w:rPr>
          <w:i/>
          <w:lang w:val="en-GB"/>
        </w:rPr>
        <w:t>cam1.txt</w:t>
      </w:r>
      <w:r w:rsidRPr="008A62D7">
        <w:rPr>
          <w:lang w:val="en-GB"/>
        </w:rPr>
        <w:t>”, the copy of it on the local drive will be named “</w:t>
      </w:r>
      <w:r w:rsidRPr="008A62D7">
        <w:rPr>
          <w:i/>
          <w:lang w:val="en-GB"/>
        </w:rPr>
        <w:t>cam1.txt</w:t>
      </w:r>
      <w:r w:rsidRPr="008A62D7">
        <w:rPr>
          <w:lang w:val="en-GB"/>
        </w:rPr>
        <w:t>” as well. Make sure that the extension is always “</w:t>
      </w:r>
      <w:r w:rsidRPr="008A62D7">
        <w:rPr>
          <w:i/>
          <w:lang w:val="en-GB"/>
        </w:rPr>
        <w:t>.txt</w:t>
      </w:r>
      <w:r w:rsidRPr="008A62D7">
        <w:rPr>
          <w:lang w:val="en-GB"/>
        </w:rPr>
        <w:t>”!</w:t>
      </w:r>
    </w:p>
    <w:p w14:paraId="35EA88EF" w14:textId="6A553CB5" w:rsidR="00A80339" w:rsidRPr="008A62D7" w:rsidRDefault="00A80339" w:rsidP="00A80339">
      <w:pPr>
        <w:rPr>
          <w:lang w:val="en-GB"/>
        </w:rPr>
      </w:pPr>
      <w:r w:rsidRPr="008A62D7">
        <w:rPr>
          <w:b/>
          <w:lang w:val="en-GB"/>
        </w:rPr>
        <w:t xml:space="preserve">column </w:t>
      </w:r>
      <w:r w:rsidR="00B66DEE" w:rsidRPr="008A62D7">
        <w:rPr>
          <w:b/>
          <w:lang w:val="en-GB"/>
        </w:rPr>
        <w:t>8</w:t>
      </w:r>
      <w:r w:rsidRPr="008A62D7">
        <w:rPr>
          <w:lang w:val="en-GB"/>
        </w:rPr>
        <w:t xml:space="preserve">: “www” – specifies the url of the server which provides the file with plume height data. </w:t>
      </w:r>
    </w:p>
    <w:p w14:paraId="0193FC7D" w14:textId="77777777" w:rsidR="00A80339" w:rsidRPr="008A62D7" w:rsidRDefault="00A80339" w:rsidP="00A80339">
      <w:pPr>
        <w:rPr>
          <w:lang w:val="en-GB"/>
        </w:rPr>
      </w:pPr>
      <w:r w:rsidRPr="008A62D7">
        <w:rPr>
          <w:lang w:val="en-GB"/>
        </w:rPr>
        <w:t>If the data is not accessible online via a url, you can specify the IP address (column 8) and working directory (column 9), instead. In that case, column 7 has to be kept empty.</w:t>
      </w:r>
    </w:p>
    <w:p w14:paraId="2549FBB6" w14:textId="18161007" w:rsidR="00A80339" w:rsidRPr="008A62D7" w:rsidRDefault="00A80339" w:rsidP="00A80339">
      <w:pPr>
        <w:rPr>
          <w:lang w:val="en-GB"/>
        </w:rPr>
      </w:pPr>
      <w:r w:rsidRPr="008A62D7">
        <w:rPr>
          <w:b/>
          <w:lang w:val="en-GB"/>
        </w:rPr>
        <w:t xml:space="preserve">column </w:t>
      </w:r>
      <w:r w:rsidR="00B66DEE" w:rsidRPr="008A62D7">
        <w:rPr>
          <w:b/>
          <w:lang w:val="en-GB"/>
        </w:rPr>
        <w:t>9</w:t>
      </w:r>
      <w:r w:rsidRPr="008A62D7">
        <w:rPr>
          <w:lang w:val="en-GB"/>
        </w:rPr>
        <w:t xml:space="preserve">: “IP” – specifies the IP address of the ftp server providing the file with plume height data. </w:t>
      </w:r>
    </w:p>
    <w:p w14:paraId="224A46B8" w14:textId="1F040998" w:rsidR="00A80339" w:rsidRPr="008A62D7" w:rsidRDefault="00A80339" w:rsidP="00A80339">
      <w:pPr>
        <w:rPr>
          <w:lang w:val="en-GB"/>
        </w:rPr>
      </w:pPr>
      <w:r w:rsidRPr="008A62D7">
        <w:rPr>
          <w:b/>
          <w:lang w:val="en-GB"/>
        </w:rPr>
        <w:t xml:space="preserve">column </w:t>
      </w:r>
      <w:r w:rsidR="00B66DEE" w:rsidRPr="008A62D7">
        <w:rPr>
          <w:b/>
          <w:lang w:val="en-GB"/>
        </w:rPr>
        <w:t>10</w:t>
      </w:r>
      <w:r w:rsidRPr="008A62D7">
        <w:rPr>
          <w:lang w:val="en-GB"/>
        </w:rPr>
        <w:t>: “directory” – specifies the directory of the ftp server under which the file with plume height data can be retrieved.</w:t>
      </w:r>
    </w:p>
    <w:p w14:paraId="5F597A5C" w14:textId="77777777" w:rsidR="00AE3347" w:rsidRPr="008A62D7" w:rsidRDefault="00AE3347" w:rsidP="00A80339">
      <w:pPr>
        <w:rPr>
          <w:lang w:val="en-GB"/>
        </w:rPr>
      </w:pPr>
    </w:p>
    <w:p w14:paraId="1687B868" w14:textId="77777777" w:rsidR="00A80339" w:rsidRPr="008A62D7" w:rsidRDefault="00A80339" w:rsidP="004E20AA">
      <w:pPr>
        <w:pStyle w:val="Heading5"/>
        <w:numPr>
          <w:ilvl w:val="0"/>
          <w:numId w:val="0"/>
        </w:numPr>
        <w:ind w:left="1008" w:hanging="1008"/>
        <w:rPr>
          <w:lang w:val="en-GB"/>
        </w:rPr>
      </w:pPr>
      <w:r w:rsidRPr="008A62D7">
        <w:rPr>
          <w:lang w:val="en-GB"/>
        </w:rPr>
        <w:lastRenderedPageBreak/>
        <w:t>e. Generating “</w:t>
      </w:r>
      <w:r w:rsidRPr="008A62D7">
        <w:rPr>
          <w:i/>
          <w:lang w:val="en-GB"/>
        </w:rPr>
        <w:t>volc_database.ini</w:t>
      </w:r>
      <w:r w:rsidRPr="008A62D7">
        <w:rPr>
          <w:lang w:val="en-GB"/>
        </w:rPr>
        <w:t>”</w:t>
      </w:r>
    </w:p>
    <w:p w14:paraId="54CF6A43" w14:textId="73D474EB" w:rsidR="008D15C5" w:rsidRPr="008A62D7" w:rsidRDefault="00A80339" w:rsidP="008D15C5">
      <w:pPr>
        <w:rPr>
          <w:lang w:val="en-GB"/>
        </w:rPr>
      </w:pPr>
      <w:r w:rsidRPr="008A62D7">
        <w:rPr>
          <w:lang w:val="en-GB"/>
        </w:rPr>
        <w:t>The “</w:t>
      </w:r>
      <w:r w:rsidRPr="008A62D7">
        <w:rPr>
          <w:i/>
          <w:lang w:val="en-GB"/>
        </w:rPr>
        <w:t>volc_database.ini</w:t>
      </w:r>
      <w:r w:rsidRPr="008A62D7">
        <w:rPr>
          <w:lang w:val="en-GB"/>
        </w:rPr>
        <w:t xml:space="preserve">” file contains 2 header rows, up to 10 rows and 22 columns, representing a matrix, which reflects the </w:t>
      </w:r>
      <w:r w:rsidR="008D15C5" w:rsidRPr="008A62D7">
        <w:rPr>
          <w:lang w:val="en-GB"/>
        </w:rPr>
        <w:t xml:space="preserve">vent heights and the </w:t>
      </w:r>
      <w:r w:rsidRPr="008A62D7">
        <w:rPr>
          <w:lang w:val="en-GB"/>
        </w:rPr>
        <w:t>relative distances between the volcanos and the sensors.</w:t>
      </w:r>
      <w:r w:rsidRPr="008A62D7">
        <w:rPr>
          <w:lang w:val="en-GB"/>
        </w:rPr>
        <w:br/>
        <w:t>Stations which are not assigned are denoted “n.a.”</w:t>
      </w:r>
      <w:r w:rsidR="00AE3347" w:rsidRPr="008A62D7">
        <w:rPr>
          <w:lang w:val="en-GB"/>
        </w:rPr>
        <w:t>.</w:t>
      </w:r>
      <w:r w:rsidRPr="008A62D7">
        <w:rPr>
          <w:lang w:val="en-GB"/>
        </w:rPr>
        <w:t xml:space="preserve"> </w:t>
      </w:r>
    </w:p>
    <w:p w14:paraId="6A1C254A" w14:textId="5F6474F3" w:rsidR="008D15C5" w:rsidRPr="008A62D7" w:rsidDel="00B52390" w:rsidRDefault="008D15C5" w:rsidP="008D15C5">
      <w:pPr>
        <w:rPr>
          <w:del w:id="805" w:author="Dioguardi, Fabio" w:date="2019-01-25T16:06:00Z"/>
          <w:lang w:val="en-GB"/>
        </w:rPr>
      </w:pPr>
      <w:r w:rsidRPr="008A62D7">
        <w:rPr>
          <w:lang w:val="en-GB"/>
        </w:rPr>
        <w:t>The volcano data base provides the program FIX with crucial observatory-specific information. These are required for the subsequent processing performed by FOXI to produce estimates of MER. For example, it is necessary to convert plume height values that may be reported as “above sea level” (a.s.l.) to a common “above vent” (a.v.) value, requiring details of the elevation of the vent.</w:t>
      </w:r>
      <w:ins w:id="806" w:author="Dioguardi, Fabio" w:date="2019-01-25T16:07:00Z">
        <w:r w:rsidR="00B52390">
          <w:rPr>
            <w:lang w:val="en-GB"/>
          </w:rPr>
          <w:t xml:space="preserve"> </w:t>
        </w:r>
      </w:ins>
    </w:p>
    <w:p w14:paraId="17B86758" w14:textId="77777777" w:rsidR="008D15C5" w:rsidRPr="008A62D7" w:rsidDel="00B52390" w:rsidRDefault="008D15C5" w:rsidP="00A80339">
      <w:pPr>
        <w:rPr>
          <w:del w:id="807" w:author="Dioguardi, Fabio" w:date="2019-01-25T16:06:00Z"/>
          <w:lang w:val="en-GB"/>
        </w:rPr>
      </w:pPr>
    </w:p>
    <w:p w14:paraId="6FBA2869" w14:textId="620F5D09" w:rsidR="00A80339" w:rsidRPr="008A62D7" w:rsidRDefault="00AE3347" w:rsidP="00A80339">
      <w:pPr>
        <w:rPr>
          <w:lang w:val="en-GB"/>
        </w:rPr>
      </w:pPr>
      <w:r w:rsidRPr="008A62D7">
        <w:rPr>
          <w:lang w:val="en-GB"/>
        </w:rPr>
        <w:fldChar w:fldCharType="begin"/>
      </w:r>
      <w:r w:rsidRPr="008A62D7">
        <w:rPr>
          <w:lang w:val="en-GB"/>
        </w:rPr>
        <w:instrText xml:space="preserve"> REF _Ref482197079 </w:instrText>
      </w:r>
      <w:r w:rsidRPr="008A62D7">
        <w:rPr>
          <w:lang w:val="en-GB"/>
        </w:rPr>
        <w:fldChar w:fldCharType="separate"/>
      </w:r>
      <w:r w:rsidR="00DE7C99" w:rsidRPr="008A62D7">
        <w:rPr>
          <w:lang w:val="en-GB"/>
        </w:rPr>
        <w:t xml:space="preserve">Figure </w:t>
      </w:r>
      <w:r w:rsidR="00DE7C99" w:rsidRPr="008A62D7">
        <w:rPr>
          <w:noProof/>
          <w:lang w:val="en-GB"/>
        </w:rPr>
        <w:t>9</w:t>
      </w:r>
      <w:r w:rsidRPr="008A62D7">
        <w:rPr>
          <w:lang w:val="en-GB"/>
        </w:rPr>
        <w:fldChar w:fldCharType="end"/>
      </w:r>
      <w:r w:rsidRPr="008A62D7">
        <w:rPr>
          <w:lang w:val="en-GB"/>
        </w:rPr>
        <w:t xml:space="preserve"> </w:t>
      </w:r>
      <w:r w:rsidR="00A80339" w:rsidRPr="008A62D7">
        <w:rPr>
          <w:lang w:val="en-GB"/>
        </w:rPr>
        <w:t>shows a “</w:t>
      </w:r>
      <w:r w:rsidR="00A80339" w:rsidRPr="008A62D7">
        <w:rPr>
          <w:i/>
          <w:lang w:val="en-GB"/>
        </w:rPr>
        <w:t>volc_database.ini</w:t>
      </w:r>
      <w:r w:rsidR="00A80339" w:rsidRPr="008A62D7">
        <w:rPr>
          <w:lang w:val="en-GB"/>
        </w:rPr>
        <w:t>” file.</w:t>
      </w:r>
    </w:p>
    <w:p w14:paraId="4DC442AC" w14:textId="6297EB9E" w:rsidR="00C8694D" w:rsidRDefault="00C8694D" w:rsidP="00C8694D">
      <w:pPr>
        <w:keepNext/>
        <w:rPr>
          <w:ins w:id="808" w:author="Dioguardi, Fabio" w:date="2019-01-25T16:07:00Z"/>
        </w:rPr>
      </w:pPr>
    </w:p>
    <w:p w14:paraId="5BEE3B6A" w14:textId="77777777" w:rsidR="00B52390" w:rsidRDefault="00B52390" w:rsidP="00B52390">
      <w:pPr>
        <w:keepNext/>
        <w:rPr>
          <w:ins w:id="809" w:author="Dioguardi, Fabio" w:date="2019-01-25T16:07:00Z"/>
        </w:rPr>
      </w:pPr>
      <w:ins w:id="810" w:author="Dioguardi, Fabio" w:date="2019-01-25T16:07:00Z">
        <w:r>
          <w:pict w14:anchorId="41F6B055">
            <v:shape id="_x0000_i1123" type="#_x0000_t75" style="width:450.75pt;height:104.25pt">
              <v:imagedata r:id="rId16" o:title="figure_9"/>
            </v:shape>
          </w:pict>
        </w:r>
      </w:ins>
    </w:p>
    <w:p w14:paraId="7936F585" w14:textId="49391FD1" w:rsidR="00B52390" w:rsidRDefault="00B52390" w:rsidP="00B52390">
      <w:pPr>
        <w:pStyle w:val="Caption"/>
        <w:rPr>
          <w:ins w:id="811" w:author="Dioguardi, Fabio" w:date="2019-01-25T16:07:00Z"/>
        </w:rPr>
      </w:pPr>
      <w:ins w:id="812" w:author="Dioguardi, Fabio" w:date="2019-01-25T16:07:00Z">
        <w:r>
          <w:t xml:space="preserve">Figure </w:t>
        </w:r>
        <w:r>
          <w:fldChar w:fldCharType="begin"/>
        </w:r>
        <w:r>
          <w:instrText xml:space="preserve"> SEQ Figure \* ARABIC </w:instrText>
        </w:r>
      </w:ins>
      <w:r>
        <w:fldChar w:fldCharType="separate"/>
      </w:r>
      <w:ins w:id="813" w:author="Dioguardi, Fabio" w:date="2019-01-25T16:40:00Z">
        <w:r w:rsidR="00887E86">
          <w:rPr>
            <w:noProof/>
          </w:rPr>
          <w:t>9</w:t>
        </w:r>
      </w:ins>
      <w:ins w:id="814" w:author="Dioguardi, Fabio" w:date="2019-01-25T16:07:00Z">
        <w:r>
          <w:fldChar w:fldCharType="end"/>
        </w:r>
        <w:r>
          <w:t xml:space="preserve">. </w:t>
        </w:r>
        <w:r w:rsidRPr="000055AC">
          <w:t>Example of a “volc_database.ini” file</w:t>
        </w:r>
      </w:ins>
    </w:p>
    <w:p w14:paraId="4A1D38F3" w14:textId="77777777" w:rsidR="00B52390" w:rsidRDefault="00B52390" w:rsidP="00C8694D">
      <w:pPr>
        <w:keepNext/>
        <w:rPr>
          <w:ins w:id="815" w:author="Dioguardi, Fabio" w:date="2018-11-07T10:29:00Z"/>
        </w:rPr>
      </w:pPr>
    </w:p>
    <w:p w14:paraId="1A712A05" w14:textId="04319A7E" w:rsidR="00AE3347" w:rsidRPr="008A62D7" w:rsidDel="00B52390" w:rsidRDefault="00AE3347" w:rsidP="00C8694D">
      <w:pPr>
        <w:pStyle w:val="Caption"/>
        <w:rPr>
          <w:del w:id="816" w:author="Dioguardi, Fabio" w:date="2019-01-25T16:07:00Z"/>
          <w:lang w:val="en-GB"/>
        </w:rPr>
      </w:pPr>
    </w:p>
    <w:p w14:paraId="3708E44A" w14:textId="054662CF" w:rsidR="00A80339" w:rsidRPr="008A62D7" w:rsidRDefault="00A80339" w:rsidP="00A80339">
      <w:pPr>
        <w:rPr>
          <w:lang w:val="en-GB"/>
        </w:rPr>
      </w:pPr>
      <w:r w:rsidRPr="008A62D7">
        <w:rPr>
          <w:b/>
          <w:lang w:val="en-GB"/>
        </w:rPr>
        <w:t>column 1</w:t>
      </w:r>
      <w:r w:rsidRPr="008A62D7">
        <w:rPr>
          <w:lang w:val="en-GB"/>
        </w:rPr>
        <w:t xml:space="preserve">:  </w:t>
      </w:r>
      <w:del w:id="817" w:author="Dioguardi, Fabio" w:date="2018-11-07T10:07:00Z">
        <w:r w:rsidRPr="008A62D7" w:rsidDel="00B52848">
          <w:rPr>
            <w:lang w:val="en-GB"/>
          </w:rPr>
          <w:delText>code name for</w:delText>
        </w:r>
      </w:del>
      <w:ins w:id="818" w:author="Dioguardi, Fabio" w:date="2018-11-07T10:07:00Z">
        <w:r w:rsidR="00B52848">
          <w:rPr>
            <w:lang w:val="en-GB"/>
          </w:rPr>
          <w:t>ID of the</w:t>
        </w:r>
      </w:ins>
      <w:r w:rsidRPr="008A62D7">
        <w:rPr>
          <w:lang w:val="en-GB"/>
        </w:rPr>
        <w:t xml:space="preserve"> eruption site</w:t>
      </w:r>
    </w:p>
    <w:p w14:paraId="6B2ACD30" w14:textId="77777777" w:rsidR="00A80339" w:rsidRPr="008A62D7" w:rsidRDefault="00A80339" w:rsidP="00A80339">
      <w:pPr>
        <w:rPr>
          <w:lang w:val="en-GB"/>
        </w:rPr>
      </w:pPr>
      <w:r w:rsidRPr="008A62D7">
        <w:rPr>
          <w:b/>
          <w:lang w:val="en-GB"/>
        </w:rPr>
        <w:t>column 2</w:t>
      </w:r>
      <w:r w:rsidRPr="008A62D7">
        <w:rPr>
          <w:lang w:val="en-GB"/>
        </w:rPr>
        <w:t>: “Lat” gives the latitude of the eruption site in decimal notation</w:t>
      </w:r>
    </w:p>
    <w:p w14:paraId="640E9043" w14:textId="77777777" w:rsidR="00A80339" w:rsidRPr="008A62D7" w:rsidRDefault="00A80339" w:rsidP="00A80339">
      <w:pPr>
        <w:rPr>
          <w:lang w:val="en-GB"/>
        </w:rPr>
      </w:pPr>
      <w:r w:rsidRPr="008A62D7">
        <w:rPr>
          <w:b/>
          <w:lang w:val="en-GB"/>
        </w:rPr>
        <w:t>column 3</w:t>
      </w:r>
      <w:r w:rsidRPr="008A62D7">
        <w:rPr>
          <w:lang w:val="en-GB"/>
        </w:rPr>
        <w:t>: “Lon” gives the longitude of the eruption site in decimal notation</w:t>
      </w:r>
    </w:p>
    <w:p w14:paraId="1DC154DA" w14:textId="77777777" w:rsidR="00A80339" w:rsidRPr="008A62D7" w:rsidRDefault="00A80339" w:rsidP="00A80339">
      <w:pPr>
        <w:rPr>
          <w:lang w:val="en-GB"/>
        </w:rPr>
      </w:pPr>
      <w:r w:rsidRPr="008A62D7">
        <w:rPr>
          <w:b/>
          <w:lang w:val="en-GB"/>
        </w:rPr>
        <w:t>column 4</w:t>
      </w:r>
      <w:r w:rsidRPr="008A62D7">
        <w:rPr>
          <w:lang w:val="en-GB"/>
        </w:rPr>
        <w:t>: “hvent/m” gives the altitude of the vent above sea level in meters</w:t>
      </w:r>
    </w:p>
    <w:p w14:paraId="1CE0E200" w14:textId="77777777" w:rsidR="00A80339" w:rsidRPr="008A62D7" w:rsidRDefault="00A80339" w:rsidP="00A80339">
      <w:pPr>
        <w:rPr>
          <w:lang w:val="en-GB"/>
        </w:rPr>
      </w:pPr>
      <w:r w:rsidRPr="008A62D7">
        <w:rPr>
          <w:b/>
          <w:lang w:val="en-GB"/>
        </w:rPr>
        <w:t>column 5</w:t>
      </w:r>
      <w:r w:rsidRPr="008A62D7">
        <w:rPr>
          <w:lang w:val="en-GB"/>
        </w:rPr>
        <w:t xml:space="preserve"> - </w:t>
      </w:r>
      <w:r w:rsidRPr="008A62D7">
        <w:rPr>
          <w:b/>
          <w:lang w:val="en-GB"/>
        </w:rPr>
        <w:t xml:space="preserve">column 10: </w:t>
      </w:r>
      <w:r w:rsidRPr="008A62D7">
        <w:rPr>
          <w:b/>
          <w:lang w:val="en-GB"/>
        </w:rPr>
        <w:br/>
      </w:r>
      <w:r w:rsidRPr="008A62D7">
        <w:rPr>
          <w:lang w:val="en-GB"/>
        </w:rPr>
        <w:t>distance of respective C-band radar station towards the eruption site (in km):</w:t>
      </w:r>
    </w:p>
    <w:p w14:paraId="7A4AD351"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positive value indicates that when looking from the monitored vent, the sensor is located in the East (“located in the Eastern sector”)</w:t>
      </w:r>
    </w:p>
    <w:p w14:paraId="2399C8E8"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negative value indicates that when looking from the monitored vent, the sensor is located in the West (“located in the Western sector”)</w:t>
      </w:r>
    </w:p>
    <w:p w14:paraId="5DBD3722"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“9999” indicates an empty slot (i.e., a placeholder if no sensor is assigned)</w:t>
      </w:r>
    </w:p>
    <w:p w14:paraId="3EF8FECD" w14:textId="77777777" w:rsidR="00A80339" w:rsidRPr="008A62D7" w:rsidRDefault="00A80339" w:rsidP="00A80339">
      <w:pPr>
        <w:rPr>
          <w:lang w:val="en-GB"/>
        </w:rPr>
      </w:pPr>
      <w:r w:rsidRPr="008A62D7">
        <w:rPr>
          <w:b/>
          <w:lang w:val="en-GB"/>
        </w:rPr>
        <w:t>column 11</w:t>
      </w:r>
      <w:r w:rsidRPr="008A62D7">
        <w:rPr>
          <w:lang w:val="en-GB"/>
        </w:rPr>
        <w:t xml:space="preserve"> - </w:t>
      </w:r>
      <w:r w:rsidRPr="008A62D7">
        <w:rPr>
          <w:b/>
          <w:lang w:val="en-GB"/>
        </w:rPr>
        <w:t xml:space="preserve">column 16: </w:t>
      </w:r>
      <w:r w:rsidRPr="008A62D7">
        <w:rPr>
          <w:b/>
          <w:lang w:val="en-GB"/>
        </w:rPr>
        <w:br/>
      </w:r>
      <w:r w:rsidRPr="008A62D7">
        <w:rPr>
          <w:lang w:val="en-GB"/>
        </w:rPr>
        <w:t>distance of respective X-band radar station towards the eruption site (in km):</w:t>
      </w:r>
    </w:p>
    <w:p w14:paraId="7153C414"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positive value indicates that when looking from the monitored vent, the sensor is located in the East (“located in the Eastern sector”)</w:t>
      </w:r>
    </w:p>
    <w:p w14:paraId="359629A7"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negative value indicates that when looking from the monitored vent, the sensor is located in the West (“located in the Western sector”)</w:t>
      </w:r>
    </w:p>
    <w:p w14:paraId="5CC8C535"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“9999” indicates an empty slot (i.e., a placeholder if no sensor is assigned)</w:t>
      </w:r>
    </w:p>
    <w:p w14:paraId="1D425E6B" w14:textId="77777777" w:rsidR="00A80339" w:rsidRPr="008A62D7" w:rsidRDefault="00A80339" w:rsidP="00A80339">
      <w:pPr>
        <w:rPr>
          <w:lang w:val="en-GB"/>
        </w:rPr>
      </w:pPr>
      <w:r w:rsidRPr="008A62D7">
        <w:rPr>
          <w:b/>
          <w:lang w:val="en-GB"/>
        </w:rPr>
        <w:t>column 17</w:t>
      </w:r>
      <w:r w:rsidRPr="008A62D7">
        <w:rPr>
          <w:lang w:val="en-GB"/>
        </w:rPr>
        <w:t xml:space="preserve"> - </w:t>
      </w:r>
      <w:r w:rsidRPr="008A62D7">
        <w:rPr>
          <w:b/>
          <w:lang w:val="en-GB"/>
        </w:rPr>
        <w:t xml:space="preserve">column 22: </w:t>
      </w:r>
      <w:r w:rsidRPr="008A62D7">
        <w:rPr>
          <w:b/>
          <w:lang w:val="en-GB"/>
        </w:rPr>
        <w:br/>
      </w:r>
      <w:r w:rsidRPr="008A62D7">
        <w:rPr>
          <w:lang w:val="en-GB"/>
        </w:rPr>
        <w:t>distance of respective automatic plume-tracking webcams towards the eruption site (in km):</w:t>
      </w:r>
    </w:p>
    <w:p w14:paraId="162CF262"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positive value indicates that when looking from the monitored vent, the sensor is located in the East (“located in the Eastern sector”)</w:t>
      </w:r>
    </w:p>
    <w:p w14:paraId="555B6654"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negative value indicates that when looking from the monitored vent, the sensor is located in the West (“located in the Western sector”)</w:t>
      </w:r>
    </w:p>
    <w:p w14:paraId="2E717E5B"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“9999” indicates an empty slot (i.e., a placeholder if no sensor is assigned)</w:t>
      </w:r>
    </w:p>
    <w:p w14:paraId="53093ABB"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 indicates that the eruption site is out of focus</w:t>
      </w:r>
    </w:p>
    <w:p w14:paraId="241EF153" w14:textId="77777777" w:rsidR="00A80339" w:rsidRPr="008A62D7" w:rsidRDefault="00A80339" w:rsidP="00A80339">
      <w:pPr>
        <w:rPr>
          <w:lang w:val="en-GB"/>
        </w:rPr>
      </w:pPr>
    </w:p>
    <w:p w14:paraId="521CCB60" w14:textId="77777777" w:rsidR="00A80339" w:rsidRPr="008A62D7" w:rsidRDefault="00A80339" w:rsidP="009E68F0">
      <w:pPr>
        <w:pStyle w:val="Heading3"/>
        <w:rPr>
          <w:lang w:val="en-GB"/>
        </w:rPr>
      </w:pPr>
      <w:bookmarkStart w:id="819" w:name="_Toc536110882"/>
      <w:r w:rsidRPr="009E68F0">
        <w:lastRenderedPageBreak/>
        <w:t>Option 2 – Using FoxSet.py to generate the “.ini” files semi-automatically</w:t>
      </w:r>
      <w:r w:rsidRPr="008A62D7">
        <w:rPr>
          <w:lang w:val="en-GB"/>
        </w:rPr>
        <w:t>.</w:t>
      </w:r>
      <w:bookmarkEnd w:id="819"/>
    </w:p>
    <w:p w14:paraId="35B313FE" w14:textId="77777777" w:rsidR="00A80339" w:rsidRPr="008A62D7" w:rsidRDefault="00A80339" w:rsidP="00A80339">
      <w:pPr>
        <w:rPr>
          <w:lang w:val="en-GB"/>
        </w:rPr>
      </w:pPr>
      <w:r w:rsidRPr="008A62D7">
        <w:rPr>
          <w:lang w:val="en-GB"/>
        </w:rPr>
        <w:t>FoxSet.py assists the operator with generating the necessary “.</w:t>
      </w:r>
      <w:r w:rsidRPr="008A62D7">
        <w:rPr>
          <w:i/>
          <w:lang w:val="en-GB"/>
        </w:rPr>
        <w:t>ini</w:t>
      </w:r>
      <w:r w:rsidRPr="008A62D7">
        <w:rPr>
          <w:lang w:val="en-GB"/>
        </w:rPr>
        <w:t xml:space="preserve">” files. </w:t>
      </w:r>
    </w:p>
    <w:p w14:paraId="2FF29A3C" w14:textId="77777777" w:rsidR="00FA0DF1" w:rsidRPr="008A62D7" w:rsidRDefault="00FA0DF1" w:rsidP="00A80339">
      <w:pPr>
        <w:rPr>
          <w:lang w:val="en-GB"/>
        </w:rPr>
      </w:pPr>
    </w:p>
    <w:p w14:paraId="3212C340" w14:textId="77777777" w:rsidR="00A80339" w:rsidRPr="008A62D7" w:rsidRDefault="00A80339" w:rsidP="009A52FA">
      <w:pPr>
        <w:pStyle w:val="Heading4"/>
        <w:rPr>
          <w:lang w:val="en-GB"/>
        </w:rPr>
      </w:pPr>
      <w:bookmarkStart w:id="820" w:name="_Toc536110883"/>
      <w:r w:rsidRPr="008A62D7">
        <w:rPr>
          <w:lang w:val="en-GB"/>
        </w:rPr>
        <w:t>Initiating FoxSet</w:t>
      </w:r>
      <w:bookmarkEnd w:id="820"/>
    </w:p>
    <w:p w14:paraId="14D94F23" w14:textId="7640227B" w:rsidR="00A80339" w:rsidRPr="008A62D7" w:rsidRDefault="00A80339" w:rsidP="00A80339">
      <w:pPr>
        <w:rPr>
          <w:lang w:val="en-GB"/>
        </w:rPr>
      </w:pPr>
      <w:r w:rsidRPr="008A62D7">
        <w:rPr>
          <w:lang w:val="en-GB"/>
        </w:rPr>
        <w:t xml:space="preserve">Place a copy of FoxSet.py in the folder “refir_config” and start the program. </w:t>
      </w:r>
      <w:r w:rsidR="00D62B3F" w:rsidRPr="008A62D7">
        <w:rPr>
          <w:lang w:val="en-GB"/>
        </w:rPr>
        <w:fldChar w:fldCharType="begin"/>
      </w:r>
      <w:r w:rsidR="00D62B3F" w:rsidRPr="008A62D7">
        <w:rPr>
          <w:lang w:val="en-GB"/>
        </w:rPr>
        <w:instrText xml:space="preserve"> REF _Ref482197613 </w:instrText>
      </w:r>
      <w:r w:rsidR="00D62B3F" w:rsidRPr="008A62D7">
        <w:rPr>
          <w:lang w:val="en-GB"/>
        </w:rPr>
        <w:fldChar w:fldCharType="separate"/>
      </w:r>
      <w:r w:rsidR="00DE7C99" w:rsidRPr="008A62D7">
        <w:rPr>
          <w:lang w:val="en-GB"/>
        </w:rPr>
        <w:t xml:space="preserve">Figure </w:t>
      </w:r>
      <w:r w:rsidR="00DE7C99" w:rsidRPr="008A62D7">
        <w:rPr>
          <w:noProof/>
          <w:lang w:val="en-GB"/>
        </w:rPr>
        <w:t>10</w:t>
      </w:r>
      <w:r w:rsidR="00D62B3F" w:rsidRPr="008A62D7">
        <w:rPr>
          <w:lang w:val="en-GB"/>
        </w:rPr>
        <w:fldChar w:fldCharType="end"/>
      </w:r>
      <w:r w:rsidR="00D62B3F" w:rsidRPr="008A62D7">
        <w:rPr>
          <w:lang w:val="en-GB"/>
        </w:rPr>
        <w:t xml:space="preserve"> </w:t>
      </w:r>
      <w:r w:rsidRPr="008A62D7">
        <w:rPr>
          <w:lang w:val="en-GB"/>
        </w:rPr>
        <w:t>presents the start screen:</w:t>
      </w:r>
    </w:p>
    <w:p w14:paraId="15888017" w14:textId="228543B6" w:rsidR="00C8694D" w:rsidRDefault="00C8694D" w:rsidP="00C8694D">
      <w:pPr>
        <w:keepNext/>
        <w:rPr>
          <w:ins w:id="821" w:author="Dioguardi, Fabio" w:date="2019-01-25T16:08:00Z"/>
        </w:rPr>
      </w:pPr>
    </w:p>
    <w:p w14:paraId="1498FFF8" w14:textId="77777777" w:rsidR="009A52FA" w:rsidRDefault="009A52FA" w:rsidP="009A52FA">
      <w:pPr>
        <w:keepNext/>
        <w:rPr>
          <w:ins w:id="822" w:author="Dioguardi, Fabio" w:date="2019-01-25T16:08:00Z"/>
        </w:rPr>
      </w:pPr>
      <w:ins w:id="823" w:author="Dioguardi, Fabio" w:date="2019-01-25T16:08:00Z">
        <w:r>
          <w:rPr>
            <w:noProof/>
            <w:lang w:val="en-GB" w:eastAsia="en-GB"/>
          </w:rPr>
          <w:drawing>
            <wp:inline distT="0" distB="0" distL="0" distR="0" wp14:anchorId="677CDDD3" wp14:editId="3C56E442">
              <wp:extent cx="5051612" cy="1866900"/>
              <wp:effectExtent l="0" t="0" r="0" b="0"/>
              <wp:docPr id="59" name="Picture 59" descr="FoxS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xSet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79996" cy="1877390"/>
                      </a:xfrm>
                      <a:prstGeom prst="rect">
                        <a:avLst/>
                      </a:prstGeom>
                      <a:noFill/>
                      <a:ln>
                        <a:noFill/>
                      </a:ln>
                    </pic:spPr>
                  </pic:pic>
                </a:graphicData>
              </a:graphic>
            </wp:inline>
          </w:drawing>
        </w:r>
      </w:ins>
    </w:p>
    <w:p w14:paraId="6D836A97" w14:textId="734377B1" w:rsidR="009A52FA" w:rsidRDefault="009A52FA" w:rsidP="009A52FA">
      <w:pPr>
        <w:pStyle w:val="Caption"/>
        <w:rPr>
          <w:ins w:id="824" w:author="Dioguardi, Fabio" w:date="2019-01-25T16:08:00Z"/>
        </w:rPr>
      </w:pPr>
      <w:ins w:id="825" w:author="Dioguardi, Fabio" w:date="2019-01-25T16:08:00Z">
        <w:r>
          <w:t xml:space="preserve">Figure </w:t>
        </w:r>
        <w:r>
          <w:fldChar w:fldCharType="begin"/>
        </w:r>
        <w:r>
          <w:instrText xml:space="preserve"> SEQ Figure \* ARABIC </w:instrText>
        </w:r>
      </w:ins>
      <w:r>
        <w:fldChar w:fldCharType="separate"/>
      </w:r>
      <w:ins w:id="826" w:author="Dioguardi, Fabio" w:date="2019-01-25T16:40:00Z">
        <w:r w:rsidR="00887E86">
          <w:rPr>
            <w:noProof/>
          </w:rPr>
          <w:t>10</w:t>
        </w:r>
      </w:ins>
      <w:ins w:id="827" w:author="Dioguardi, Fabio" w:date="2019-01-25T16:08:00Z">
        <w:r>
          <w:fldChar w:fldCharType="end"/>
        </w:r>
        <w:r>
          <w:t xml:space="preserve">. </w:t>
        </w:r>
        <w:r w:rsidRPr="004F727A">
          <w:t>Start screen of the REFIR setup script FoxSet.py</w:t>
        </w:r>
      </w:ins>
    </w:p>
    <w:p w14:paraId="588E6A2F" w14:textId="6735A8A1" w:rsidR="0038772D" w:rsidRPr="008A62D7" w:rsidDel="009A52FA" w:rsidRDefault="0038772D" w:rsidP="00C8694D">
      <w:pPr>
        <w:pStyle w:val="Caption"/>
        <w:rPr>
          <w:del w:id="828" w:author="Dioguardi, Fabio" w:date="2019-01-25T16:09:00Z"/>
          <w:lang w:val="en-GB"/>
        </w:rPr>
      </w:pPr>
    </w:p>
    <w:p w14:paraId="58AB03A7" w14:textId="4224529C" w:rsidR="00A80339" w:rsidRPr="008A62D7" w:rsidRDefault="00A80339" w:rsidP="00A80339">
      <w:pPr>
        <w:rPr>
          <w:lang w:val="en-GB"/>
        </w:rPr>
      </w:pPr>
      <w:r w:rsidRPr="008A62D7">
        <w:rPr>
          <w:lang w:val="en-GB"/>
        </w:rPr>
        <w:t xml:space="preserve">After launching the program, the user is provided </w:t>
      </w:r>
      <w:r w:rsidR="006F544C" w:rsidRPr="008A62D7">
        <w:rPr>
          <w:lang w:val="en-GB"/>
        </w:rPr>
        <w:t xml:space="preserve">with </w:t>
      </w:r>
      <w:r w:rsidRPr="008A62D7">
        <w:rPr>
          <w:lang w:val="en-GB"/>
        </w:rPr>
        <w:t>the following options:</w:t>
      </w:r>
    </w:p>
    <w:p w14:paraId="18085F6C" w14:textId="77777777" w:rsidR="00FA0DF1" w:rsidRPr="008A62D7" w:rsidRDefault="00FA0DF1" w:rsidP="00A80339">
      <w:pPr>
        <w:rPr>
          <w:lang w:val="en-GB"/>
        </w:rPr>
      </w:pPr>
    </w:p>
    <w:p w14:paraId="33B80F2F" w14:textId="62B6D913" w:rsidR="00A80339" w:rsidRPr="008A62D7" w:rsidRDefault="00A80339" w:rsidP="00A80339">
      <w:pPr>
        <w:rPr>
          <w:lang w:val="en-GB"/>
        </w:rPr>
      </w:pPr>
      <w:r w:rsidRPr="008A62D7">
        <w:rPr>
          <w:lang w:val="en-GB"/>
        </w:rPr>
        <w:t xml:space="preserve">[1] Default Icelandic setup </w:t>
      </w:r>
      <w:r w:rsidRPr="008A62D7">
        <w:rPr>
          <w:lang w:val="en-GB"/>
        </w:rPr>
        <w:br/>
        <w:t>When this option is selected a “</w:t>
      </w:r>
      <w:r w:rsidRPr="008A62D7">
        <w:rPr>
          <w:i/>
          <w:lang w:val="en-GB"/>
        </w:rPr>
        <w:t>volcano_list.ini</w:t>
      </w:r>
      <w:r w:rsidRPr="008A62D7">
        <w:rPr>
          <w:lang w:val="en-GB"/>
        </w:rPr>
        <w:t xml:space="preserve">” file is automatically generated which reflects the volcano setting for Iceland ( listing the 9 most important </w:t>
      </w:r>
      <w:r w:rsidR="00D62B3F" w:rsidRPr="008A62D7">
        <w:rPr>
          <w:lang w:val="en-GB"/>
        </w:rPr>
        <w:t>Icelandic volcanoes and a place</w:t>
      </w:r>
      <w:r w:rsidRPr="008A62D7">
        <w:rPr>
          <w:lang w:val="en-GB"/>
        </w:rPr>
        <w:t>holder, denoted “Óvæntfjöll”, which can easily be modified and adjusted by hand using a simple text editor).</w:t>
      </w:r>
    </w:p>
    <w:p w14:paraId="144180B0" w14:textId="77777777" w:rsidR="00FA0DF1" w:rsidRPr="008A62D7" w:rsidRDefault="00FA0DF1" w:rsidP="00A80339">
      <w:pPr>
        <w:rPr>
          <w:lang w:val="en-GB"/>
        </w:rPr>
      </w:pPr>
    </w:p>
    <w:p w14:paraId="372B5F08" w14:textId="77777777" w:rsidR="00A80339" w:rsidRPr="008A62D7" w:rsidRDefault="00A80339" w:rsidP="00A80339">
      <w:pPr>
        <w:rPr>
          <w:lang w:val="en-GB"/>
        </w:rPr>
      </w:pPr>
      <w:r w:rsidRPr="008A62D7">
        <w:rPr>
          <w:lang w:val="en-GB"/>
        </w:rPr>
        <w:t xml:space="preserve">[3] New setup </w:t>
      </w:r>
      <w:r w:rsidRPr="008A62D7">
        <w:rPr>
          <w:lang w:val="en-GB"/>
        </w:rPr>
        <w:br/>
        <w:t>When this option is selected the user can enter data of new eruption sites (see “STEP 1: Setting up volcanoes”)</w:t>
      </w:r>
    </w:p>
    <w:p w14:paraId="0913AF6A" w14:textId="77777777" w:rsidR="00FA0DF1" w:rsidRPr="008A62D7" w:rsidRDefault="00FA0DF1" w:rsidP="00A80339">
      <w:pPr>
        <w:rPr>
          <w:lang w:val="en-GB"/>
        </w:rPr>
      </w:pPr>
    </w:p>
    <w:p w14:paraId="15E99166" w14:textId="77777777" w:rsidR="00A80339" w:rsidRPr="008A62D7" w:rsidRDefault="00A80339" w:rsidP="00A80339">
      <w:pPr>
        <w:rPr>
          <w:lang w:val="en-GB"/>
        </w:rPr>
      </w:pPr>
      <w:r w:rsidRPr="008A62D7">
        <w:rPr>
          <w:lang w:val="en-GB"/>
        </w:rPr>
        <w:t>[5] Volcanoes already defined - move on to setup sensors (STEP 2)</w:t>
      </w:r>
      <w:r w:rsidRPr="008A62D7">
        <w:rPr>
          <w:lang w:val="en-GB"/>
        </w:rPr>
        <w:br/>
        <w:t>The volcano specification level (STEP 1) is skipped. This option should be selected when the “</w:t>
      </w:r>
      <w:r w:rsidRPr="008A62D7">
        <w:rPr>
          <w:i/>
          <w:lang w:val="en-GB"/>
        </w:rPr>
        <w:t>volcano_list.ini</w:t>
      </w:r>
      <w:r w:rsidRPr="008A62D7">
        <w:rPr>
          <w:lang w:val="en-GB"/>
        </w:rPr>
        <w:t xml:space="preserve">” file already exists, but no sensors are defined yet. </w:t>
      </w:r>
    </w:p>
    <w:p w14:paraId="533D3126" w14:textId="77777777" w:rsidR="00FA0DF1" w:rsidRPr="008A62D7" w:rsidRDefault="00FA0DF1" w:rsidP="00A80339">
      <w:pPr>
        <w:rPr>
          <w:lang w:val="en-GB"/>
        </w:rPr>
      </w:pPr>
    </w:p>
    <w:p w14:paraId="3C7BA137" w14:textId="77777777" w:rsidR="00A80339" w:rsidRPr="008A62D7" w:rsidRDefault="00A80339" w:rsidP="00A80339">
      <w:pPr>
        <w:rPr>
          <w:lang w:val="en-GB"/>
        </w:rPr>
      </w:pPr>
      <w:r w:rsidRPr="008A62D7">
        <w:rPr>
          <w:lang w:val="en-GB"/>
        </w:rPr>
        <w:t>[7] Volcanoes and sensors already defined - move on to STEP3</w:t>
      </w:r>
      <w:r w:rsidRPr="008A62D7">
        <w:rPr>
          <w:lang w:val="en-GB"/>
        </w:rPr>
        <w:br/>
        <w:t>Select this option, when volcanoes (“</w:t>
      </w:r>
      <w:r w:rsidRPr="008A62D7">
        <w:rPr>
          <w:i/>
          <w:lang w:val="en-GB"/>
        </w:rPr>
        <w:t>volcano_list.ini</w:t>
      </w:r>
      <w:r w:rsidRPr="008A62D7">
        <w:rPr>
          <w:lang w:val="en-GB"/>
        </w:rPr>
        <w:t>”) and sensors (“</w:t>
      </w:r>
      <w:r w:rsidRPr="008A62D7">
        <w:rPr>
          <w:i/>
          <w:lang w:val="en-GB"/>
        </w:rPr>
        <w:t>Cband.ini</w:t>
      </w:r>
      <w:r w:rsidRPr="008A62D7">
        <w:rPr>
          <w:lang w:val="en-GB"/>
        </w:rPr>
        <w:t>”, “</w:t>
      </w:r>
      <w:r w:rsidRPr="008A62D7">
        <w:rPr>
          <w:i/>
          <w:lang w:val="en-GB"/>
        </w:rPr>
        <w:t>Xband.ini</w:t>
      </w:r>
      <w:r w:rsidRPr="008A62D7">
        <w:rPr>
          <w:lang w:val="en-GB"/>
        </w:rPr>
        <w:t>” and/or “</w:t>
      </w:r>
      <w:r w:rsidRPr="008A62D7">
        <w:rPr>
          <w:i/>
          <w:lang w:val="en-GB"/>
        </w:rPr>
        <w:t>Cam.ini</w:t>
      </w:r>
      <w:r w:rsidRPr="008A62D7">
        <w:rPr>
          <w:lang w:val="en-GB"/>
        </w:rPr>
        <w:t>”) are already defined and you want to compile them to generate the “</w:t>
      </w:r>
      <w:r w:rsidRPr="008A62D7">
        <w:rPr>
          <w:i/>
          <w:lang w:val="en-GB"/>
        </w:rPr>
        <w:t>volc_database.ini</w:t>
      </w:r>
      <w:r w:rsidRPr="008A62D7">
        <w:rPr>
          <w:lang w:val="en-GB"/>
        </w:rPr>
        <w:t>” file.</w:t>
      </w:r>
    </w:p>
    <w:p w14:paraId="6D936F1F" w14:textId="77777777" w:rsidR="00FA0DF1" w:rsidRPr="008A62D7" w:rsidRDefault="00FA0DF1" w:rsidP="00A80339">
      <w:pPr>
        <w:rPr>
          <w:lang w:val="en-GB"/>
        </w:rPr>
      </w:pPr>
    </w:p>
    <w:p w14:paraId="6DE4866E" w14:textId="77777777" w:rsidR="00A80339" w:rsidRPr="008A62D7" w:rsidRDefault="00A80339" w:rsidP="00A80339">
      <w:pPr>
        <w:rPr>
          <w:lang w:val="en-GB"/>
        </w:rPr>
      </w:pPr>
      <w:r w:rsidRPr="008A62D7">
        <w:rPr>
          <w:lang w:val="en-GB"/>
        </w:rPr>
        <w:t>[0] Quit without change</w:t>
      </w:r>
      <w:r w:rsidRPr="008A62D7">
        <w:rPr>
          <w:lang w:val="en-GB"/>
        </w:rPr>
        <w:br/>
        <w:t>Ends the program without change</w:t>
      </w:r>
    </w:p>
    <w:p w14:paraId="0BC3C39F" w14:textId="77777777" w:rsidR="004E20AA" w:rsidRPr="008A62D7" w:rsidRDefault="004E20AA" w:rsidP="00A80339">
      <w:pPr>
        <w:rPr>
          <w:lang w:val="en-GB"/>
        </w:rPr>
      </w:pPr>
    </w:p>
    <w:p w14:paraId="730626CA" w14:textId="77777777" w:rsidR="00A80339" w:rsidRPr="008A62D7" w:rsidRDefault="00A80339" w:rsidP="009A52FA">
      <w:pPr>
        <w:pStyle w:val="Heading4"/>
        <w:rPr>
          <w:lang w:val="en-GB"/>
        </w:rPr>
        <w:pPrChange w:id="829" w:author="Dioguardi, Fabio" w:date="2019-01-25T16:09:00Z">
          <w:pPr>
            <w:pStyle w:val="Heading5"/>
            <w:numPr>
              <w:ilvl w:val="0"/>
              <w:numId w:val="0"/>
            </w:numPr>
          </w:pPr>
        </w:pPrChange>
      </w:pPr>
      <w:r w:rsidRPr="008A62D7">
        <w:rPr>
          <w:lang w:val="en-GB"/>
        </w:rPr>
        <w:t>STEP 1: Setting up volcanoes</w:t>
      </w:r>
    </w:p>
    <w:p w14:paraId="4E0B04E6" w14:textId="66748447" w:rsidR="00A80339" w:rsidRPr="008A62D7" w:rsidRDefault="00A80339" w:rsidP="00A80339">
      <w:pPr>
        <w:rPr>
          <w:lang w:val="en-GB"/>
        </w:rPr>
      </w:pPr>
      <w:r w:rsidRPr="008A62D7">
        <w:rPr>
          <w:lang w:val="en-GB"/>
        </w:rPr>
        <w:t xml:space="preserve">If a new setup was selected, the program goes through a number of queries (e.g., see </w:t>
      </w:r>
      <w:r w:rsidR="00AD08D2" w:rsidRPr="008A62D7">
        <w:rPr>
          <w:lang w:val="en-GB"/>
        </w:rPr>
        <w:fldChar w:fldCharType="begin"/>
      </w:r>
      <w:r w:rsidR="00AD08D2" w:rsidRPr="008A62D7">
        <w:rPr>
          <w:lang w:val="en-GB"/>
        </w:rPr>
        <w:instrText xml:space="preserve"> REF _Ref482197613 \h </w:instrText>
      </w:r>
      <w:r w:rsidR="00AD08D2" w:rsidRPr="008A62D7">
        <w:rPr>
          <w:lang w:val="en-GB"/>
        </w:rPr>
      </w:r>
      <w:r w:rsidR="00AD08D2" w:rsidRPr="008A62D7">
        <w:rPr>
          <w:lang w:val="en-GB"/>
        </w:rPr>
        <w:fldChar w:fldCharType="separate"/>
      </w:r>
      <w:r w:rsidR="00DE7C99" w:rsidRPr="008A62D7">
        <w:rPr>
          <w:lang w:val="en-GB"/>
        </w:rPr>
        <w:t xml:space="preserve">Figure </w:t>
      </w:r>
      <w:r w:rsidR="00DE7C99" w:rsidRPr="008A62D7">
        <w:rPr>
          <w:noProof/>
          <w:lang w:val="en-GB"/>
        </w:rPr>
        <w:t>10</w:t>
      </w:r>
      <w:r w:rsidR="00AD08D2" w:rsidRPr="008A62D7">
        <w:rPr>
          <w:lang w:val="en-GB"/>
        </w:rPr>
        <w:fldChar w:fldCharType="end"/>
      </w:r>
      <w:r w:rsidR="00AD08D2" w:rsidRPr="008A62D7">
        <w:rPr>
          <w:lang w:val="en-GB"/>
        </w:rPr>
        <w:t>).</w:t>
      </w:r>
    </w:p>
    <w:p w14:paraId="6CDBC329" w14:textId="77777777" w:rsidR="00AD08D2" w:rsidRPr="008A62D7" w:rsidRDefault="00AD08D2" w:rsidP="00A80339">
      <w:pPr>
        <w:rPr>
          <w:lang w:val="en-GB"/>
        </w:rPr>
      </w:pPr>
    </w:p>
    <w:p w14:paraId="182CCFAE" w14:textId="77777777" w:rsidR="00A80339" w:rsidRPr="008A62D7" w:rsidRDefault="00A80339" w:rsidP="00A80339">
      <w:pPr>
        <w:rPr>
          <w:lang w:val="en-GB"/>
        </w:rPr>
      </w:pPr>
      <w:r w:rsidRPr="008A62D7">
        <w:rPr>
          <w:lang w:val="en-GB"/>
        </w:rPr>
        <w:t>FoxSet creates a “</w:t>
      </w:r>
      <w:r w:rsidRPr="008A62D7">
        <w:rPr>
          <w:i/>
          <w:lang w:val="en-GB"/>
        </w:rPr>
        <w:t>volc_list.ini</w:t>
      </w:r>
      <w:r w:rsidRPr="008A62D7">
        <w:rPr>
          <w:lang w:val="en-GB"/>
        </w:rPr>
        <w:t>” file and adds the entries, according to the specifications given by the user. After the entry is saved, the user is asked if another volcano should be added (select “1” if this is the case).</w:t>
      </w:r>
    </w:p>
    <w:p w14:paraId="0A28120B" w14:textId="77777777" w:rsidR="00A80339" w:rsidRPr="008A62D7" w:rsidRDefault="00A80339" w:rsidP="00A80339">
      <w:pPr>
        <w:rPr>
          <w:lang w:val="en-GB"/>
        </w:rPr>
      </w:pPr>
      <w:r w:rsidRPr="008A62D7">
        <w:rPr>
          <w:lang w:val="en-GB"/>
        </w:rPr>
        <w:t>After the last entry of volcanoes (10 max) the following message is displayed:</w:t>
      </w:r>
    </w:p>
    <w:p w14:paraId="450D8253" w14:textId="77777777" w:rsidR="00FA0DF1" w:rsidRPr="008A62D7" w:rsidRDefault="00FA0DF1" w:rsidP="00FA0DF1">
      <w:pPr>
        <w:ind w:left="720"/>
        <w:rPr>
          <w:rFonts w:ascii="Courier New" w:hAnsi="Courier New" w:cs="Courier New"/>
          <w:color w:val="006600"/>
          <w:lang w:val="en-GB"/>
        </w:rPr>
      </w:pPr>
    </w:p>
    <w:p w14:paraId="3E48DC94" w14:textId="77777777" w:rsidR="00A80339" w:rsidRPr="008A62D7" w:rsidRDefault="00A80339" w:rsidP="00FA0DF1">
      <w:pPr>
        <w:rPr>
          <w:rFonts w:ascii="Courier New" w:hAnsi="Courier New" w:cs="Courier New"/>
          <w:color w:val="006600"/>
          <w:lang w:val="en-GB"/>
        </w:rPr>
      </w:pPr>
      <w:r w:rsidRPr="008A62D7">
        <w:rPr>
          <w:rFonts w:ascii="Courier New" w:hAnsi="Courier New" w:cs="Courier New"/>
          <w:color w:val="006600"/>
          <w:lang w:val="en-GB"/>
        </w:rPr>
        <w:lastRenderedPageBreak/>
        <w:t>List completed!</w:t>
      </w:r>
      <w:r w:rsidRPr="008A62D7">
        <w:rPr>
          <w:rFonts w:ascii="Courier New" w:hAnsi="Courier New" w:cs="Courier New"/>
          <w:color w:val="006600"/>
          <w:lang w:val="en-GB"/>
        </w:rPr>
        <w:br/>
        <w:t>Check in file „volcano_list.ini" if all data are correct and modify accordingly!</w:t>
      </w:r>
    </w:p>
    <w:p w14:paraId="77BA66FA" w14:textId="77777777" w:rsidR="00FA0DF1" w:rsidRPr="008A62D7" w:rsidRDefault="00FA0DF1" w:rsidP="00FA0DF1">
      <w:pPr>
        <w:ind w:left="720"/>
        <w:rPr>
          <w:rFonts w:ascii="Courier New" w:hAnsi="Courier New" w:cs="Courier New"/>
          <w:color w:val="006600"/>
          <w:lang w:val="en-GB"/>
        </w:rPr>
      </w:pPr>
    </w:p>
    <w:p w14:paraId="0C42F688" w14:textId="77777777" w:rsidR="00A80339" w:rsidRPr="008A62D7" w:rsidRDefault="00A80339" w:rsidP="00A80339">
      <w:pPr>
        <w:rPr>
          <w:lang w:val="en-GB"/>
        </w:rPr>
      </w:pPr>
      <w:r w:rsidRPr="008A62D7">
        <w:rPr>
          <w:lang w:val="en-GB"/>
        </w:rPr>
        <w:t>Pressing any key will bring you to STEP 2.</w:t>
      </w:r>
    </w:p>
    <w:p w14:paraId="4C2AA838" w14:textId="77777777" w:rsidR="00C96089" w:rsidRPr="008A62D7" w:rsidRDefault="00C96089" w:rsidP="00A80339">
      <w:pPr>
        <w:rPr>
          <w:lang w:val="en-GB"/>
        </w:rPr>
      </w:pPr>
    </w:p>
    <w:p w14:paraId="7FF86DEF" w14:textId="77777777" w:rsidR="00A80339" w:rsidRPr="008A62D7" w:rsidRDefault="00A80339" w:rsidP="007603A3">
      <w:pPr>
        <w:pStyle w:val="Heading4"/>
        <w:rPr>
          <w:lang w:val="en-GB"/>
        </w:rPr>
      </w:pPr>
      <w:r w:rsidRPr="008A62D7">
        <w:rPr>
          <w:lang w:val="en-GB"/>
        </w:rPr>
        <w:t>STEP 2: Setting up sensors</w:t>
      </w:r>
    </w:p>
    <w:p w14:paraId="36D4AC60" w14:textId="72FDAAEA" w:rsidR="00C8694D" w:rsidRDefault="00C8694D" w:rsidP="00C8694D">
      <w:pPr>
        <w:keepNext/>
        <w:rPr>
          <w:ins w:id="830" w:author="Dioguardi, Fabio" w:date="2019-01-25T16:09:00Z"/>
        </w:rPr>
      </w:pPr>
    </w:p>
    <w:p w14:paraId="2B9051D2" w14:textId="77777777" w:rsidR="009A52FA" w:rsidRDefault="009A52FA" w:rsidP="009A52FA">
      <w:pPr>
        <w:keepNext/>
        <w:rPr>
          <w:ins w:id="831" w:author="Dioguardi, Fabio" w:date="2019-01-25T16:10:00Z"/>
        </w:rPr>
      </w:pPr>
      <w:ins w:id="832" w:author="Dioguardi, Fabio" w:date="2019-01-25T16:09:00Z">
        <w:r>
          <w:rPr>
            <w:noProof/>
            <w:lang w:val="en-GB" w:eastAsia="en-GB"/>
          </w:rPr>
          <w:drawing>
            <wp:inline distT="0" distB="0" distL="0" distR="0" wp14:anchorId="020ADFFD" wp14:editId="086AA8F0">
              <wp:extent cx="3849659" cy="1114375"/>
              <wp:effectExtent l="0" t="0" r="0" b="0"/>
              <wp:docPr id="56" name="Picture 56" descr="STEP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EP2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68030" cy="1119693"/>
                      </a:xfrm>
                      <a:prstGeom prst="rect">
                        <a:avLst/>
                      </a:prstGeom>
                      <a:noFill/>
                      <a:ln>
                        <a:noFill/>
                      </a:ln>
                    </pic:spPr>
                  </pic:pic>
                </a:graphicData>
              </a:graphic>
            </wp:inline>
          </w:drawing>
        </w:r>
      </w:ins>
    </w:p>
    <w:p w14:paraId="423087AC" w14:textId="0F81C770" w:rsidR="00C96089" w:rsidRPr="007603A3" w:rsidDel="007603A3" w:rsidRDefault="009A52FA" w:rsidP="00C8694D">
      <w:pPr>
        <w:pStyle w:val="Caption"/>
        <w:rPr>
          <w:del w:id="833" w:author="Dioguardi, Fabio" w:date="2019-01-25T16:10:00Z"/>
        </w:rPr>
      </w:pPr>
      <w:ins w:id="834" w:author="Dioguardi, Fabio" w:date="2019-01-25T16:10:00Z">
        <w:r>
          <w:t xml:space="preserve">Figure </w:t>
        </w:r>
        <w:r>
          <w:fldChar w:fldCharType="begin"/>
        </w:r>
        <w:r>
          <w:instrText xml:space="preserve"> SEQ Figure \* ARABIC </w:instrText>
        </w:r>
      </w:ins>
      <w:r>
        <w:fldChar w:fldCharType="separate"/>
      </w:r>
      <w:ins w:id="835" w:author="Dioguardi, Fabio" w:date="2019-01-25T16:40:00Z">
        <w:r w:rsidR="00887E86">
          <w:rPr>
            <w:noProof/>
          </w:rPr>
          <w:t>11</w:t>
        </w:r>
      </w:ins>
      <w:ins w:id="836" w:author="Dioguardi, Fabio" w:date="2019-01-25T16:10:00Z">
        <w:r>
          <w:fldChar w:fldCharType="end"/>
        </w:r>
        <w:r w:rsidR="007603A3">
          <w:t xml:space="preserve">. </w:t>
        </w:r>
        <w:r w:rsidR="007603A3" w:rsidRPr="0045734D">
          <w:t>FoxSet (STEP2) – Setting up auto-stream sensors</w:t>
        </w:r>
      </w:ins>
    </w:p>
    <w:p w14:paraId="5E615CB4" w14:textId="5E39FC6B" w:rsidR="00A80339" w:rsidRPr="008A62D7" w:rsidRDefault="00A80339" w:rsidP="00A80339">
      <w:pPr>
        <w:rPr>
          <w:lang w:val="en-GB"/>
        </w:rPr>
      </w:pPr>
      <w:r w:rsidRPr="008A62D7">
        <w:rPr>
          <w:lang w:val="en-GB"/>
        </w:rPr>
        <w:t>In this step, the user is provided by the following options</w:t>
      </w:r>
      <w:r w:rsidR="00C96089" w:rsidRPr="008A62D7">
        <w:rPr>
          <w:lang w:val="en-GB"/>
        </w:rPr>
        <w:t xml:space="preserve"> (see </w:t>
      </w:r>
      <w:r w:rsidR="00C96089" w:rsidRPr="008A62D7">
        <w:rPr>
          <w:lang w:val="en-GB"/>
        </w:rPr>
        <w:fldChar w:fldCharType="begin"/>
      </w:r>
      <w:r w:rsidR="00C96089" w:rsidRPr="008A62D7">
        <w:rPr>
          <w:lang w:val="en-GB"/>
        </w:rPr>
        <w:instrText xml:space="preserve"> REF _Ref482198149 </w:instrText>
      </w:r>
      <w:r w:rsidR="00C96089" w:rsidRPr="008A62D7">
        <w:rPr>
          <w:lang w:val="en-GB"/>
        </w:rPr>
        <w:fldChar w:fldCharType="separate"/>
      </w:r>
      <w:r w:rsidR="00DE7C99" w:rsidRPr="008A62D7">
        <w:rPr>
          <w:lang w:val="en-GB"/>
        </w:rPr>
        <w:t xml:space="preserve">Figure </w:t>
      </w:r>
      <w:r w:rsidR="00DE7C99" w:rsidRPr="008A62D7">
        <w:rPr>
          <w:noProof/>
          <w:lang w:val="en-GB"/>
        </w:rPr>
        <w:t>11</w:t>
      </w:r>
      <w:r w:rsidR="00C96089" w:rsidRPr="008A62D7">
        <w:rPr>
          <w:lang w:val="en-GB"/>
        </w:rPr>
        <w:fldChar w:fldCharType="end"/>
      </w:r>
      <w:r w:rsidR="00C96089" w:rsidRPr="008A62D7">
        <w:rPr>
          <w:lang w:val="en-GB"/>
        </w:rPr>
        <w:t>)</w:t>
      </w:r>
      <w:r w:rsidRPr="008A62D7">
        <w:rPr>
          <w:lang w:val="en-GB"/>
        </w:rPr>
        <w:t>:</w:t>
      </w:r>
    </w:p>
    <w:p w14:paraId="582E60CC" w14:textId="77777777" w:rsidR="00A80339" w:rsidRPr="008A62D7" w:rsidRDefault="00A80339" w:rsidP="00A80339">
      <w:pPr>
        <w:rPr>
          <w:lang w:val="en-GB"/>
        </w:rPr>
      </w:pPr>
      <w:r w:rsidRPr="008A62D7">
        <w:rPr>
          <w:lang w:val="en-GB"/>
        </w:rPr>
        <w:t xml:space="preserve">[1] Default Icelandic setup </w:t>
      </w:r>
      <w:r w:rsidRPr="008A62D7">
        <w:rPr>
          <w:lang w:val="en-GB"/>
        </w:rPr>
        <w:br/>
        <w:t>When this option is selected the three files “</w:t>
      </w:r>
      <w:r w:rsidRPr="008A62D7">
        <w:rPr>
          <w:i/>
          <w:lang w:val="en-GB"/>
        </w:rPr>
        <w:t>Cband.ini</w:t>
      </w:r>
      <w:r w:rsidRPr="008A62D7">
        <w:rPr>
          <w:lang w:val="en-GB"/>
        </w:rPr>
        <w:t>”, “</w:t>
      </w:r>
      <w:r w:rsidRPr="008A62D7">
        <w:rPr>
          <w:i/>
          <w:lang w:val="en-GB"/>
        </w:rPr>
        <w:t>Xband.ini</w:t>
      </w:r>
      <w:r w:rsidRPr="008A62D7">
        <w:rPr>
          <w:lang w:val="en-GB"/>
        </w:rPr>
        <w:t>” and “</w:t>
      </w:r>
      <w:r w:rsidRPr="008A62D7">
        <w:rPr>
          <w:i/>
          <w:lang w:val="en-GB"/>
        </w:rPr>
        <w:t>Cam.ini</w:t>
      </w:r>
      <w:r w:rsidRPr="008A62D7">
        <w:rPr>
          <w:lang w:val="en-GB"/>
        </w:rPr>
        <w:t xml:space="preserve">” are automatically generated containing the information of the current sensor settings for Iceland (2 C-band stations, 2 X-band stations, 3 webcams focused on Hekla). </w:t>
      </w:r>
      <w:r w:rsidRPr="008A62D7">
        <w:rPr>
          <w:lang w:val="en-GB"/>
        </w:rPr>
        <w:br/>
        <w:t>Important note: Since the X-band stations in Iceland are mobile, the user is advised to check and –if necessary- modify the coordinates for the two X-band stations!</w:t>
      </w:r>
    </w:p>
    <w:p w14:paraId="324D8D95" w14:textId="77777777" w:rsidR="00FA0DF1" w:rsidRPr="008A62D7" w:rsidRDefault="00FA0DF1" w:rsidP="00A80339">
      <w:pPr>
        <w:rPr>
          <w:lang w:val="en-GB"/>
        </w:rPr>
      </w:pPr>
    </w:p>
    <w:p w14:paraId="0644522C" w14:textId="77777777" w:rsidR="00A80339" w:rsidRPr="008A62D7" w:rsidRDefault="00A80339" w:rsidP="00A80339">
      <w:pPr>
        <w:rPr>
          <w:lang w:val="en-GB"/>
        </w:rPr>
      </w:pPr>
      <w:r w:rsidRPr="008A62D7">
        <w:rPr>
          <w:lang w:val="en-GB"/>
        </w:rPr>
        <w:t xml:space="preserve">[3] New setup of sensors </w:t>
      </w:r>
      <w:r w:rsidRPr="008A62D7">
        <w:rPr>
          <w:lang w:val="en-GB"/>
        </w:rPr>
        <w:br/>
        <w:t>Select this option to add new sensors (see below, “Sensor type menu”)</w:t>
      </w:r>
    </w:p>
    <w:p w14:paraId="643D6864" w14:textId="77777777" w:rsidR="00FA0DF1" w:rsidRPr="008A62D7" w:rsidRDefault="00FA0DF1" w:rsidP="00A80339">
      <w:pPr>
        <w:rPr>
          <w:lang w:val="en-GB"/>
        </w:rPr>
      </w:pPr>
    </w:p>
    <w:p w14:paraId="06111038" w14:textId="77777777" w:rsidR="00A80339" w:rsidRPr="008A62D7" w:rsidRDefault="00A80339" w:rsidP="00A80339">
      <w:pPr>
        <w:rPr>
          <w:lang w:val="en-GB"/>
        </w:rPr>
      </w:pPr>
      <w:r w:rsidRPr="008A62D7">
        <w:rPr>
          <w:lang w:val="en-GB"/>
        </w:rPr>
        <w:t>[5] Sensors already defined - move on to STEP3</w:t>
      </w:r>
      <w:r w:rsidRPr="008A62D7">
        <w:rPr>
          <w:lang w:val="en-GB"/>
        </w:rPr>
        <w:br/>
        <w:t>Select this option, when volcanoes (“</w:t>
      </w:r>
      <w:r w:rsidRPr="008A62D7">
        <w:rPr>
          <w:i/>
          <w:lang w:val="en-GB"/>
        </w:rPr>
        <w:t>volcano_list.ini</w:t>
      </w:r>
      <w:r w:rsidRPr="008A62D7">
        <w:rPr>
          <w:lang w:val="en-GB"/>
        </w:rPr>
        <w:t>”) and sensors (“</w:t>
      </w:r>
      <w:r w:rsidRPr="008A62D7">
        <w:rPr>
          <w:i/>
          <w:lang w:val="en-GB"/>
        </w:rPr>
        <w:t>Cband.ini</w:t>
      </w:r>
      <w:r w:rsidRPr="008A62D7">
        <w:rPr>
          <w:lang w:val="en-GB"/>
        </w:rPr>
        <w:t>”, “</w:t>
      </w:r>
      <w:r w:rsidRPr="008A62D7">
        <w:rPr>
          <w:i/>
          <w:lang w:val="en-GB"/>
        </w:rPr>
        <w:t>Xband.ini</w:t>
      </w:r>
      <w:r w:rsidRPr="008A62D7">
        <w:rPr>
          <w:lang w:val="en-GB"/>
        </w:rPr>
        <w:t>” and/or “</w:t>
      </w:r>
      <w:r w:rsidRPr="008A62D7">
        <w:rPr>
          <w:i/>
          <w:lang w:val="en-GB"/>
        </w:rPr>
        <w:t>Cam.ini</w:t>
      </w:r>
      <w:r w:rsidRPr="008A62D7">
        <w:rPr>
          <w:lang w:val="en-GB"/>
        </w:rPr>
        <w:t>”) are already defined and you want to compile them to generate the “</w:t>
      </w:r>
      <w:r w:rsidRPr="008A62D7">
        <w:rPr>
          <w:i/>
          <w:lang w:val="en-GB"/>
        </w:rPr>
        <w:t>volc_database.ini</w:t>
      </w:r>
      <w:r w:rsidRPr="008A62D7">
        <w:rPr>
          <w:lang w:val="en-GB"/>
        </w:rPr>
        <w:t>” file.</w:t>
      </w:r>
    </w:p>
    <w:p w14:paraId="22DAA74F" w14:textId="77777777" w:rsidR="00FA0DF1" w:rsidRPr="008A62D7" w:rsidRDefault="00FA0DF1" w:rsidP="00A80339">
      <w:pPr>
        <w:rPr>
          <w:lang w:val="en-GB"/>
        </w:rPr>
      </w:pPr>
    </w:p>
    <w:p w14:paraId="57A7EA97" w14:textId="77777777" w:rsidR="00A80339" w:rsidRPr="008A62D7" w:rsidRDefault="00A80339" w:rsidP="00A80339">
      <w:pPr>
        <w:rPr>
          <w:lang w:val="en-GB"/>
        </w:rPr>
      </w:pPr>
      <w:r w:rsidRPr="008A62D7">
        <w:rPr>
          <w:lang w:val="en-GB"/>
        </w:rPr>
        <w:t>[0] Quit without change</w:t>
      </w:r>
      <w:r w:rsidRPr="008A62D7">
        <w:rPr>
          <w:lang w:val="en-GB"/>
        </w:rPr>
        <w:br/>
        <w:t>Ends the program without change</w:t>
      </w:r>
    </w:p>
    <w:p w14:paraId="0278E8B0" w14:textId="77777777" w:rsidR="004E20AA" w:rsidRPr="008A62D7" w:rsidRDefault="004E20AA" w:rsidP="00A80339">
      <w:pPr>
        <w:rPr>
          <w:lang w:val="en-GB"/>
        </w:rPr>
      </w:pPr>
    </w:p>
    <w:p w14:paraId="5FDF902D" w14:textId="77777777" w:rsidR="00A80339" w:rsidRPr="008A62D7" w:rsidRDefault="00A80339" w:rsidP="007603A3">
      <w:pPr>
        <w:pStyle w:val="Heading4"/>
        <w:rPr>
          <w:lang w:val="en-GB"/>
        </w:rPr>
      </w:pPr>
      <w:r w:rsidRPr="008A62D7">
        <w:rPr>
          <w:lang w:val="en-GB"/>
        </w:rPr>
        <w:t>Sensor type menu</w:t>
      </w:r>
    </w:p>
    <w:p w14:paraId="1EAAE8B7" w14:textId="05B2D0D6" w:rsidR="00A80339" w:rsidRDefault="00A80339" w:rsidP="00A80339">
      <w:pPr>
        <w:rPr>
          <w:ins w:id="837" w:author="Dioguardi, Fabio" w:date="2019-01-25T16:10:00Z"/>
          <w:lang w:val="en-GB"/>
        </w:rPr>
      </w:pPr>
      <w:r w:rsidRPr="008A62D7">
        <w:rPr>
          <w:lang w:val="en-GB"/>
        </w:rPr>
        <w:t xml:space="preserve">If “[3] New setup of sensors” was selected, a menu appears (see </w:t>
      </w:r>
      <w:r w:rsidR="00FA0DF1" w:rsidRPr="008A62D7">
        <w:rPr>
          <w:lang w:val="en-GB"/>
        </w:rPr>
        <w:fldChar w:fldCharType="begin"/>
      </w:r>
      <w:r w:rsidR="00FA0DF1" w:rsidRPr="008A62D7">
        <w:rPr>
          <w:lang w:val="en-GB"/>
        </w:rPr>
        <w:instrText xml:space="preserve"> REF _Ref482198405 </w:instrText>
      </w:r>
      <w:r w:rsidR="00FA0DF1" w:rsidRPr="008A62D7">
        <w:rPr>
          <w:lang w:val="en-GB"/>
        </w:rPr>
        <w:fldChar w:fldCharType="separate"/>
      </w:r>
      <w:r w:rsidR="00DE7C99" w:rsidRPr="008A62D7">
        <w:rPr>
          <w:lang w:val="en-GB"/>
        </w:rPr>
        <w:t xml:space="preserve">Figure </w:t>
      </w:r>
      <w:r w:rsidR="00DE7C99" w:rsidRPr="008A62D7">
        <w:rPr>
          <w:noProof/>
          <w:lang w:val="en-GB"/>
        </w:rPr>
        <w:t>12</w:t>
      </w:r>
      <w:r w:rsidR="00FA0DF1" w:rsidRPr="008A62D7">
        <w:rPr>
          <w:lang w:val="en-GB"/>
        </w:rPr>
        <w:fldChar w:fldCharType="end"/>
      </w:r>
      <w:r w:rsidRPr="008A62D7">
        <w:rPr>
          <w:lang w:val="en-GB"/>
        </w:rPr>
        <w:t>) which offers the user to specify the sensor type to be added.</w:t>
      </w:r>
    </w:p>
    <w:p w14:paraId="380255BE" w14:textId="0CF5CE32" w:rsidR="007603A3" w:rsidRDefault="007603A3" w:rsidP="00A80339">
      <w:pPr>
        <w:rPr>
          <w:ins w:id="838" w:author="Dioguardi, Fabio" w:date="2019-01-25T16:10:00Z"/>
          <w:lang w:val="en-GB"/>
        </w:rPr>
      </w:pPr>
    </w:p>
    <w:p w14:paraId="2653345D" w14:textId="77777777" w:rsidR="007603A3" w:rsidRDefault="007603A3" w:rsidP="007603A3">
      <w:pPr>
        <w:keepNext/>
        <w:rPr>
          <w:ins w:id="839" w:author="Dioguardi, Fabio" w:date="2019-01-25T16:11:00Z"/>
        </w:rPr>
      </w:pPr>
      <w:ins w:id="840" w:author="Dioguardi, Fabio" w:date="2019-01-25T16:10:00Z">
        <w:r>
          <w:rPr>
            <w:noProof/>
            <w:lang w:val="en-GB" w:eastAsia="en-GB"/>
          </w:rPr>
          <w:drawing>
            <wp:inline distT="0" distB="0" distL="0" distR="0" wp14:anchorId="1127F0BD" wp14:editId="2AF8478C">
              <wp:extent cx="3317875" cy="904875"/>
              <wp:effectExtent l="0" t="0" r="0" b="9525"/>
              <wp:docPr id="8" name="Picture 8" descr="STEP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EP2b"/>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17875" cy="904875"/>
                      </a:xfrm>
                      <a:prstGeom prst="rect">
                        <a:avLst/>
                      </a:prstGeom>
                      <a:noFill/>
                      <a:ln>
                        <a:noFill/>
                      </a:ln>
                    </pic:spPr>
                  </pic:pic>
                </a:graphicData>
              </a:graphic>
            </wp:inline>
          </w:drawing>
        </w:r>
      </w:ins>
    </w:p>
    <w:p w14:paraId="4CF41BDF" w14:textId="2AC9360A" w:rsidR="007603A3" w:rsidRPr="008A62D7" w:rsidRDefault="007603A3" w:rsidP="007603A3">
      <w:pPr>
        <w:pStyle w:val="Caption"/>
        <w:rPr>
          <w:lang w:val="en-GB"/>
        </w:rPr>
      </w:pPr>
      <w:ins w:id="841" w:author="Dioguardi, Fabio" w:date="2019-01-25T16:11:00Z">
        <w:r>
          <w:t xml:space="preserve">Figure </w:t>
        </w:r>
        <w:r>
          <w:fldChar w:fldCharType="begin"/>
        </w:r>
        <w:r>
          <w:instrText xml:space="preserve"> SEQ Figure \* ARABIC </w:instrText>
        </w:r>
      </w:ins>
      <w:r>
        <w:fldChar w:fldCharType="separate"/>
      </w:r>
      <w:ins w:id="842" w:author="Dioguardi, Fabio" w:date="2019-01-25T16:40:00Z">
        <w:r w:rsidR="00887E86">
          <w:rPr>
            <w:noProof/>
          </w:rPr>
          <w:t>12</w:t>
        </w:r>
      </w:ins>
      <w:ins w:id="843" w:author="Dioguardi, Fabio" w:date="2019-01-25T16:11:00Z">
        <w:r>
          <w:fldChar w:fldCharType="end"/>
        </w:r>
        <w:r>
          <w:t xml:space="preserve">. </w:t>
        </w:r>
        <w:r w:rsidRPr="00F278B7">
          <w:t>Adding sensors  - sensor type menu</w:t>
        </w:r>
      </w:ins>
    </w:p>
    <w:p w14:paraId="1C832614" w14:textId="0602AFE5" w:rsidR="00FA0DF1" w:rsidRPr="008A62D7" w:rsidDel="007603A3" w:rsidRDefault="00FA0DF1" w:rsidP="00C8694D">
      <w:pPr>
        <w:pStyle w:val="Caption"/>
        <w:rPr>
          <w:del w:id="844" w:author="Dioguardi, Fabio" w:date="2019-01-25T16:11:00Z"/>
          <w:lang w:val="en-GB"/>
        </w:rPr>
      </w:pPr>
    </w:p>
    <w:p w14:paraId="472D2FCC" w14:textId="77777777" w:rsidR="00A80339" w:rsidRPr="008A62D7" w:rsidRDefault="00A80339" w:rsidP="00A80339">
      <w:pPr>
        <w:rPr>
          <w:lang w:val="en-GB"/>
        </w:rPr>
      </w:pPr>
      <w:r w:rsidRPr="008A62D7">
        <w:rPr>
          <w:lang w:val="en-GB"/>
        </w:rPr>
        <w:t>The following options are available:</w:t>
      </w:r>
    </w:p>
    <w:p w14:paraId="2B8F75F5" w14:textId="77777777" w:rsidR="00A80339" w:rsidRPr="008A62D7" w:rsidRDefault="00A80339" w:rsidP="00A80339">
      <w:pPr>
        <w:rPr>
          <w:lang w:val="en-GB"/>
        </w:rPr>
      </w:pPr>
      <w:r w:rsidRPr="008A62D7">
        <w:rPr>
          <w:lang w:val="en-GB"/>
        </w:rPr>
        <w:t>[1] C-band (horizontally scanning) RADAR</w:t>
      </w:r>
      <w:r w:rsidRPr="008A62D7">
        <w:rPr>
          <w:lang w:val="en-GB"/>
        </w:rPr>
        <w:br/>
        <w:t>will create a file “</w:t>
      </w:r>
      <w:r w:rsidRPr="008A62D7">
        <w:rPr>
          <w:i/>
          <w:lang w:val="en-GB"/>
        </w:rPr>
        <w:t>Cband.ini</w:t>
      </w:r>
      <w:r w:rsidRPr="008A62D7">
        <w:rPr>
          <w:lang w:val="en-GB"/>
        </w:rPr>
        <w:t>” and lead the user through a number of queries in order to generate the according entries within “</w:t>
      </w:r>
      <w:r w:rsidRPr="008A62D7">
        <w:rPr>
          <w:i/>
          <w:lang w:val="en-GB"/>
        </w:rPr>
        <w:t>Cband.ini</w:t>
      </w:r>
      <w:r w:rsidRPr="008A62D7">
        <w:rPr>
          <w:lang w:val="en-GB"/>
        </w:rPr>
        <w:t>”.</w:t>
      </w:r>
    </w:p>
    <w:p w14:paraId="1C759D98" w14:textId="77777777" w:rsidR="00FA0DF1" w:rsidRPr="008A62D7" w:rsidRDefault="00FA0DF1" w:rsidP="00A80339">
      <w:pPr>
        <w:rPr>
          <w:lang w:val="en-GB"/>
        </w:rPr>
      </w:pPr>
    </w:p>
    <w:p w14:paraId="39AD1178" w14:textId="77777777" w:rsidR="00A80339" w:rsidRPr="008A62D7" w:rsidRDefault="00A80339" w:rsidP="00A80339">
      <w:pPr>
        <w:rPr>
          <w:lang w:val="en-GB"/>
        </w:rPr>
      </w:pPr>
      <w:r w:rsidRPr="008A62D7">
        <w:rPr>
          <w:lang w:val="en-GB"/>
        </w:rPr>
        <w:lastRenderedPageBreak/>
        <w:t>[3] X-band (vertically scanning) RADAR</w:t>
      </w:r>
      <w:r w:rsidRPr="008A62D7">
        <w:rPr>
          <w:lang w:val="en-GB"/>
        </w:rPr>
        <w:br/>
        <w:t>will create a file “</w:t>
      </w:r>
      <w:r w:rsidRPr="008A62D7">
        <w:rPr>
          <w:i/>
          <w:lang w:val="en-GB"/>
        </w:rPr>
        <w:t>Xband.ini</w:t>
      </w:r>
      <w:r w:rsidRPr="008A62D7">
        <w:rPr>
          <w:lang w:val="en-GB"/>
        </w:rPr>
        <w:t>” and lead the user through a number of queries in order to generate the according entries within “</w:t>
      </w:r>
      <w:r w:rsidRPr="008A62D7">
        <w:rPr>
          <w:i/>
          <w:lang w:val="en-GB"/>
        </w:rPr>
        <w:t>Xband.ini</w:t>
      </w:r>
      <w:r w:rsidRPr="008A62D7">
        <w:rPr>
          <w:lang w:val="en-GB"/>
        </w:rPr>
        <w:t>”.</w:t>
      </w:r>
    </w:p>
    <w:p w14:paraId="672B8DA8" w14:textId="77777777" w:rsidR="00FA0DF1" w:rsidRPr="008A62D7" w:rsidRDefault="00FA0DF1" w:rsidP="00A80339">
      <w:pPr>
        <w:rPr>
          <w:lang w:val="en-GB"/>
        </w:rPr>
      </w:pPr>
    </w:p>
    <w:p w14:paraId="3F83FDCA" w14:textId="77777777" w:rsidR="00A80339" w:rsidRPr="008A62D7" w:rsidRDefault="00A80339" w:rsidP="00A80339">
      <w:pPr>
        <w:rPr>
          <w:lang w:val="en-GB"/>
        </w:rPr>
      </w:pPr>
      <w:r w:rsidRPr="008A62D7">
        <w:rPr>
          <w:lang w:val="en-GB"/>
        </w:rPr>
        <w:t>[5] Auto-tracking web-cameras</w:t>
      </w:r>
      <w:r w:rsidRPr="008A62D7">
        <w:rPr>
          <w:lang w:val="en-GB"/>
        </w:rPr>
        <w:br/>
        <w:t>will create a file “</w:t>
      </w:r>
      <w:r w:rsidRPr="008A62D7">
        <w:rPr>
          <w:i/>
          <w:lang w:val="en-GB"/>
        </w:rPr>
        <w:t>Cam.ini</w:t>
      </w:r>
      <w:r w:rsidRPr="008A62D7">
        <w:rPr>
          <w:lang w:val="en-GB"/>
        </w:rPr>
        <w:t>” and lead the user through a number of queries in order to generate the according entries within “</w:t>
      </w:r>
      <w:r w:rsidRPr="008A62D7">
        <w:rPr>
          <w:i/>
          <w:lang w:val="en-GB"/>
        </w:rPr>
        <w:t>Cam.ini</w:t>
      </w:r>
      <w:r w:rsidRPr="008A62D7">
        <w:rPr>
          <w:lang w:val="en-GB"/>
        </w:rPr>
        <w:t>”.</w:t>
      </w:r>
    </w:p>
    <w:p w14:paraId="0CE66424" w14:textId="77777777" w:rsidR="00FA0DF1" w:rsidRPr="008A62D7" w:rsidRDefault="00FA0DF1" w:rsidP="00A80339">
      <w:pPr>
        <w:rPr>
          <w:lang w:val="en-GB"/>
        </w:rPr>
      </w:pPr>
    </w:p>
    <w:p w14:paraId="45ABF604" w14:textId="77777777" w:rsidR="00A80339" w:rsidRPr="008A62D7" w:rsidRDefault="00A80339" w:rsidP="00A80339">
      <w:pPr>
        <w:rPr>
          <w:lang w:val="en-GB"/>
        </w:rPr>
      </w:pPr>
      <w:r w:rsidRPr="008A62D7">
        <w:rPr>
          <w:lang w:val="en-GB"/>
        </w:rPr>
        <w:t>[0] Continue</w:t>
      </w:r>
      <w:r w:rsidRPr="008A62D7">
        <w:rPr>
          <w:lang w:val="en-GB"/>
        </w:rPr>
        <w:br/>
        <w:t>will skip this step and move on to Step 3 (the generation of a “</w:t>
      </w:r>
      <w:r w:rsidRPr="008A62D7">
        <w:rPr>
          <w:i/>
          <w:lang w:val="en-GB"/>
        </w:rPr>
        <w:t>volc_database.ini</w:t>
      </w:r>
      <w:r w:rsidRPr="008A62D7">
        <w:rPr>
          <w:lang w:val="en-GB"/>
        </w:rPr>
        <w:t>” file)</w:t>
      </w:r>
    </w:p>
    <w:p w14:paraId="7D9C6116" w14:textId="77777777" w:rsidR="00FA0DF1" w:rsidRPr="008A62D7" w:rsidRDefault="00FA0DF1" w:rsidP="00A80339">
      <w:pPr>
        <w:rPr>
          <w:lang w:val="en-GB"/>
        </w:rPr>
      </w:pPr>
    </w:p>
    <w:p w14:paraId="7109C3CD" w14:textId="77777777" w:rsidR="00A80339" w:rsidRPr="008A62D7" w:rsidRDefault="00A80339" w:rsidP="004F7566">
      <w:pPr>
        <w:pStyle w:val="Heading4"/>
        <w:rPr>
          <w:lang w:val="en-GB"/>
        </w:rPr>
        <w:pPrChange w:id="845" w:author="Dioguardi, Fabio" w:date="2019-01-25T16:11:00Z">
          <w:pPr>
            <w:pStyle w:val="Heading5"/>
            <w:numPr>
              <w:ilvl w:val="0"/>
              <w:numId w:val="0"/>
            </w:numPr>
          </w:pPr>
        </w:pPrChange>
      </w:pPr>
      <w:r w:rsidRPr="008A62D7">
        <w:rPr>
          <w:lang w:val="en-GB"/>
        </w:rPr>
        <w:t>STEP 3: Compiling the “volc_database.ini” file</w:t>
      </w:r>
    </w:p>
    <w:p w14:paraId="1EA99333" w14:textId="3D9EA2EF" w:rsidR="00A80339" w:rsidRPr="008A62D7" w:rsidRDefault="00A80339" w:rsidP="00A80339">
      <w:pPr>
        <w:rPr>
          <w:lang w:val="en-GB"/>
        </w:rPr>
      </w:pPr>
      <w:r w:rsidRPr="008A62D7">
        <w:rPr>
          <w:lang w:val="en-GB"/>
        </w:rPr>
        <w:t>This step is</w:t>
      </w:r>
      <w:r w:rsidR="00FA0DF1" w:rsidRPr="008A62D7">
        <w:rPr>
          <w:lang w:val="en-GB"/>
        </w:rPr>
        <w:t xml:space="preserve"> run</w:t>
      </w:r>
      <w:r w:rsidRPr="008A62D7">
        <w:rPr>
          <w:lang w:val="en-GB"/>
        </w:rPr>
        <w:t xml:space="preserve"> </w:t>
      </w:r>
      <w:r w:rsidR="00FA0DF1" w:rsidRPr="008A62D7">
        <w:rPr>
          <w:lang w:val="en-GB"/>
        </w:rPr>
        <w:t>completely</w:t>
      </w:r>
      <w:r w:rsidRPr="008A62D7">
        <w:rPr>
          <w:lang w:val="en-GB"/>
        </w:rPr>
        <w:t xml:space="preserve"> automatic. FoxSet reads “</w:t>
      </w:r>
      <w:r w:rsidRPr="008A62D7">
        <w:rPr>
          <w:i/>
          <w:lang w:val="en-GB"/>
        </w:rPr>
        <w:t>volcano_list.ini</w:t>
      </w:r>
      <w:r w:rsidRPr="008A62D7">
        <w:rPr>
          <w:lang w:val="en-GB"/>
        </w:rPr>
        <w:t>” file together with the three source type “.ini” files and compiles the data to compute a table with distances between eruption sites and sensors. This table is stored as “</w:t>
      </w:r>
      <w:r w:rsidRPr="008A62D7">
        <w:rPr>
          <w:i/>
          <w:lang w:val="en-GB"/>
        </w:rPr>
        <w:t>volc_database.ini</w:t>
      </w:r>
      <w:r w:rsidRPr="008A62D7">
        <w:rPr>
          <w:lang w:val="en-GB"/>
        </w:rPr>
        <w:t>”.</w:t>
      </w:r>
    </w:p>
    <w:p w14:paraId="6A80CB97" w14:textId="77777777" w:rsidR="00A80339" w:rsidRPr="008A62D7" w:rsidRDefault="00A80339" w:rsidP="00A80339">
      <w:pPr>
        <w:rPr>
          <w:lang w:val="en-GB"/>
        </w:rPr>
      </w:pPr>
      <w:r w:rsidRPr="008A62D7">
        <w:rPr>
          <w:lang w:val="en-GB"/>
        </w:rPr>
        <w:t>With the generation of “</w:t>
      </w:r>
      <w:r w:rsidRPr="008A62D7">
        <w:rPr>
          <w:i/>
          <w:lang w:val="en-GB"/>
        </w:rPr>
        <w:t>volc_database.ini</w:t>
      </w:r>
      <w:r w:rsidRPr="008A62D7">
        <w:rPr>
          <w:lang w:val="en-GB"/>
        </w:rPr>
        <w:t xml:space="preserve">”, the setup is completed. </w:t>
      </w:r>
      <w:r w:rsidRPr="008A62D7">
        <w:rPr>
          <w:lang w:val="en-GB"/>
        </w:rPr>
        <w:br/>
      </w:r>
    </w:p>
    <w:p w14:paraId="7D8B891A" w14:textId="177C36FF" w:rsidR="007F23A9" w:rsidRPr="008A62D7" w:rsidDel="00F87D0F" w:rsidRDefault="007F23A9" w:rsidP="007F23A9">
      <w:pPr>
        <w:pBdr>
          <w:top w:val="single" w:sz="4" w:space="1" w:color="auto"/>
          <w:left w:val="single" w:sz="4" w:space="4" w:color="auto"/>
          <w:bottom w:val="single" w:sz="4" w:space="1" w:color="auto"/>
          <w:right w:val="single" w:sz="4" w:space="4" w:color="auto"/>
        </w:pBdr>
        <w:rPr>
          <w:del w:id="846" w:author="Dioguardi, Fabio" w:date="2019-01-25T16:12:00Z"/>
          <w:lang w:val="en-GB"/>
        </w:rPr>
      </w:pPr>
      <w:r w:rsidRPr="008A62D7">
        <w:rPr>
          <w:b/>
          <w:lang w:val="en-GB"/>
        </w:rPr>
        <w:t>Important Note</w:t>
      </w:r>
      <w:r w:rsidRPr="008A62D7">
        <w:rPr>
          <w:lang w:val="en-GB"/>
        </w:rPr>
        <w:t>: When an eruption is imminent or ongoing, the entries in the “.</w:t>
      </w:r>
      <w:r w:rsidRPr="008A62D7">
        <w:rPr>
          <w:i/>
          <w:lang w:val="en-GB"/>
        </w:rPr>
        <w:t>ini</w:t>
      </w:r>
      <w:r w:rsidRPr="008A62D7">
        <w:rPr>
          <w:lang w:val="en-GB"/>
        </w:rPr>
        <w:t>” files should be adjusted accordingly. In particular the vent height and the columns of mobile radar stations should be checked. Entries from the volcano data base are read by FIX only in the phase of initialization, when the respective volcano was selected. This means that changes in the data base will only take effect when FIX is terminated and restarted</w:t>
      </w:r>
      <w:del w:id="847" w:author="Dioguardi, Fabio" w:date="2019-01-25T16:12:00Z">
        <w:r w:rsidRPr="008A62D7" w:rsidDel="00F87D0F">
          <w:rPr>
            <w:lang w:val="en-GB"/>
          </w:rPr>
          <w:delText>.</w:delText>
        </w:r>
      </w:del>
    </w:p>
    <w:p w14:paraId="6D17B3F0" w14:textId="09182853" w:rsidR="007F23A9" w:rsidRPr="008A62D7" w:rsidDel="004F7566" w:rsidRDefault="007F23A9" w:rsidP="00F87D0F">
      <w:pPr>
        <w:pBdr>
          <w:top w:val="single" w:sz="4" w:space="1" w:color="auto"/>
          <w:left w:val="single" w:sz="4" w:space="4" w:color="auto"/>
          <w:bottom w:val="single" w:sz="4" w:space="1" w:color="auto"/>
          <w:right w:val="single" w:sz="4" w:space="4" w:color="auto"/>
        </w:pBdr>
        <w:rPr>
          <w:del w:id="848" w:author="Dioguardi, Fabio" w:date="2019-01-25T16:11:00Z"/>
          <w:lang w:val="en-GB"/>
        </w:rPr>
        <w:pPrChange w:id="849" w:author="Dioguardi, Fabio" w:date="2019-01-25T16:12:00Z">
          <w:pPr/>
        </w:pPrChange>
      </w:pPr>
      <w:del w:id="850" w:author="Dioguardi, Fabio" w:date="2019-01-25T16:12:00Z">
        <w:r w:rsidRPr="008A62D7" w:rsidDel="00F87D0F">
          <w:rPr>
            <w:lang w:val="en-GB"/>
          </w:rPr>
          <w:br w:type="page"/>
        </w:r>
      </w:del>
    </w:p>
    <w:p w14:paraId="3271DF8A" w14:textId="77777777" w:rsidR="007F23A9" w:rsidRPr="008A62D7" w:rsidDel="004F7566" w:rsidRDefault="007F23A9" w:rsidP="00A80339">
      <w:pPr>
        <w:rPr>
          <w:del w:id="851" w:author="Dioguardi, Fabio" w:date="2019-01-25T16:11:00Z"/>
          <w:lang w:val="en-GB"/>
        </w:rPr>
      </w:pPr>
    </w:p>
    <w:p w14:paraId="54B9ACD2" w14:textId="77777777" w:rsidR="007F23A9" w:rsidRPr="008A62D7" w:rsidRDefault="007F23A9" w:rsidP="00A80339">
      <w:pPr>
        <w:rPr>
          <w:lang w:val="en-GB"/>
        </w:rPr>
      </w:pPr>
    </w:p>
    <w:p w14:paraId="6A0F454E" w14:textId="1CF19A11" w:rsidR="00A80339" w:rsidRPr="008A62D7" w:rsidRDefault="00FA0DF1" w:rsidP="0010418F">
      <w:pPr>
        <w:pStyle w:val="Heading2"/>
        <w:rPr>
          <w:lang w:val="en-GB"/>
        </w:rPr>
      </w:pPr>
      <w:bookmarkStart w:id="852" w:name="_Ref482270676"/>
      <w:bookmarkStart w:id="853" w:name="_Toc536110884"/>
      <w:r w:rsidRPr="008A62D7">
        <w:rPr>
          <w:lang w:val="en-GB"/>
        </w:rPr>
        <w:t xml:space="preserve">How apply changes or modifications to </w:t>
      </w:r>
      <w:r w:rsidR="00A80339" w:rsidRPr="008A62D7">
        <w:rPr>
          <w:lang w:val="en-GB"/>
        </w:rPr>
        <w:t>an existing setup</w:t>
      </w:r>
      <w:bookmarkEnd w:id="852"/>
      <w:bookmarkEnd w:id="853"/>
    </w:p>
    <w:p w14:paraId="66E2BF4A" w14:textId="77777777" w:rsidR="00A80339" w:rsidRPr="008A62D7" w:rsidRDefault="00A80339" w:rsidP="00A80339">
      <w:pPr>
        <w:rPr>
          <w:lang w:val="en-GB"/>
        </w:rPr>
      </w:pPr>
      <w:r w:rsidRPr="008A62D7">
        <w:rPr>
          <w:lang w:val="en-GB"/>
        </w:rPr>
        <w:t>Each of the entries can be manually modified, when necessary -for example, if one of the radar stations is moved. Care has to be taken</w:t>
      </w:r>
      <w:del w:id="854" w:author="Dioguardi, Fabio" w:date="2019-01-23T16:07:00Z">
        <w:r w:rsidRPr="008A62D7" w:rsidDel="002C06F5">
          <w:rPr>
            <w:lang w:val="en-GB"/>
          </w:rPr>
          <w:delText>,</w:delText>
        </w:r>
      </w:del>
      <w:r w:rsidRPr="008A62D7">
        <w:rPr>
          <w:lang w:val="en-GB"/>
        </w:rPr>
        <w:t xml:space="preserve"> that these changes are also overtaken in “</w:t>
      </w:r>
      <w:r w:rsidRPr="008A62D7">
        <w:rPr>
          <w:i/>
          <w:lang w:val="en-GB"/>
        </w:rPr>
        <w:t>volc_database.ini</w:t>
      </w:r>
      <w:r w:rsidRPr="008A62D7">
        <w:rPr>
          <w:lang w:val="en-GB"/>
        </w:rPr>
        <w:t>”.</w:t>
      </w:r>
    </w:p>
    <w:p w14:paraId="23D160B0" w14:textId="2D695771" w:rsidR="00A80339" w:rsidRPr="008A62D7" w:rsidRDefault="0038772D" w:rsidP="00A80339">
      <w:pPr>
        <w:rPr>
          <w:lang w:val="en-GB"/>
        </w:rPr>
      </w:pPr>
      <w:r w:rsidRPr="008A62D7">
        <w:rPr>
          <w:lang w:val="en-GB"/>
        </w:rPr>
        <w:t>With exception for changes in</w:t>
      </w:r>
      <w:r w:rsidR="00A80339" w:rsidRPr="008A62D7">
        <w:rPr>
          <w:lang w:val="en-GB"/>
        </w:rPr>
        <w:t xml:space="preserve"> “</w:t>
      </w:r>
      <w:r w:rsidR="00A80339" w:rsidRPr="008A62D7">
        <w:rPr>
          <w:i/>
          <w:lang w:val="en-GB"/>
        </w:rPr>
        <w:t>volcano_list.ini</w:t>
      </w:r>
      <w:r w:rsidR="00A80339" w:rsidRPr="008A62D7">
        <w:rPr>
          <w:lang w:val="en-GB"/>
        </w:rPr>
        <w:t xml:space="preserve">”, changes in the </w:t>
      </w:r>
      <w:r w:rsidR="007F23A9" w:rsidRPr="008A62D7">
        <w:rPr>
          <w:lang w:val="en-GB"/>
        </w:rPr>
        <w:t>“.</w:t>
      </w:r>
      <w:r w:rsidR="00A80339" w:rsidRPr="008A62D7">
        <w:rPr>
          <w:i/>
          <w:lang w:val="en-GB"/>
        </w:rPr>
        <w:t>ini</w:t>
      </w:r>
      <w:r w:rsidR="007F23A9" w:rsidRPr="008A62D7">
        <w:rPr>
          <w:lang w:val="en-GB"/>
        </w:rPr>
        <w:t>”</w:t>
      </w:r>
      <w:r w:rsidR="00A80339" w:rsidRPr="008A62D7">
        <w:rPr>
          <w:lang w:val="en-GB"/>
        </w:rPr>
        <w:t xml:space="preserve"> files are immediately adapted by FIX without requiring a reboot.</w:t>
      </w:r>
    </w:p>
    <w:p w14:paraId="3276FB82" w14:textId="77777777" w:rsidR="00A80339" w:rsidRPr="008A62D7" w:rsidRDefault="00A80339" w:rsidP="00A80339">
      <w:pPr>
        <w:rPr>
          <w:lang w:val="en-GB"/>
        </w:rPr>
      </w:pPr>
      <w:r w:rsidRPr="008A62D7">
        <w:rPr>
          <w:lang w:val="en-GB"/>
        </w:rPr>
        <w:t>The following three use-cases shall present a guideline to quickly modify a setup as needed:</w:t>
      </w:r>
    </w:p>
    <w:p w14:paraId="1B53DD58" w14:textId="77777777" w:rsidR="00FA0DF1" w:rsidRPr="008A62D7" w:rsidRDefault="00FA0DF1" w:rsidP="00A80339">
      <w:pPr>
        <w:rPr>
          <w:lang w:val="en-GB"/>
        </w:rPr>
      </w:pPr>
    </w:p>
    <w:p w14:paraId="199B6D37" w14:textId="77777777" w:rsidR="00A80339" w:rsidRPr="008A62D7" w:rsidRDefault="00A80339" w:rsidP="00A80339">
      <w:pPr>
        <w:pStyle w:val="Heading3"/>
        <w:rPr>
          <w:lang w:val="en-GB"/>
        </w:rPr>
      </w:pPr>
      <w:bookmarkStart w:id="855" w:name="_Toc536110885"/>
      <w:r w:rsidRPr="008A62D7">
        <w:rPr>
          <w:lang w:val="en-GB"/>
        </w:rPr>
        <w:t>Use case 1: Adding a new sensor to the REFIR system</w:t>
      </w:r>
      <w:bookmarkEnd w:id="855"/>
    </w:p>
    <w:p w14:paraId="7AB9994A" w14:textId="77777777" w:rsidR="00A80339" w:rsidRPr="008A62D7" w:rsidRDefault="00A80339" w:rsidP="001507E8">
      <w:pPr>
        <w:pStyle w:val="ListParagraph"/>
        <w:numPr>
          <w:ilvl w:val="0"/>
          <w:numId w:val="31"/>
        </w:numPr>
        <w:spacing w:after="160" w:line="259" w:lineRule="auto"/>
        <w:rPr>
          <w:lang w:val="en-GB"/>
        </w:rPr>
      </w:pPr>
      <w:r w:rsidRPr="008A62D7">
        <w:rPr>
          <w:lang w:val="en-GB"/>
        </w:rPr>
        <w:t>Start FoxSet within the folder “refir_config”</w:t>
      </w:r>
    </w:p>
    <w:p w14:paraId="3D3AA292" w14:textId="77777777" w:rsidR="00A80339" w:rsidRPr="008A62D7" w:rsidRDefault="00A80339" w:rsidP="001507E8">
      <w:pPr>
        <w:pStyle w:val="ListParagraph"/>
        <w:numPr>
          <w:ilvl w:val="0"/>
          <w:numId w:val="31"/>
        </w:numPr>
        <w:spacing w:after="160" w:line="259" w:lineRule="auto"/>
        <w:rPr>
          <w:lang w:val="en-GB"/>
        </w:rPr>
      </w:pPr>
      <w:r w:rsidRPr="008A62D7">
        <w:rPr>
          <w:lang w:val="en-GB"/>
        </w:rPr>
        <w:t>In the start menu select [5]: “Volcanoes already defined – move on to setup sensors (STEP2)”</w:t>
      </w:r>
    </w:p>
    <w:p w14:paraId="0D7B8A18" w14:textId="77777777" w:rsidR="00A80339" w:rsidRPr="008A62D7" w:rsidRDefault="00A80339" w:rsidP="001507E8">
      <w:pPr>
        <w:pStyle w:val="ListParagraph"/>
        <w:numPr>
          <w:ilvl w:val="0"/>
          <w:numId w:val="31"/>
        </w:numPr>
        <w:spacing w:after="160" w:line="259" w:lineRule="auto"/>
        <w:rPr>
          <w:lang w:val="en-GB"/>
        </w:rPr>
      </w:pPr>
      <w:r w:rsidRPr="008A62D7">
        <w:rPr>
          <w:lang w:val="en-GB"/>
        </w:rPr>
        <w:t>In the STEP2 menu, select [3]: “New setup of sensors/ Add new sensor”</w:t>
      </w:r>
    </w:p>
    <w:p w14:paraId="576D6008" w14:textId="77777777" w:rsidR="00A80339" w:rsidRPr="008A62D7" w:rsidRDefault="00A80339" w:rsidP="001507E8">
      <w:pPr>
        <w:pStyle w:val="ListParagraph"/>
        <w:numPr>
          <w:ilvl w:val="0"/>
          <w:numId w:val="31"/>
        </w:numPr>
        <w:spacing w:after="160" w:line="259" w:lineRule="auto"/>
        <w:rPr>
          <w:lang w:val="en-GB"/>
        </w:rPr>
      </w:pPr>
      <w:r w:rsidRPr="008A62D7">
        <w:rPr>
          <w:lang w:val="en-GB"/>
        </w:rPr>
        <w:t>In the following sensor type menu, select the type of sensor to add</w:t>
      </w:r>
    </w:p>
    <w:p w14:paraId="1A09FE48" w14:textId="77777777" w:rsidR="00A80339" w:rsidRPr="008A62D7" w:rsidRDefault="00A80339" w:rsidP="001507E8">
      <w:pPr>
        <w:pStyle w:val="ListParagraph"/>
        <w:numPr>
          <w:ilvl w:val="0"/>
          <w:numId w:val="31"/>
        </w:numPr>
        <w:spacing w:after="160" w:line="259" w:lineRule="auto"/>
        <w:rPr>
          <w:lang w:val="en-GB"/>
        </w:rPr>
      </w:pPr>
      <w:r w:rsidRPr="008A62D7">
        <w:rPr>
          <w:lang w:val="en-GB"/>
        </w:rPr>
        <w:t>Enter the relevant data in the queries that follow</w:t>
      </w:r>
    </w:p>
    <w:p w14:paraId="0C6CCECD" w14:textId="77777777" w:rsidR="00A80339" w:rsidRPr="008A62D7" w:rsidRDefault="00A80339" w:rsidP="001507E8">
      <w:pPr>
        <w:pStyle w:val="ListParagraph"/>
        <w:numPr>
          <w:ilvl w:val="0"/>
          <w:numId w:val="31"/>
        </w:numPr>
        <w:spacing w:after="160" w:line="259" w:lineRule="auto"/>
        <w:rPr>
          <w:lang w:val="en-GB"/>
        </w:rPr>
      </w:pPr>
      <w:r w:rsidRPr="008A62D7">
        <w:rPr>
          <w:lang w:val="en-GB"/>
        </w:rPr>
        <w:t>Once you have finished, you are asked if you want to add another sensor. Select [2] in case you don’t.</w:t>
      </w:r>
    </w:p>
    <w:p w14:paraId="45463C41" w14:textId="77777777" w:rsidR="00A80339" w:rsidRPr="008A62D7" w:rsidRDefault="00A80339" w:rsidP="001507E8">
      <w:pPr>
        <w:pStyle w:val="ListParagraph"/>
        <w:numPr>
          <w:ilvl w:val="0"/>
          <w:numId w:val="31"/>
        </w:numPr>
        <w:spacing w:after="160" w:line="259" w:lineRule="auto"/>
        <w:rPr>
          <w:lang w:val="en-GB"/>
        </w:rPr>
      </w:pPr>
      <w:r w:rsidRPr="008A62D7">
        <w:rPr>
          <w:lang w:val="en-GB"/>
        </w:rPr>
        <w:t>After pressing any key to confirm, you are back in the sensor setting menu (“STEP2”). If you are finished with adding sensors, press [0] to continue.</w:t>
      </w:r>
    </w:p>
    <w:p w14:paraId="328262C7" w14:textId="77777777" w:rsidR="00A80339" w:rsidRPr="008A62D7" w:rsidRDefault="00A80339" w:rsidP="001507E8">
      <w:pPr>
        <w:pStyle w:val="ListParagraph"/>
        <w:numPr>
          <w:ilvl w:val="0"/>
          <w:numId w:val="31"/>
        </w:numPr>
        <w:spacing w:after="160" w:line="259" w:lineRule="auto"/>
        <w:rPr>
          <w:lang w:val="en-GB"/>
        </w:rPr>
      </w:pPr>
      <w:r w:rsidRPr="008A62D7">
        <w:rPr>
          <w:lang w:val="en-GB"/>
        </w:rPr>
        <w:t>The file “</w:t>
      </w:r>
      <w:r w:rsidRPr="008A62D7">
        <w:rPr>
          <w:i/>
          <w:lang w:val="en-GB"/>
        </w:rPr>
        <w:t>volc_database.ini</w:t>
      </w:r>
      <w:r w:rsidRPr="008A62D7">
        <w:rPr>
          <w:lang w:val="en-GB"/>
        </w:rPr>
        <w:t>” file is then automatically recomputed. All changes are now overtaken by FIX and FOXI.</w:t>
      </w:r>
    </w:p>
    <w:p w14:paraId="4F144BFA" w14:textId="0CFB88ED" w:rsidR="00A80339" w:rsidRPr="008A62D7" w:rsidRDefault="00A80339" w:rsidP="00A80339">
      <w:pPr>
        <w:pStyle w:val="Heading3"/>
        <w:rPr>
          <w:lang w:val="en-GB"/>
        </w:rPr>
      </w:pPr>
      <w:bookmarkStart w:id="856" w:name="_Toc536110886"/>
      <w:r w:rsidRPr="008A62D7">
        <w:rPr>
          <w:lang w:val="en-GB"/>
        </w:rPr>
        <w:t>Use case 2: Adding a new volcano to the REFIR system</w:t>
      </w:r>
      <w:bookmarkEnd w:id="856"/>
    </w:p>
    <w:p w14:paraId="58B38DEF" w14:textId="77777777" w:rsidR="00A80339" w:rsidRPr="008A62D7" w:rsidRDefault="00A80339" w:rsidP="00A80339">
      <w:pPr>
        <w:rPr>
          <w:lang w:val="en-GB"/>
        </w:rPr>
      </w:pPr>
      <w:r w:rsidRPr="008A62D7">
        <w:rPr>
          <w:lang w:val="en-GB"/>
        </w:rPr>
        <w:t>In contrast to newly added sensors, new volcanoes are not adopted by FIX while running.</w:t>
      </w:r>
      <w:r w:rsidRPr="008A62D7">
        <w:rPr>
          <w:lang w:val="en-GB"/>
        </w:rPr>
        <w:br/>
        <w:t>Therefore it is recommended to close FIX before changing the settings and restart it when the modification of the setup is finished.</w:t>
      </w:r>
      <w:r w:rsidRPr="008A62D7">
        <w:rPr>
          <w:lang w:val="en-GB"/>
        </w:rPr>
        <w:br/>
        <w:t>Furthermore, using FoxSet to add a volcano to “</w:t>
      </w:r>
      <w:r w:rsidRPr="008A62D7">
        <w:rPr>
          <w:i/>
          <w:lang w:val="en-GB"/>
        </w:rPr>
        <w:t>volcano_list.ini</w:t>
      </w:r>
      <w:r w:rsidRPr="008A62D7">
        <w:rPr>
          <w:lang w:val="en-GB"/>
        </w:rPr>
        <w:t>”, would require a redefinition of the already existing volcanoes. As a work-around the following procedure is advised:</w:t>
      </w:r>
    </w:p>
    <w:p w14:paraId="7B58FB0A" w14:textId="77777777" w:rsidR="00A80339" w:rsidRPr="008A62D7" w:rsidRDefault="00A80339" w:rsidP="001507E8">
      <w:pPr>
        <w:pStyle w:val="ListParagraph"/>
        <w:numPr>
          <w:ilvl w:val="0"/>
          <w:numId w:val="32"/>
        </w:numPr>
        <w:spacing w:after="160" w:line="259" w:lineRule="auto"/>
        <w:rPr>
          <w:lang w:val="en-GB"/>
        </w:rPr>
      </w:pPr>
      <w:r w:rsidRPr="008A62D7">
        <w:rPr>
          <w:lang w:val="en-GB"/>
        </w:rPr>
        <w:t>Open “</w:t>
      </w:r>
      <w:r w:rsidRPr="008A62D7">
        <w:rPr>
          <w:i/>
          <w:lang w:val="en-GB"/>
        </w:rPr>
        <w:t>volcano_list.ini</w:t>
      </w:r>
      <w:r w:rsidRPr="008A62D7">
        <w:rPr>
          <w:lang w:val="en-GB"/>
        </w:rPr>
        <w:t>” within the folder “refir_config”</w:t>
      </w:r>
    </w:p>
    <w:p w14:paraId="1FA39A15" w14:textId="3F46DF4E" w:rsidR="00A80339" w:rsidRPr="008A62D7" w:rsidRDefault="00A80339" w:rsidP="001507E8">
      <w:pPr>
        <w:pStyle w:val="ListParagraph"/>
        <w:numPr>
          <w:ilvl w:val="0"/>
          <w:numId w:val="32"/>
        </w:numPr>
        <w:spacing w:after="160" w:line="259" w:lineRule="auto"/>
        <w:rPr>
          <w:lang w:val="en-GB"/>
        </w:rPr>
      </w:pPr>
      <w:r w:rsidRPr="008A62D7">
        <w:rPr>
          <w:lang w:val="en-GB"/>
        </w:rPr>
        <w:t xml:space="preserve">Add the new volcano and its data accordingly. Note that only the first 10 entries are considered by the system. If needed replace one of the entries </w:t>
      </w:r>
      <w:r w:rsidR="003D125E" w:rsidRPr="008A62D7">
        <w:rPr>
          <w:lang w:val="en-GB"/>
        </w:rPr>
        <w:t>with</w:t>
      </w:r>
      <w:r w:rsidRPr="008A62D7">
        <w:rPr>
          <w:lang w:val="en-GB"/>
        </w:rPr>
        <w:t xml:space="preserve"> the new data.</w:t>
      </w:r>
    </w:p>
    <w:p w14:paraId="625ADD63" w14:textId="77777777" w:rsidR="00A80339" w:rsidRPr="008A62D7" w:rsidRDefault="00A80339" w:rsidP="001507E8">
      <w:pPr>
        <w:pStyle w:val="ListParagraph"/>
        <w:numPr>
          <w:ilvl w:val="0"/>
          <w:numId w:val="32"/>
        </w:numPr>
        <w:spacing w:after="160" w:line="259" w:lineRule="auto"/>
        <w:rPr>
          <w:lang w:val="en-GB"/>
        </w:rPr>
      </w:pPr>
      <w:r w:rsidRPr="008A62D7">
        <w:rPr>
          <w:lang w:val="en-GB"/>
        </w:rPr>
        <w:t>Start FoxSet within the folder “refir_config”</w:t>
      </w:r>
    </w:p>
    <w:p w14:paraId="52EBFCED" w14:textId="77777777" w:rsidR="00A80339" w:rsidRPr="008A62D7" w:rsidRDefault="00A80339" w:rsidP="001507E8">
      <w:pPr>
        <w:pStyle w:val="ListParagraph"/>
        <w:numPr>
          <w:ilvl w:val="0"/>
          <w:numId w:val="32"/>
        </w:numPr>
        <w:spacing w:after="160" w:line="259" w:lineRule="auto"/>
        <w:rPr>
          <w:lang w:val="en-GB"/>
        </w:rPr>
      </w:pPr>
      <w:r w:rsidRPr="008A62D7">
        <w:rPr>
          <w:lang w:val="en-GB"/>
        </w:rPr>
        <w:t>In the start menu select [7]: “Volcanoes and sensors already defined - move on to STEP3”</w:t>
      </w:r>
    </w:p>
    <w:p w14:paraId="4252E165" w14:textId="77777777" w:rsidR="00A80339" w:rsidRPr="008A62D7" w:rsidRDefault="00A80339" w:rsidP="001507E8">
      <w:pPr>
        <w:pStyle w:val="ListParagraph"/>
        <w:numPr>
          <w:ilvl w:val="0"/>
          <w:numId w:val="32"/>
        </w:numPr>
        <w:spacing w:after="160" w:line="259" w:lineRule="auto"/>
        <w:rPr>
          <w:lang w:val="en-GB"/>
        </w:rPr>
      </w:pPr>
      <w:r w:rsidRPr="008A62D7">
        <w:rPr>
          <w:lang w:val="en-GB"/>
        </w:rPr>
        <w:t>The file “</w:t>
      </w:r>
      <w:r w:rsidRPr="008A62D7">
        <w:rPr>
          <w:i/>
          <w:lang w:val="en-GB"/>
        </w:rPr>
        <w:t>volc_database.ini</w:t>
      </w:r>
      <w:r w:rsidRPr="008A62D7">
        <w:rPr>
          <w:lang w:val="en-GB"/>
        </w:rPr>
        <w:t>” file is automatically recomputed and the program closes.</w:t>
      </w:r>
    </w:p>
    <w:p w14:paraId="009DBC9B" w14:textId="77777777" w:rsidR="00A80339" w:rsidRPr="008A62D7" w:rsidRDefault="00A80339" w:rsidP="001507E8">
      <w:pPr>
        <w:pStyle w:val="ListParagraph"/>
        <w:numPr>
          <w:ilvl w:val="0"/>
          <w:numId w:val="32"/>
        </w:numPr>
        <w:spacing w:after="160" w:line="259" w:lineRule="auto"/>
        <w:rPr>
          <w:lang w:val="en-GB"/>
        </w:rPr>
      </w:pPr>
      <w:r w:rsidRPr="008A62D7">
        <w:rPr>
          <w:lang w:val="en-GB"/>
        </w:rPr>
        <w:t xml:space="preserve">If FIX is now started, the new volcano appears in the initial menu and can be selected.  </w:t>
      </w:r>
    </w:p>
    <w:p w14:paraId="7B5F46D1" w14:textId="77777777" w:rsidR="00FA0DF1" w:rsidRPr="008A62D7" w:rsidRDefault="00FA0DF1" w:rsidP="00FA0DF1">
      <w:pPr>
        <w:pStyle w:val="ListParagraph"/>
        <w:spacing w:after="160" w:line="259" w:lineRule="auto"/>
        <w:rPr>
          <w:lang w:val="en-GB"/>
        </w:rPr>
      </w:pPr>
    </w:p>
    <w:p w14:paraId="3E5942C7" w14:textId="77777777" w:rsidR="00A80339" w:rsidRPr="008A62D7" w:rsidRDefault="00A80339" w:rsidP="00A80339">
      <w:pPr>
        <w:pStyle w:val="Heading3"/>
        <w:rPr>
          <w:lang w:val="en-GB"/>
        </w:rPr>
      </w:pPr>
      <w:bookmarkStart w:id="857" w:name="_Toc536110887"/>
      <w:r w:rsidRPr="008A62D7">
        <w:rPr>
          <w:lang w:val="en-GB"/>
        </w:rPr>
        <w:t>Use case 3: Changed location of one of the sensors</w:t>
      </w:r>
      <w:bookmarkEnd w:id="857"/>
      <w:r w:rsidRPr="008A62D7">
        <w:rPr>
          <w:lang w:val="en-GB"/>
        </w:rPr>
        <w:t xml:space="preserve"> </w:t>
      </w:r>
    </w:p>
    <w:p w14:paraId="6484FF08" w14:textId="5298F74C" w:rsidR="00A80339" w:rsidRPr="008A62D7" w:rsidRDefault="007F23A9" w:rsidP="007F23A9">
      <w:pPr>
        <w:spacing w:after="160" w:line="259" w:lineRule="auto"/>
        <w:rPr>
          <w:lang w:val="en-GB"/>
        </w:rPr>
      </w:pPr>
      <w:r w:rsidRPr="008A62D7">
        <w:rPr>
          <w:lang w:val="en-GB"/>
        </w:rPr>
        <w:t>It is recommended to close FIX before changing the settings and restart it when the modification of the setup is finished.</w:t>
      </w:r>
      <w:r w:rsidR="003D125E" w:rsidRPr="008A62D7">
        <w:rPr>
          <w:lang w:val="en-GB"/>
        </w:rPr>
        <w:t xml:space="preserve"> </w:t>
      </w:r>
      <w:r w:rsidR="00A80339" w:rsidRPr="008A62D7">
        <w:rPr>
          <w:lang w:val="en-GB"/>
        </w:rPr>
        <w:t>Within the folder “refir_config” open the according sensor type “.</w:t>
      </w:r>
      <w:r w:rsidR="00A80339" w:rsidRPr="008A62D7">
        <w:rPr>
          <w:i/>
          <w:lang w:val="en-GB"/>
        </w:rPr>
        <w:t>ini</w:t>
      </w:r>
      <w:r w:rsidR="00A80339" w:rsidRPr="008A62D7">
        <w:rPr>
          <w:lang w:val="en-GB"/>
        </w:rPr>
        <w:t>”-</w:t>
      </w:r>
      <w:r w:rsidRPr="008A62D7">
        <w:rPr>
          <w:lang w:val="en-GB"/>
        </w:rPr>
        <w:t>f</w:t>
      </w:r>
      <w:r w:rsidR="00A80339" w:rsidRPr="008A62D7">
        <w:rPr>
          <w:lang w:val="en-GB"/>
        </w:rPr>
        <w:t>ile (e.g. in case of a</w:t>
      </w:r>
      <w:r w:rsidRPr="008A62D7">
        <w:rPr>
          <w:lang w:val="en-GB"/>
        </w:rPr>
        <w:t>n</w:t>
      </w:r>
      <w:r w:rsidR="00A80339" w:rsidRPr="008A62D7">
        <w:rPr>
          <w:lang w:val="en-GB"/>
        </w:rPr>
        <w:t xml:space="preserve"> X-band radar station: “</w:t>
      </w:r>
      <w:r w:rsidR="00A80339" w:rsidRPr="008A62D7">
        <w:rPr>
          <w:i/>
          <w:lang w:val="en-GB"/>
        </w:rPr>
        <w:t>Xband.ini</w:t>
      </w:r>
      <w:r w:rsidR="00A80339" w:rsidRPr="008A62D7">
        <w:rPr>
          <w:lang w:val="en-GB"/>
        </w:rPr>
        <w:t xml:space="preserve">”) </w:t>
      </w:r>
    </w:p>
    <w:p w14:paraId="5D38C912" w14:textId="77777777" w:rsidR="00A80339" w:rsidRPr="008A62D7" w:rsidRDefault="00A80339" w:rsidP="001507E8">
      <w:pPr>
        <w:pStyle w:val="ListParagraph"/>
        <w:numPr>
          <w:ilvl w:val="0"/>
          <w:numId w:val="33"/>
        </w:numPr>
        <w:spacing w:after="160" w:line="259" w:lineRule="auto"/>
        <w:rPr>
          <w:lang w:val="en-GB"/>
        </w:rPr>
      </w:pPr>
      <w:r w:rsidRPr="008A62D7">
        <w:rPr>
          <w:lang w:val="en-GB"/>
        </w:rPr>
        <w:t>Change latitude and longitude of the sensor in question and save the file.</w:t>
      </w:r>
    </w:p>
    <w:p w14:paraId="6686A3CF" w14:textId="77777777" w:rsidR="00A80339" w:rsidRPr="008A62D7" w:rsidRDefault="00A80339" w:rsidP="001507E8">
      <w:pPr>
        <w:pStyle w:val="ListParagraph"/>
        <w:numPr>
          <w:ilvl w:val="0"/>
          <w:numId w:val="33"/>
        </w:numPr>
        <w:spacing w:after="160" w:line="259" w:lineRule="auto"/>
        <w:rPr>
          <w:lang w:val="en-GB"/>
        </w:rPr>
      </w:pPr>
      <w:r w:rsidRPr="008A62D7">
        <w:rPr>
          <w:lang w:val="en-GB"/>
        </w:rPr>
        <w:t>Start FoxSet within the folder “refir_config”</w:t>
      </w:r>
    </w:p>
    <w:p w14:paraId="56472818" w14:textId="77777777" w:rsidR="00A80339" w:rsidRPr="008A62D7" w:rsidRDefault="00A80339" w:rsidP="001507E8">
      <w:pPr>
        <w:pStyle w:val="ListParagraph"/>
        <w:numPr>
          <w:ilvl w:val="0"/>
          <w:numId w:val="33"/>
        </w:numPr>
        <w:spacing w:after="160" w:line="259" w:lineRule="auto"/>
        <w:rPr>
          <w:lang w:val="en-GB"/>
        </w:rPr>
      </w:pPr>
      <w:r w:rsidRPr="008A62D7">
        <w:rPr>
          <w:lang w:val="en-GB"/>
        </w:rPr>
        <w:t>In the start menu select [7]: “Volcanoes and sensors already defined - move on to STEP3”</w:t>
      </w:r>
    </w:p>
    <w:p w14:paraId="02DA1024" w14:textId="77777777" w:rsidR="00A80339" w:rsidRPr="008A62D7" w:rsidRDefault="00A80339" w:rsidP="001507E8">
      <w:pPr>
        <w:pStyle w:val="ListParagraph"/>
        <w:numPr>
          <w:ilvl w:val="0"/>
          <w:numId w:val="33"/>
        </w:numPr>
        <w:spacing w:after="160" w:line="259" w:lineRule="auto"/>
        <w:rPr>
          <w:lang w:val="en-GB"/>
        </w:rPr>
      </w:pPr>
      <w:r w:rsidRPr="008A62D7">
        <w:rPr>
          <w:lang w:val="en-GB"/>
        </w:rPr>
        <w:t>The file “</w:t>
      </w:r>
      <w:r w:rsidRPr="008A62D7">
        <w:rPr>
          <w:i/>
          <w:lang w:val="en-GB"/>
        </w:rPr>
        <w:t>volc_database.ini</w:t>
      </w:r>
      <w:r w:rsidRPr="008A62D7">
        <w:rPr>
          <w:lang w:val="en-GB"/>
        </w:rPr>
        <w:t>” file is automatically recomputed and the program closes. All changes are now overtaken by FIX and FOXI.</w:t>
      </w:r>
    </w:p>
    <w:p w14:paraId="405F3B57" w14:textId="77777777" w:rsidR="00A80339" w:rsidRPr="008A62D7" w:rsidRDefault="00A80339" w:rsidP="004162E3">
      <w:pPr>
        <w:rPr>
          <w:lang w:val="en-GB"/>
        </w:rPr>
      </w:pPr>
    </w:p>
    <w:p w14:paraId="01602407" w14:textId="77777777" w:rsidR="007A432C" w:rsidRPr="008A62D7" w:rsidRDefault="007A432C" w:rsidP="004162E3">
      <w:pPr>
        <w:rPr>
          <w:lang w:val="en-GB"/>
        </w:rPr>
      </w:pPr>
    </w:p>
    <w:p w14:paraId="61CA2628" w14:textId="65A498FF" w:rsidR="00C825F5" w:rsidRPr="008A62D7" w:rsidRDefault="00C825F5" w:rsidP="005B3DDE">
      <w:pPr>
        <w:pStyle w:val="Heading1"/>
        <w:rPr>
          <w:lang w:val="en-GB"/>
        </w:rPr>
      </w:pPr>
      <w:bookmarkStart w:id="858" w:name="_Toc536110888"/>
      <w:r w:rsidRPr="008A62D7">
        <w:rPr>
          <w:lang w:val="en-GB"/>
        </w:rPr>
        <w:lastRenderedPageBreak/>
        <w:t>FIX</w:t>
      </w:r>
      <w:bookmarkEnd w:id="858"/>
      <w:r w:rsidR="00C80755" w:rsidRPr="008A62D7">
        <w:rPr>
          <w:lang w:val="en-GB"/>
        </w:rPr>
        <w:t xml:space="preserve"> </w:t>
      </w:r>
    </w:p>
    <w:p w14:paraId="701DDCD3" w14:textId="77777777" w:rsidR="00C825F5" w:rsidRPr="008A62D7" w:rsidRDefault="00C825F5" w:rsidP="00C825F5">
      <w:pPr>
        <w:rPr>
          <w:lang w:val="en-GB"/>
        </w:rPr>
      </w:pPr>
    </w:p>
    <w:p w14:paraId="44AD792C" w14:textId="49793FCA" w:rsidR="00C825F5" w:rsidRPr="008A62D7" w:rsidRDefault="00C80755" w:rsidP="00C825F5">
      <w:pPr>
        <w:rPr>
          <w:lang w:val="en-GB"/>
        </w:rPr>
      </w:pPr>
      <w:r w:rsidRPr="008A62D7">
        <w:rPr>
          <w:lang w:val="en-GB"/>
        </w:rPr>
        <w:t xml:space="preserve">This chapter presents in detail the functionality of the program FIX (version presented: </w:t>
      </w:r>
      <w:del w:id="859" w:author="Dioguardi, Fabio" w:date="2018-11-07T10:36:00Z">
        <w:r w:rsidR="00A70C55" w:rsidRPr="008A62D7" w:rsidDel="00EC377D">
          <w:rPr>
            <w:lang w:val="en-GB"/>
          </w:rPr>
          <w:delText>18.1</w:delText>
        </w:r>
      </w:del>
      <w:ins w:id="860" w:author="Dioguardi, Fabio" w:date="2018-11-07T10:36:00Z">
        <w:r w:rsidR="00EC377D">
          <w:rPr>
            <w:lang w:val="en-GB"/>
          </w:rPr>
          <w:t>19.0</w:t>
        </w:r>
      </w:ins>
      <w:r w:rsidRPr="008A62D7">
        <w:rPr>
          <w:lang w:val="en-GB"/>
        </w:rPr>
        <w:t>), which is the main control interface between the user and the REFIR system</w:t>
      </w:r>
      <w:r w:rsidR="007F23A9" w:rsidRPr="008A62D7">
        <w:rPr>
          <w:lang w:val="en-GB"/>
        </w:rPr>
        <w:t xml:space="preserve">. </w:t>
      </w:r>
      <w:r w:rsidRPr="008A62D7">
        <w:rPr>
          <w:lang w:val="en-GB"/>
        </w:rPr>
        <w:t>Note that the appearance of the presented windows might slightly differ, depending on which operation system and version of python is used.</w:t>
      </w:r>
      <w:ins w:id="861" w:author="Dioguardi, Fabio" w:date="2018-11-07T10:36:00Z">
        <w:r w:rsidR="00284E53">
          <w:rPr>
            <w:lang w:val="en-GB"/>
          </w:rPr>
          <w:t xml:space="preserve"> Additionally,</w:t>
        </w:r>
        <w:r w:rsidR="00EC377D">
          <w:rPr>
            <w:lang w:val="en-GB"/>
          </w:rPr>
          <w:t xml:space="preserve"> FIX and FOXI can be initialized in parallel by running the script REFIR</w:t>
        </w:r>
      </w:ins>
      <w:ins w:id="862" w:author="Dioguardi, Fabio" w:date="2018-11-07T10:37:00Z">
        <w:r w:rsidR="00EC377D">
          <w:rPr>
            <w:lang w:val="en-GB"/>
          </w:rPr>
          <w:t>.py</w:t>
        </w:r>
      </w:ins>
      <w:ins w:id="863" w:author="Dioguardi, Fabio" w:date="2018-11-07T10:36:00Z">
        <w:r w:rsidR="00EC377D">
          <w:rPr>
            <w:lang w:val="en-GB"/>
          </w:rPr>
          <w:t>. This is not mandatory, FIX and FOXI can be run separately, depending on the user</w:t>
        </w:r>
      </w:ins>
      <w:ins w:id="864" w:author="Dioguardi, Fabio" w:date="2018-11-07T10:37:00Z">
        <w:r w:rsidR="00EC377D">
          <w:rPr>
            <w:lang w:val="en-GB"/>
          </w:rPr>
          <w:t xml:space="preserve">’s choice. </w:t>
        </w:r>
      </w:ins>
      <w:ins w:id="865" w:author="Dioguardi, Fabio" w:date="2019-01-23T16:08:00Z">
        <w:r w:rsidR="00284E53">
          <w:rPr>
            <w:lang w:val="en-GB"/>
          </w:rPr>
          <w:t>However, it is advised to keep FIX running together with FOXI; by doing so, the user can modify the computation settings via FIX in real-time</w:t>
        </w:r>
        <w:r w:rsidR="005232B9">
          <w:rPr>
            <w:lang w:val="en-GB"/>
          </w:rPr>
          <w:t xml:space="preserve"> or, more importantly, add estimates of plume height and/or MER as they become available from other sources. </w:t>
        </w:r>
      </w:ins>
      <w:ins w:id="866" w:author="Dioguardi, Fabio" w:date="2019-01-23T16:10:00Z">
        <w:r w:rsidR="005232B9">
          <w:rPr>
            <w:lang w:val="en-GB"/>
          </w:rPr>
          <w:t xml:space="preserve">Therefore, </w:t>
        </w:r>
      </w:ins>
      <w:ins w:id="867" w:author="Dioguardi, Fabio" w:date="2019-01-23T16:08:00Z">
        <w:r w:rsidR="005232B9">
          <w:rPr>
            <w:lang w:val="en-GB"/>
          </w:rPr>
          <w:t>running FIX and FOXI in parallel</w:t>
        </w:r>
      </w:ins>
      <w:ins w:id="868" w:author="Dioguardi, Fabio" w:date="2019-01-23T16:10:00Z">
        <w:r w:rsidR="005232B9">
          <w:rPr>
            <w:lang w:val="en-GB"/>
          </w:rPr>
          <w:t xml:space="preserve"> allows the operator to exploit the potential of REFIR in full.</w:t>
        </w:r>
      </w:ins>
    </w:p>
    <w:p w14:paraId="5E63372A" w14:textId="77777777" w:rsidR="00C80755" w:rsidRPr="008A62D7" w:rsidRDefault="00C80755" w:rsidP="00C80755">
      <w:pPr>
        <w:rPr>
          <w:lang w:val="en-GB"/>
        </w:rPr>
      </w:pPr>
    </w:p>
    <w:p w14:paraId="0FF07F1C" w14:textId="1582C36F" w:rsidR="00C80755" w:rsidRPr="008A62D7" w:rsidRDefault="00C80755" w:rsidP="0010418F">
      <w:pPr>
        <w:pStyle w:val="Heading2"/>
        <w:rPr>
          <w:lang w:val="en-GB"/>
        </w:rPr>
      </w:pPr>
      <w:bookmarkStart w:id="869" w:name="_Toc536110889"/>
      <w:r w:rsidRPr="008A62D7">
        <w:rPr>
          <w:lang w:val="en-GB"/>
        </w:rPr>
        <w:t xml:space="preserve">Initialization –Selection </w:t>
      </w:r>
      <w:r w:rsidR="00F91469" w:rsidRPr="008A62D7">
        <w:rPr>
          <w:lang w:val="en-GB"/>
        </w:rPr>
        <w:t xml:space="preserve">of </w:t>
      </w:r>
      <w:del w:id="870" w:author="Dioguardi, Fabio" w:date="2018-11-07T10:53:00Z">
        <w:r w:rsidR="00F91469" w:rsidRPr="008A62D7" w:rsidDel="0010418F">
          <w:rPr>
            <w:lang w:val="en-GB"/>
          </w:rPr>
          <w:delText>Eruption Site</w:delText>
        </w:r>
      </w:del>
      <w:ins w:id="871" w:author="Dioguardi, Fabio" w:date="2018-11-07T10:53:00Z">
        <w:r w:rsidR="0010418F">
          <w:rPr>
            <w:lang w:val="en-GB"/>
          </w:rPr>
          <w:t>the operation mode</w:t>
        </w:r>
      </w:ins>
      <w:bookmarkEnd w:id="869"/>
    </w:p>
    <w:p w14:paraId="7BC633A1" w14:textId="77777777" w:rsidR="00204AAC" w:rsidRPr="008A62D7" w:rsidRDefault="00204AAC" w:rsidP="00C80755">
      <w:pPr>
        <w:rPr>
          <w:lang w:val="en-GB"/>
        </w:rPr>
      </w:pPr>
    </w:p>
    <w:p w14:paraId="5D0DB397" w14:textId="2072E547" w:rsidR="00C8694D" w:rsidRDefault="00F91469" w:rsidP="00C80755">
      <w:pPr>
        <w:rPr>
          <w:ins w:id="872" w:author="Dioguardi, Fabio" w:date="2018-11-07T10:39:00Z"/>
          <w:lang w:val="en-GB"/>
        </w:rPr>
      </w:pPr>
      <w:r w:rsidRPr="008A62D7">
        <w:rPr>
          <w:lang w:val="en-GB"/>
        </w:rPr>
        <w:t xml:space="preserve">Make sure that FIX is located in the correct working folder. </w:t>
      </w:r>
      <w:r w:rsidR="00C80755" w:rsidRPr="008A62D7">
        <w:rPr>
          <w:lang w:val="en-GB"/>
        </w:rPr>
        <w:t xml:space="preserve">When </w:t>
      </w:r>
      <w:r w:rsidRPr="008A62D7">
        <w:rPr>
          <w:lang w:val="en-GB"/>
        </w:rPr>
        <w:t>initialized,</w:t>
      </w:r>
      <w:r w:rsidR="00C80755" w:rsidRPr="008A62D7">
        <w:rPr>
          <w:lang w:val="en-GB"/>
        </w:rPr>
        <w:t xml:space="preserve"> </w:t>
      </w:r>
      <w:ins w:id="873" w:author="Dioguardi, Fabio" w:date="2018-11-07T10:38:00Z">
        <w:r w:rsidR="00EC377D">
          <w:rPr>
            <w:lang w:val="en-GB"/>
          </w:rPr>
          <w:t xml:space="preserve">a first widget opens that allows controlling REFIR operation mode (see Figure </w:t>
        </w:r>
      </w:ins>
      <w:ins w:id="874" w:author="Dioguardi, Fabio" w:date="2018-11-07T10:39:00Z">
        <w:r w:rsidR="00EC377D">
          <w:rPr>
            <w:lang w:val="en-GB"/>
          </w:rPr>
          <w:t>13).</w:t>
        </w:r>
      </w:ins>
    </w:p>
    <w:p w14:paraId="72D2972D" w14:textId="657CF1B0" w:rsidR="00EC377D" w:rsidRDefault="00EC377D" w:rsidP="00C80755">
      <w:pPr>
        <w:rPr>
          <w:ins w:id="875" w:author="Dioguardi, Fabio" w:date="2019-01-25T16:13:00Z"/>
          <w:lang w:val="en-GB"/>
        </w:rPr>
      </w:pPr>
    </w:p>
    <w:p w14:paraId="04D1034D" w14:textId="77777777" w:rsidR="00C95315" w:rsidRDefault="00C95315" w:rsidP="00C95315">
      <w:pPr>
        <w:keepNext/>
        <w:rPr>
          <w:ins w:id="876" w:author="Dioguardi, Fabio" w:date="2019-01-25T16:14:00Z"/>
        </w:rPr>
      </w:pPr>
      <w:ins w:id="877" w:author="Dioguardi, Fabio" w:date="2019-01-25T16:13:00Z">
        <w:r>
          <w:rPr>
            <w:lang w:val="en-GB"/>
          </w:rPr>
          <w:pict w14:anchorId="501060BB">
            <v:shape id="_x0000_i1125" type="#_x0000_t75" style="width:219pt;height:96pt">
              <v:imagedata r:id="rId20" o:title="figure_13"/>
            </v:shape>
          </w:pict>
        </w:r>
      </w:ins>
    </w:p>
    <w:p w14:paraId="0550C967" w14:textId="01B15828" w:rsidR="00C95315" w:rsidRDefault="00C95315" w:rsidP="00C95315">
      <w:pPr>
        <w:pStyle w:val="Caption"/>
        <w:rPr>
          <w:ins w:id="878" w:author="Dioguardi, Fabio" w:date="2018-11-07T10:39:00Z"/>
          <w:lang w:val="en-GB"/>
        </w:rPr>
      </w:pPr>
      <w:ins w:id="879" w:author="Dioguardi, Fabio" w:date="2019-01-25T16:14:00Z">
        <w:r>
          <w:t xml:space="preserve">Figure </w:t>
        </w:r>
        <w:r>
          <w:fldChar w:fldCharType="begin"/>
        </w:r>
        <w:r>
          <w:instrText xml:space="preserve"> SEQ Figure \* ARABIC </w:instrText>
        </w:r>
      </w:ins>
      <w:r>
        <w:fldChar w:fldCharType="separate"/>
      </w:r>
      <w:ins w:id="880" w:author="Dioguardi, Fabio" w:date="2019-01-25T16:40:00Z">
        <w:r w:rsidR="00887E86">
          <w:rPr>
            <w:noProof/>
          </w:rPr>
          <w:t>13</w:t>
        </w:r>
      </w:ins>
      <w:ins w:id="881" w:author="Dioguardi, Fabio" w:date="2019-01-25T16:14:00Z">
        <w:r>
          <w:fldChar w:fldCharType="end"/>
        </w:r>
        <w:r>
          <w:t>. REFIR operation mode selection.</w:t>
        </w:r>
      </w:ins>
    </w:p>
    <w:p w14:paraId="7ECBAE00" w14:textId="670EE755" w:rsidR="00EC377D" w:rsidRDefault="00EC377D" w:rsidP="00EC377D">
      <w:pPr>
        <w:keepNext/>
        <w:rPr>
          <w:ins w:id="882" w:author="Dioguardi, Fabio" w:date="2018-11-07T10:39:00Z"/>
        </w:rPr>
      </w:pPr>
    </w:p>
    <w:p w14:paraId="4E71E936" w14:textId="7BCDD568" w:rsidR="00C8694D" w:rsidRDefault="00EC377D" w:rsidP="00C80755">
      <w:pPr>
        <w:rPr>
          <w:ins w:id="883" w:author="Dioguardi, Fabio" w:date="2018-11-07T10:30:00Z"/>
          <w:lang w:val="en-GB"/>
        </w:rPr>
      </w:pPr>
      <w:ins w:id="884" w:author="Dioguardi, Fabio" w:date="2018-11-07T10:30:00Z">
        <w:r>
          <w:rPr>
            <w:lang w:val="en-GB"/>
          </w:rPr>
          <w:t>By means of this widget, the user can control if to run REFIR in real time (the default method) or in reanalysis mode and if to use weather data automatically retrieved or manually entered.</w:t>
        </w:r>
      </w:ins>
      <w:ins w:id="885" w:author="Dioguardi, Fabio" w:date="2018-11-07T10:52:00Z">
        <w:r w:rsidR="0010418F">
          <w:rPr>
            <w:lang w:val="en-GB"/>
          </w:rPr>
          <w:t xml:space="preserve"> </w:t>
        </w:r>
      </w:ins>
      <w:ins w:id="886" w:author="Dioguardi, Fabio" w:date="2018-11-07T10:54:00Z">
        <w:r w:rsidR="0010418F">
          <w:rPr>
            <w:lang w:val="en-GB"/>
          </w:rPr>
          <w:t xml:space="preserve">If the “Automatic Retrieve” option is chosen, weather data are retrieved and elaborated to obtain weather conditions that are needed by FOXI to compute MER by means of the implemented plume models. This option will be discussed in Section </w:t>
        </w:r>
      </w:ins>
      <w:ins w:id="887" w:author="Dioguardi, Fabio" w:date="2018-11-07T10:55:00Z">
        <w:r w:rsidR="0010418F">
          <w:rPr>
            <w:lang w:val="en-GB"/>
          </w:rPr>
          <w:t xml:space="preserve">4.4.1. </w:t>
        </w:r>
      </w:ins>
    </w:p>
    <w:p w14:paraId="30FD69FB" w14:textId="77777777" w:rsidR="00C8694D" w:rsidRDefault="00C8694D" w:rsidP="00C80755">
      <w:pPr>
        <w:rPr>
          <w:ins w:id="888" w:author="Dioguardi, Fabio" w:date="2018-11-07T10:30:00Z"/>
          <w:lang w:val="en-GB"/>
        </w:rPr>
      </w:pPr>
    </w:p>
    <w:p w14:paraId="4EA7BCEC" w14:textId="6771C494" w:rsidR="00C8694D" w:rsidRDefault="0010418F" w:rsidP="0010418F">
      <w:pPr>
        <w:pStyle w:val="Heading3"/>
        <w:rPr>
          <w:ins w:id="889" w:author="Dioguardi, Fabio" w:date="2018-11-07T10:56:00Z"/>
          <w:lang w:val="en-GB"/>
        </w:rPr>
      </w:pPr>
      <w:bookmarkStart w:id="890" w:name="_Toc536110890"/>
      <w:ins w:id="891" w:author="Dioguardi, Fabio" w:date="2018-11-07T10:56:00Z">
        <w:r>
          <w:rPr>
            <w:lang w:val="en-GB"/>
          </w:rPr>
          <w:t>Reanalysis mode</w:t>
        </w:r>
        <w:bookmarkEnd w:id="890"/>
      </w:ins>
    </w:p>
    <w:p w14:paraId="128F40C7" w14:textId="24606933" w:rsidR="0010418F" w:rsidRDefault="0010418F" w:rsidP="0010418F">
      <w:pPr>
        <w:rPr>
          <w:ins w:id="892" w:author="Dioguardi, Fabio" w:date="2018-11-07T10:56:00Z"/>
          <w:lang w:val="en-GB"/>
        </w:rPr>
      </w:pPr>
    </w:p>
    <w:p w14:paraId="6906708A" w14:textId="77777777" w:rsidR="00F84B03" w:rsidRDefault="0010418F" w:rsidP="0010418F">
      <w:pPr>
        <w:rPr>
          <w:ins w:id="893" w:author="Dioguardi, Fabio" w:date="2019-01-25T16:16:00Z"/>
          <w:lang w:val="en-GB"/>
        </w:rPr>
      </w:pPr>
      <w:ins w:id="894" w:author="Dioguardi, Fabio" w:date="2018-11-07T10:56:00Z">
        <w:r>
          <w:rPr>
            <w:lang w:val="en-GB"/>
          </w:rPr>
          <w:t>If this option is selected</w:t>
        </w:r>
      </w:ins>
      <w:ins w:id="895" w:author="Dioguardi, Fabio" w:date="2018-11-07T11:04:00Z">
        <w:r w:rsidR="005D72CE">
          <w:rPr>
            <w:lang w:val="en-GB"/>
          </w:rPr>
          <w:t xml:space="preserve">, </w:t>
        </w:r>
        <w:r w:rsidR="00DD7657">
          <w:rPr>
            <w:lang w:val="en-GB"/>
          </w:rPr>
          <w:t>a window opens requesting the user to specify the start day and time and the end day and time of the eruption under analysis</w:t>
        </w:r>
      </w:ins>
      <w:ins w:id="896" w:author="Dioguardi, Fabio" w:date="2019-01-25T16:16:00Z">
        <w:r w:rsidR="00F84B03">
          <w:rPr>
            <w:lang w:val="en-GB"/>
          </w:rPr>
          <w:t xml:space="preserve"> (Figure 14)</w:t>
        </w:r>
      </w:ins>
      <w:ins w:id="897" w:author="Dioguardi, Fabio" w:date="2018-11-07T11:04:00Z">
        <w:r w:rsidR="00DD7657">
          <w:rPr>
            <w:lang w:val="en-GB"/>
          </w:rPr>
          <w:t>.</w:t>
        </w:r>
      </w:ins>
    </w:p>
    <w:p w14:paraId="48396DED" w14:textId="77777777" w:rsidR="00F84B03" w:rsidRDefault="00F84B03" w:rsidP="0010418F">
      <w:pPr>
        <w:rPr>
          <w:ins w:id="898" w:author="Dioguardi, Fabio" w:date="2019-01-25T16:16:00Z"/>
          <w:lang w:val="en-GB"/>
        </w:rPr>
      </w:pPr>
    </w:p>
    <w:p w14:paraId="4F2E63AC" w14:textId="77777777" w:rsidR="00F84B03" w:rsidRDefault="00F84B03" w:rsidP="00F84B03">
      <w:pPr>
        <w:keepNext/>
        <w:rPr>
          <w:ins w:id="899" w:author="Dioguardi, Fabio" w:date="2019-01-25T16:16:00Z"/>
        </w:rPr>
      </w:pPr>
      <w:ins w:id="900" w:author="Dioguardi, Fabio" w:date="2019-01-25T16:16:00Z">
        <w:r>
          <w:rPr>
            <w:lang w:val="en-GB"/>
          </w:rPr>
          <w:lastRenderedPageBreak/>
          <w:pict w14:anchorId="78FE31B7">
            <v:shape id="_x0000_i1132" type="#_x0000_t75" style="width:189pt;height:182.25pt">
              <v:imagedata r:id="rId21" o:title="figure_14"/>
            </v:shape>
          </w:pict>
        </w:r>
      </w:ins>
    </w:p>
    <w:p w14:paraId="41B293F4" w14:textId="4B1BEDD5" w:rsidR="00F84B03" w:rsidRDefault="00F84B03" w:rsidP="00F84B03">
      <w:pPr>
        <w:pStyle w:val="Caption"/>
        <w:rPr>
          <w:ins w:id="901" w:author="Dioguardi, Fabio" w:date="2019-01-25T16:16:00Z"/>
        </w:rPr>
      </w:pPr>
      <w:ins w:id="902" w:author="Dioguardi, Fabio" w:date="2019-01-25T16:16:00Z">
        <w:r>
          <w:t xml:space="preserve">Figure </w:t>
        </w:r>
        <w:r>
          <w:fldChar w:fldCharType="begin"/>
        </w:r>
        <w:r>
          <w:instrText xml:space="preserve"> SEQ Figure \* ARABIC </w:instrText>
        </w:r>
      </w:ins>
      <w:r>
        <w:fldChar w:fldCharType="separate"/>
      </w:r>
      <w:ins w:id="903" w:author="Dioguardi, Fabio" w:date="2019-01-25T16:40:00Z">
        <w:r w:rsidR="00887E86">
          <w:rPr>
            <w:noProof/>
          </w:rPr>
          <w:t>14</w:t>
        </w:r>
      </w:ins>
      <w:ins w:id="904" w:author="Dioguardi, Fabio" w:date="2019-01-25T16:16:00Z">
        <w:r>
          <w:fldChar w:fldCharType="end"/>
        </w:r>
        <w:r>
          <w:t>. Window to specify start and end of the eruption</w:t>
        </w:r>
      </w:ins>
    </w:p>
    <w:p w14:paraId="21B08F36" w14:textId="14593DEE" w:rsidR="0010418F" w:rsidRPr="0010418F" w:rsidRDefault="0010418F" w:rsidP="0010418F">
      <w:pPr>
        <w:rPr>
          <w:ins w:id="905" w:author="Dioguardi, Fabio" w:date="2018-11-07T10:30:00Z"/>
          <w:lang w:val="en-GB"/>
        </w:rPr>
      </w:pPr>
    </w:p>
    <w:p w14:paraId="7277E7E7" w14:textId="723ABA1F" w:rsidR="00C8694D" w:rsidRDefault="00F84B03" w:rsidP="00C80755">
      <w:pPr>
        <w:rPr>
          <w:ins w:id="906" w:author="Dioguardi, Fabio" w:date="2018-11-07T11:06:00Z"/>
          <w:lang w:val="en-GB"/>
        </w:rPr>
      </w:pPr>
      <w:ins w:id="907" w:author="Dioguardi, Fabio" w:date="2019-01-25T16:16:00Z">
        <w:r>
          <w:rPr>
            <w:lang w:val="en-GB"/>
          </w:rPr>
          <w:t xml:space="preserve">In reanalysis mode </w:t>
        </w:r>
      </w:ins>
      <w:ins w:id="908" w:author="Dioguardi, Fabio" w:date="2018-11-07T11:06:00Z">
        <w:r>
          <w:rPr>
            <w:lang w:val="en-GB"/>
          </w:rPr>
          <w:t>t</w:t>
        </w:r>
        <w:r w:rsidR="00DD7657">
          <w:rPr>
            <w:lang w:val="en-GB"/>
          </w:rPr>
          <w:t xml:space="preserve">he execution of FIX and FOXI is </w:t>
        </w:r>
      </w:ins>
      <w:ins w:id="909" w:author="Dioguardi, Fabio" w:date="2019-01-23T16:16:00Z">
        <w:r w:rsidR="00B625E2">
          <w:rPr>
            <w:lang w:val="en-GB"/>
          </w:rPr>
          <w:t>very similar to the</w:t>
        </w:r>
      </w:ins>
      <w:ins w:id="910" w:author="Dioguardi, Fabio" w:date="2018-11-07T11:06:00Z">
        <w:r w:rsidR="00DD7657">
          <w:rPr>
            <w:lang w:val="en-GB"/>
          </w:rPr>
          <w:t xml:space="preserve"> real-time mode, with the only differences being:</w:t>
        </w:r>
      </w:ins>
    </w:p>
    <w:p w14:paraId="560E5F2D" w14:textId="0F929215" w:rsidR="00DD7657" w:rsidRDefault="00DD7657" w:rsidP="00DD7657">
      <w:pPr>
        <w:pStyle w:val="ListParagraph"/>
        <w:numPr>
          <w:ilvl w:val="0"/>
          <w:numId w:val="53"/>
        </w:numPr>
        <w:rPr>
          <w:ins w:id="911" w:author="Dioguardi, Fabio" w:date="2018-11-07T11:07:00Z"/>
          <w:lang w:val="en-GB"/>
        </w:rPr>
      </w:pPr>
      <w:ins w:id="912" w:author="Dioguardi, Fabio" w:date="2018-11-07T11:07:00Z">
        <w:r>
          <w:rPr>
            <w:lang w:val="en-GB"/>
          </w:rPr>
          <w:t>Plume height</w:t>
        </w:r>
      </w:ins>
      <w:ins w:id="913" w:author="Dioguardi, Fabio" w:date="2018-11-07T11:06:00Z">
        <w:r>
          <w:rPr>
            <w:lang w:val="en-GB"/>
          </w:rPr>
          <w:t xml:space="preserve"> data are not retrieved from the online data streams, but FOXI searches for them in the working folder. This means that the user will need to</w:t>
        </w:r>
      </w:ins>
      <w:ins w:id="914" w:author="Dioguardi, Fabio" w:date="2019-01-25T16:17:00Z">
        <w:r w:rsidR="005122D1">
          <w:rPr>
            <w:lang w:val="en-GB"/>
          </w:rPr>
          <w:t xml:space="preserve"> make the</w:t>
        </w:r>
      </w:ins>
      <w:ins w:id="915" w:author="Dioguardi, Fabio" w:date="2018-11-07T11:06:00Z">
        <w:r>
          <w:rPr>
            <w:lang w:val="en-GB"/>
          </w:rPr>
          <w:t xml:space="preserve"> </w:t>
        </w:r>
      </w:ins>
      <w:ins w:id="916" w:author="Dioguardi, Fabio" w:date="2018-11-07T11:07:00Z">
        <w:r>
          <w:rPr>
            <w:lang w:val="en-GB"/>
          </w:rPr>
          <w:t>plume height data</w:t>
        </w:r>
      </w:ins>
      <w:ins w:id="917" w:author="Dioguardi, Fabio" w:date="2019-01-23T16:19:00Z">
        <w:r w:rsidR="00160FA3">
          <w:rPr>
            <w:lang w:val="en-GB"/>
          </w:rPr>
          <w:t xml:space="preserve"> (see Section 5.4.2)</w:t>
        </w:r>
      </w:ins>
      <w:ins w:id="918" w:author="Dioguardi, Fabio" w:date="2019-01-25T16:17:00Z">
        <w:r w:rsidR="005122D1">
          <w:rPr>
            <w:lang w:val="en-GB"/>
          </w:rPr>
          <w:t xml:space="preserve"> available</w:t>
        </w:r>
      </w:ins>
      <w:ins w:id="919" w:author="Dioguardi, Fabio" w:date="2018-11-07T11:07:00Z">
        <w:r>
          <w:rPr>
            <w:lang w:val="en-GB"/>
          </w:rPr>
          <w:t xml:space="preserve"> in the working folder before starting FOXI. </w:t>
        </w:r>
      </w:ins>
    </w:p>
    <w:p w14:paraId="0E4E76D8" w14:textId="2E9CDE7F" w:rsidR="00DD7657" w:rsidRDefault="00DD7657" w:rsidP="00DD7657">
      <w:pPr>
        <w:pStyle w:val="ListParagraph"/>
        <w:numPr>
          <w:ilvl w:val="0"/>
          <w:numId w:val="53"/>
        </w:numPr>
        <w:rPr>
          <w:ins w:id="920" w:author="Dioguardi, Fabio" w:date="2018-11-07T11:09:00Z"/>
          <w:lang w:val="en-GB"/>
        </w:rPr>
      </w:pPr>
      <w:ins w:id="921" w:author="Dioguardi, Fabio" w:date="2018-11-07T11:08:00Z">
        <w:r>
          <w:rPr>
            <w:lang w:val="en-GB"/>
          </w:rPr>
          <w:t>FOXI loop runs without the standard waiting time of 5 minutes, which is the case of real-time analyses.</w:t>
        </w:r>
      </w:ins>
      <w:ins w:id="922" w:author="Dioguardi, Fabio" w:date="2019-01-25T16:17:00Z">
        <w:r w:rsidR="005122D1">
          <w:rPr>
            <w:lang w:val="en-GB"/>
          </w:rPr>
          <w:t xml:space="preserve"> </w:t>
        </w:r>
        <w:r w:rsidR="00014ED9">
          <w:rPr>
            <w:lang w:val="en-GB"/>
          </w:rPr>
          <w:t>The loop time step is 5 minutes like in real-time mode.</w:t>
        </w:r>
        <w:r w:rsidR="005122D1">
          <w:rPr>
            <w:lang w:val="en-GB"/>
          </w:rPr>
          <w:t xml:space="preserve"> </w:t>
        </w:r>
      </w:ins>
    </w:p>
    <w:p w14:paraId="62F780CC" w14:textId="53413595" w:rsidR="00C8694D" w:rsidRDefault="00DD7657" w:rsidP="00C80755">
      <w:pPr>
        <w:rPr>
          <w:ins w:id="923" w:author="Dioguardi, Fabio" w:date="2018-11-07T10:30:00Z"/>
          <w:lang w:val="en-GB"/>
        </w:rPr>
      </w:pPr>
      <w:ins w:id="924" w:author="Dioguardi, Fabio" w:date="2018-11-07T11:09:00Z">
        <w:r>
          <w:rPr>
            <w:lang w:val="en-GB"/>
          </w:rPr>
          <w:t xml:space="preserve">In the following we will always refer to the real-time mode, </w:t>
        </w:r>
      </w:ins>
      <w:ins w:id="925" w:author="Dioguardi, Fabio" w:date="2019-01-23T16:19:00Z">
        <w:r w:rsidR="00160FA3">
          <w:rPr>
            <w:lang w:val="en-GB"/>
          </w:rPr>
          <w:t>unless</w:t>
        </w:r>
      </w:ins>
      <w:ins w:id="926" w:author="Dioguardi, Fabio" w:date="2018-11-07T11:09:00Z">
        <w:r>
          <w:rPr>
            <w:lang w:val="en-GB"/>
          </w:rPr>
          <w:t xml:space="preserve"> otherwise</w:t>
        </w:r>
      </w:ins>
      <w:ins w:id="927" w:author="Dioguardi, Fabio" w:date="2019-01-23T16:19:00Z">
        <w:r w:rsidR="00160FA3" w:rsidRPr="00160FA3">
          <w:rPr>
            <w:lang w:val="en-GB"/>
          </w:rPr>
          <w:t xml:space="preserve"> </w:t>
        </w:r>
        <w:r w:rsidR="00160FA3">
          <w:rPr>
            <w:lang w:val="en-GB"/>
          </w:rPr>
          <w:t>specified</w:t>
        </w:r>
      </w:ins>
      <w:ins w:id="928" w:author="Dioguardi, Fabio" w:date="2018-11-07T11:09:00Z">
        <w:r>
          <w:rPr>
            <w:lang w:val="en-GB"/>
          </w:rPr>
          <w:t xml:space="preserve">. </w:t>
        </w:r>
      </w:ins>
    </w:p>
    <w:p w14:paraId="0014168D" w14:textId="77777777" w:rsidR="00C8694D" w:rsidRDefault="00C8694D" w:rsidP="00C80755">
      <w:pPr>
        <w:rPr>
          <w:ins w:id="929" w:author="Dioguardi, Fabio" w:date="2018-11-07T10:30:00Z"/>
          <w:lang w:val="en-GB"/>
        </w:rPr>
      </w:pPr>
    </w:p>
    <w:p w14:paraId="0FEBAC80" w14:textId="4499B2A4" w:rsidR="00C8694D" w:rsidRPr="00DD7657" w:rsidRDefault="0010418F" w:rsidP="00B625E2">
      <w:pPr>
        <w:pStyle w:val="Heading2"/>
        <w:rPr>
          <w:ins w:id="930" w:author="Dioguardi, Fabio" w:date="2018-11-07T10:30:00Z"/>
          <w:lang w:val="en-GB"/>
        </w:rPr>
      </w:pPr>
      <w:bookmarkStart w:id="931" w:name="_Toc536110891"/>
      <w:ins w:id="932" w:author="Dioguardi, Fabio" w:date="2018-11-07T10:55:00Z">
        <w:r>
          <w:rPr>
            <w:lang w:val="en-GB"/>
          </w:rPr>
          <w:t>Selection of Eruption Site</w:t>
        </w:r>
      </w:ins>
      <w:bookmarkEnd w:id="931"/>
    </w:p>
    <w:p w14:paraId="7E05E9A2" w14:textId="77777777" w:rsidR="00C8694D" w:rsidRDefault="00C8694D" w:rsidP="00C80755">
      <w:pPr>
        <w:rPr>
          <w:ins w:id="933" w:author="Dioguardi, Fabio" w:date="2018-11-07T10:30:00Z"/>
          <w:lang w:val="en-GB"/>
        </w:rPr>
      </w:pPr>
    </w:p>
    <w:p w14:paraId="39F44487" w14:textId="3494D5E6" w:rsidR="00F91469" w:rsidRPr="008A62D7" w:rsidRDefault="00DD7657" w:rsidP="00C80755">
      <w:pPr>
        <w:rPr>
          <w:lang w:val="en-GB"/>
        </w:rPr>
      </w:pPr>
      <w:ins w:id="934" w:author="Dioguardi, Fabio" w:date="2018-11-07T11:09:00Z">
        <w:r>
          <w:rPr>
            <w:lang w:val="en-GB"/>
          </w:rPr>
          <w:t xml:space="preserve">Subsequently, </w:t>
        </w:r>
      </w:ins>
      <w:r w:rsidR="00F91469" w:rsidRPr="008A62D7">
        <w:rPr>
          <w:lang w:val="en-GB"/>
        </w:rPr>
        <w:t>a window opens requesting</w:t>
      </w:r>
      <w:r w:rsidR="004543D3" w:rsidRPr="008A62D7">
        <w:rPr>
          <w:lang w:val="en-GB"/>
        </w:rPr>
        <w:t xml:space="preserve"> the user</w:t>
      </w:r>
      <w:r w:rsidR="00F91469" w:rsidRPr="008A62D7">
        <w:rPr>
          <w:lang w:val="en-GB"/>
        </w:rPr>
        <w:t xml:space="preserve"> to select the eruption site (see</w:t>
      </w:r>
      <w:r w:rsidR="007F23A9" w:rsidRPr="008A62D7">
        <w:rPr>
          <w:lang w:val="en-GB"/>
        </w:rPr>
        <w:t xml:space="preserve"> </w:t>
      </w:r>
      <w:del w:id="935" w:author="Dioguardi, Fabio" w:date="2018-11-07T11:10:00Z">
        <w:r w:rsidR="007F23A9" w:rsidRPr="008A62D7" w:rsidDel="00DD7657">
          <w:rPr>
            <w:lang w:val="en-GB"/>
          </w:rPr>
          <w:fldChar w:fldCharType="begin"/>
        </w:r>
        <w:r w:rsidR="007F23A9" w:rsidRPr="008A62D7" w:rsidDel="00DD7657">
          <w:rPr>
            <w:lang w:val="en-GB"/>
          </w:rPr>
          <w:delInstrText xml:space="preserve"> REF _Ref482270515 \h </w:delInstrText>
        </w:r>
        <w:r w:rsidR="007F23A9" w:rsidRPr="008A62D7" w:rsidDel="00DD7657">
          <w:rPr>
            <w:lang w:val="en-GB"/>
          </w:rPr>
        </w:r>
        <w:r w:rsidR="007F23A9" w:rsidRPr="008A62D7" w:rsidDel="00DD7657">
          <w:rPr>
            <w:lang w:val="en-GB"/>
          </w:rPr>
          <w:fldChar w:fldCharType="separate"/>
        </w:r>
        <w:r w:rsidR="00DE7C99" w:rsidRPr="008A62D7" w:rsidDel="00DD7657">
          <w:rPr>
            <w:lang w:val="en-GB"/>
          </w:rPr>
          <w:delText xml:space="preserve">Figure </w:delText>
        </w:r>
        <w:r w:rsidR="00DE7C99" w:rsidRPr="008A62D7" w:rsidDel="00DD7657">
          <w:rPr>
            <w:noProof/>
            <w:lang w:val="en-GB"/>
          </w:rPr>
          <w:delText>13</w:delText>
        </w:r>
        <w:r w:rsidR="007F23A9" w:rsidRPr="008A62D7" w:rsidDel="00DD7657">
          <w:rPr>
            <w:lang w:val="en-GB"/>
          </w:rPr>
          <w:fldChar w:fldCharType="end"/>
        </w:r>
      </w:del>
      <w:ins w:id="936" w:author="Dioguardi, Fabio" w:date="2018-11-07T11:10:00Z">
        <w:r>
          <w:rPr>
            <w:lang w:val="en-GB"/>
          </w:rPr>
          <w:t>Figure 15</w:t>
        </w:r>
      </w:ins>
      <w:r w:rsidR="00F91469" w:rsidRPr="008A62D7">
        <w:rPr>
          <w:lang w:val="en-GB"/>
        </w:rPr>
        <w:t>).</w:t>
      </w:r>
    </w:p>
    <w:p w14:paraId="184F7574" w14:textId="77777777" w:rsidR="00F91469" w:rsidRPr="008A62D7" w:rsidRDefault="00F91469" w:rsidP="00C80755">
      <w:pPr>
        <w:rPr>
          <w:lang w:val="en-GB"/>
        </w:rPr>
      </w:pPr>
    </w:p>
    <w:p w14:paraId="061D0BD4" w14:textId="77777777" w:rsidR="00014ED9" w:rsidRDefault="00014ED9" w:rsidP="00014ED9">
      <w:pPr>
        <w:keepNext/>
        <w:rPr>
          <w:ins w:id="937" w:author="Dioguardi, Fabio" w:date="2019-01-25T16:20:00Z"/>
        </w:rPr>
      </w:pPr>
      <w:ins w:id="938" w:author="Dioguardi, Fabio" w:date="2019-01-25T16:20:00Z">
        <w:r>
          <w:rPr>
            <w:noProof/>
            <w:lang w:val="en-GB" w:eastAsia="en-GB"/>
          </w:rPr>
          <w:drawing>
            <wp:inline distT="0" distB="0" distL="0" distR="0" wp14:anchorId="617FF516" wp14:editId="0A1F8A9B">
              <wp:extent cx="1838325" cy="265400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fix_select_volcano.jpg"/>
                      <pic:cNvPicPr/>
                    </pic:nvPicPr>
                    <pic:blipFill>
                      <a:blip r:embed="rId22">
                        <a:extLst>
                          <a:ext uri="{28A0092B-C50C-407E-A947-70E740481C1C}">
                            <a14:useLocalDpi xmlns:a14="http://schemas.microsoft.com/office/drawing/2010/main" val="0"/>
                          </a:ext>
                        </a:extLst>
                      </a:blip>
                      <a:stretch>
                        <a:fillRect/>
                      </a:stretch>
                    </pic:blipFill>
                    <pic:spPr>
                      <a:xfrm>
                        <a:off x="0" y="0"/>
                        <a:ext cx="1854098" cy="2676775"/>
                      </a:xfrm>
                      <a:prstGeom prst="rect">
                        <a:avLst/>
                      </a:prstGeom>
                    </pic:spPr>
                  </pic:pic>
                </a:graphicData>
              </a:graphic>
            </wp:inline>
          </w:drawing>
        </w:r>
      </w:ins>
    </w:p>
    <w:p w14:paraId="38FAF6F8" w14:textId="72BCB3D0" w:rsidR="00DD7657" w:rsidRDefault="00014ED9" w:rsidP="00014ED9">
      <w:pPr>
        <w:pStyle w:val="Caption"/>
        <w:rPr>
          <w:ins w:id="939" w:author="Dioguardi, Fabio" w:date="2019-01-25T16:20:00Z"/>
        </w:rPr>
      </w:pPr>
      <w:ins w:id="940" w:author="Dioguardi, Fabio" w:date="2019-01-25T16:20:00Z">
        <w:r>
          <w:t xml:space="preserve">Figure </w:t>
        </w:r>
        <w:r>
          <w:fldChar w:fldCharType="begin"/>
        </w:r>
        <w:r>
          <w:instrText xml:space="preserve"> SEQ Figure \* ARABIC </w:instrText>
        </w:r>
      </w:ins>
      <w:r>
        <w:fldChar w:fldCharType="separate"/>
      </w:r>
      <w:ins w:id="941" w:author="Dioguardi, Fabio" w:date="2019-01-25T16:40:00Z">
        <w:r w:rsidR="00887E86">
          <w:rPr>
            <w:noProof/>
          </w:rPr>
          <w:t>15</w:t>
        </w:r>
      </w:ins>
      <w:ins w:id="942" w:author="Dioguardi, Fabio" w:date="2019-01-25T16:20:00Z">
        <w:r>
          <w:fldChar w:fldCharType="end"/>
        </w:r>
        <w:r w:rsidRPr="00014ED9">
          <w:t xml:space="preserve"> </w:t>
        </w:r>
        <w:r>
          <w:t>Volcano selection widget</w:t>
        </w:r>
      </w:ins>
    </w:p>
    <w:p w14:paraId="69CC6BA9" w14:textId="5EA8CBB1" w:rsidR="007F23A9" w:rsidDel="004128DC" w:rsidRDefault="007F23A9" w:rsidP="00DD7657">
      <w:pPr>
        <w:pStyle w:val="Caption"/>
        <w:rPr>
          <w:del w:id="943" w:author="Dioguardi, Fabio" w:date="2019-01-25T16:20:00Z"/>
          <w:iCs w:val="0"/>
          <w:sz w:val="22"/>
          <w:szCs w:val="24"/>
          <w:lang w:val="en-GB"/>
        </w:rPr>
      </w:pPr>
    </w:p>
    <w:p w14:paraId="0C9B3FE3" w14:textId="77777777" w:rsidR="004128DC" w:rsidRPr="004128DC" w:rsidRDefault="004128DC" w:rsidP="004128DC">
      <w:pPr>
        <w:rPr>
          <w:ins w:id="944" w:author="Dioguardi, Fabio" w:date="2019-01-25T16:20:00Z"/>
          <w:lang w:val="en-GB"/>
        </w:rPr>
      </w:pPr>
    </w:p>
    <w:p w14:paraId="785048FA" w14:textId="009EB498" w:rsidR="00F91469" w:rsidRPr="008A62D7" w:rsidRDefault="00F91469" w:rsidP="00F91469">
      <w:pPr>
        <w:rPr>
          <w:lang w:val="en-GB"/>
        </w:rPr>
      </w:pPr>
      <w:r w:rsidRPr="008A62D7">
        <w:rPr>
          <w:lang w:val="en-GB"/>
        </w:rPr>
        <w:lastRenderedPageBreak/>
        <w:t xml:space="preserve">A volcano is selected by clicking on it and </w:t>
      </w:r>
      <w:r w:rsidR="0070516F" w:rsidRPr="008A62D7">
        <w:rPr>
          <w:lang w:val="en-GB"/>
        </w:rPr>
        <w:t xml:space="preserve">then </w:t>
      </w:r>
      <w:r w:rsidRPr="008A62D7">
        <w:rPr>
          <w:lang w:val="en-GB"/>
        </w:rPr>
        <w:t xml:space="preserve">closing the window. Once the eruption site is selected, the </w:t>
      </w:r>
      <w:r w:rsidR="0070516F" w:rsidRPr="008A62D7">
        <w:rPr>
          <w:lang w:val="en-GB"/>
        </w:rPr>
        <w:t xml:space="preserve">corresponding </w:t>
      </w:r>
      <w:r w:rsidRPr="008A62D7">
        <w:rPr>
          <w:lang w:val="en-GB"/>
        </w:rPr>
        <w:t>data set is imported from the REFIR volcano data base</w:t>
      </w:r>
      <w:r w:rsidR="00DB2114" w:rsidRPr="008A62D7">
        <w:rPr>
          <w:lang w:val="en-GB"/>
        </w:rPr>
        <w:t>.</w:t>
      </w:r>
      <w:r w:rsidRPr="008A62D7">
        <w:rPr>
          <w:lang w:val="en-GB"/>
        </w:rPr>
        <w:t xml:space="preserve"> It is important to </w:t>
      </w:r>
      <w:r w:rsidR="00DB2114" w:rsidRPr="008A62D7">
        <w:rPr>
          <w:lang w:val="en-GB"/>
        </w:rPr>
        <w:t>remember</w:t>
      </w:r>
      <w:r w:rsidRPr="008A62D7">
        <w:rPr>
          <w:lang w:val="en-GB"/>
        </w:rPr>
        <w:t xml:space="preserve"> that </w:t>
      </w:r>
      <w:r w:rsidR="00DB2114" w:rsidRPr="008A62D7">
        <w:rPr>
          <w:lang w:val="en-GB"/>
        </w:rPr>
        <w:t>after initialization</w:t>
      </w:r>
      <w:r w:rsidRPr="008A62D7">
        <w:rPr>
          <w:lang w:val="en-GB"/>
        </w:rPr>
        <w:t>, a</w:t>
      </w:r>
      <w:r w:rsidR="00DB2114" w:rsidRPr="008A62D7">
        <w:rPr>
          <w:lang w:val="en-GB"/>
        </w:rPr>
        <w:t>ny update</w:t>
      </w:r>
      <w:r w:rsidRPr="008A62D7">
        <w:rPr>
          <w:lang w:val="en-GB"/>
        </w:rPr>
        <w:t xml:space="preserve"> in those settings (e.g. the distances of the plume height sensors and the vent height) </w:t>
      </w:r>
      <w:r w:rsidR="00DB2114" w:rsidRPr="008A62D7">
        <w:rPr>
          <w:lang w:val="en-GB"/>
        </w:rPr>
        <w:t>requires a restart of FIX to take effect</w:t>
      </w:r>
      <w:r w:rsidR="007F23A9" w:rsidRPr="008A62D7">
        <w:rPr>
          <w:lang w:val="en-GB"/>
        </w:rPr>
        <w:t xml:space="preserve">. </w:t>
      </w:r>
      <w:r w:rsidR="00DB2114" w:rsidRPr="008A62D7">
        <w:rPr>
          <w:lang w:val="en-GB"/>
        </w:rPr>
        <w:t xml:space="preserve">If an eruption occurs at a site that is not listed, </w:t>
      </w:r>
      <w:r w:rsidR="007F23A9" w:rsidRPr="008A62D7">
        <w:rPr>
          <w:lang w:val="en-GB"/>
        </w:rPr>
        <w:t>follow the guidelines described in</w:t>
      </w:r>
      <w:r w:rsidR="000919DA" w:rsidRPr="008A62D7">
        <w:rPr>
          <w:lang w:val="en-GB"/>
        </w:rPr>
        <w:t xml:space="preserve"> section</w:t>
      </w:r>
      <w:r w:rsidR="009679A1" w:rsidRPr="008A62D7">
        <w:rPr>
          <w:lang w:val="en-GB"/>
        </w:rPr>
        <w:t xml:space="preserve"> </w:t>
      </w:r>
      <w:r w:rsidR="009679A1" w:rsidRPr="008A62D7">
        <w:rPr>
          <w:lang w:val="en-GB"/>
        </w:rPr>
        <w:fldChar w:fldCharType="begin"/>
      </w:r>
      <w:r w:rsidR="009679A1" w:rsidRPr="008A62D7">
        <w:rPr>
          <w:lang w:val="en-GB"/>
        </w:rPr>
        <w:instrText xml:space="preserve"> REF _Ref482270676 \r \h </w:instrText>
      </w:r>
      <w:r w:rsidR="009679A1" w:rsidRPr="008A62D7">
        <w:rPr>
          <w:lang w:val="en-GB"/>
        </w:rPr>
      </w:r>
      <w:r w:rsidR="009679A1" w:rsidRPr="008A62D7">
        <w:rPr>
          <w:lang w:val="en-GB"/>
        </w:rPr>
        <w:fldChar w:fldCharType="separate"/>
      </w:r>
      <w:r w:rsidR="00DE7C99" w:rsidRPr="008A62D7">
        <w:rPr>
          <w:lang w:val="en-GB"/>
        </w:rPr>
        <w:t>3.3</w:t>
      </w:r>
      <w:r w:rsidR="009679A1" w:rsidRPr="008A62D7">
        <w:rPr>
          <w:lang w:val="en-GB"/>
        </w:rPr>
        <w:fldChar w:fldCharType="end"/>
      </w:r>
      <w:r w:rsidR="009679A1" w:rsidRPr="008A62D7">
        <w:rPr>
          <w:lang w:val="en-GB"/>
        </w:rPr>
        <w:t>.</w:t>
      </w:r>
    </w:p>
    <w:p w14:paraId="0748C8E6" w14:textId="77777777" w:rsidR="00DB2114" w:rsidRPr="008A62D7" w:rsidRDefault="00DB2114" w:rsidP="00F91469">
      <w:pPr>
        <w:rPr>
          <w:lang w:val="en-GB"/>
        </w:rPr>
      </w:pPr>
    </w:p>
    <w:p w14:paraId="2506E69C" w14:textId="59893EC6" w:rsidR="00DB2114" w:rsidRPr="008A62D7" w:rsidRDefault="00DB2114" w:rsidP="0010418F">
      <w:pPr>
        <w:pStyle w:val="Heading2"/>
        <w:rPr>
          <w:lang w:val="en-GB"/>
        </w:rPr>
      </w:pPr>
      <w:bookmarkStart w:id="945" w:name="_Toc536110892"/>
      <w:r w:rsidRPr="008A62D7">
        <w:rPr>
          <w:lang w:val="en-GB"/>
        </w:rPr>
        <w:t>The Operation Control Board</w:t>
      </w:r>
      <w:bookmarkEnd w:id="945"/>
    </w:p>
    <w:p w14:paraId="2CCFC823" w14:textId="77777777" w:rsidR="00DB2114" w:rsidRPr="008A62D7" w:rsidRDefault="00DB2114" w:rsidP="00DB2114">
      <w:pPr>
        <w:rPr>
          <w:lang w:val="en-GB"/>
        </w:rPr>
      </w:pPr>
    </w:p>
    <w:p w14:paraId="6F1055D7" w14:textId="5152248F" w:rsidR="0000408A" w:rsidRPr="008A62D7" w:rsidRDefault="00DB2114" w:rsidP="00DB2114">
      <w:pPr>
        <w:rPr>
          <w:lang w:val="en-GB"/>
        </w:rPr>
      </w:pPr>
      <w:r w:rsidRPr="008A62D7">
        <w:rPr>
          <w:lang w:val="en-GB"/>
        </w:rPr>
        <w:t>After closing the eruption site selection window</w:t>
      </w:r>
      <w:r w:rsidR="0000408A" w:rsidRPr="008A62D7">
        <w:rPr>
          <w:lang w:val="en-GB"/>
        </w:rPr>
        <w:t xml:space="preserve"> the</w:t>
      </w:r>
      <w:r w:rsidR="00F518BC" w:rsidRPr="008A62D7">
        <w:rPr>
          <w:lang w:val="en-GB"/>
        </w:rPr>
        <w:t xml:space="preserve"> following</w:t>
      </w:r>
      <w:r w:rsidR="0000408A" w:rsidRPr="008A62D7">
        <w:rPr>
          <w:lang w:val="en-GB"/>
        </w:rPr>
        <w:t xml:space="preserve"> message</w:t>
      </w:r>
      <w:r w:rsidR="00F518BC" w:rsidRPr="008A62D7">
        <w:rPr>
          <w:lang w:val="en-GB"/>
        </w:rPr>
        <w:t xml:space="preserve"> is displayed</w:t>
      </w:r>
      <w:r w:rsidR="0000408A" w:rsidRPr="008A62D7">
        <w:rPr>
          <w:lang w:val="en-GB"/>
        </w:rPr>
        <w:t>:</w:t>
      </w:r>
    </w:p>
    <w:p w14:paraId="5C5E94FB" w14:textId="522202FB" w:rsidR="0000408A" w:rsidRPr="008A62D7" w:rsidRDefault="007A0048" w:rsidP="0000408A">
      <w:pPr>
        <w:ind w:left="1440" w:firstLine="720"/>
        <w:rPr>
          <w:rFonts w:ascii="Courier New" w:hAnsi="Courier New" w:cs="Courier New"/>
          <w:lang w:val="en-GB"/>
        </w:rPr>
      </w:pPr>
      <w:r w:rsidRPr="008A62D7">
        <w:rPr>
          <w:rFonts w:ascii="Courier New" w:hAnsi="Courier New" w:cs="Courier New"/>
          <w:color w:val="006600"/>
          <w:lang w:val="en-GB"/>
        </w:rPr>
        <w:t>**** REFIR FIX system is booting ****</w:t>
      </w:r>
    </w:p>
    <w:p w14:paraId="7737F685" w14:textId="2BB9C7F7" w:rsidR="00204AAC" w:rsidRDefault="0070516F" w:rsidP="00DB2114">
      <w:pPr>
        <w:rPr>
          <w:ins w:id="946" w:author="Dioguardi, Fabio" w:date="2019-01-25T16:21:00Z"/>
          <w:lang w:val="en-GB"/>
        </w:rPr>
      </w:pPr>
      <w:r w:rsidRPr="008A62D7">
        <w:rPr>
          <w:lang w:val="en-GB"/>
        </w:rPr>
        <w:t>T</w:t>
      </w:r>
      <w:r w:rsidR="00DB2114" w:rsidRPr="008A62D7">
        <w:rPr>
          <w:lang w:val="en-GB"/>
        </w:rPr>
        <w:t xml:space="preserve">he </w:t>
      </w:r>
      <w:r w:rsidR="006A363A" w:rsidRPr="008A62D7">
        <w:rPr>
          <w:lang w:val="en-GB"/>
        </w:rPr>
        <w:t>Operation Control Board</w:t>
      </w:r>
      <w:r w:rsidRPr="008A62D7">
        <w:rPr>
          <w:lang w:val="en-GB"/>
        </w:rPr>
        <w:t xml:space="preserve"> then</w:t>
      </w:r>
      <w:r w:rsidR="00DB2114" w:rsidRPr="008A62D7">
        <w:rPr>
          <w:lang w:val="en-GB"/>
        </w:rPr>
        <w:t xml:space="preserve"> opens</w:t>
      </w:r>
      <w:r w:rsidR="0000408A" w:rsidRPr="008A62D7">
        <w:rPr>
          <w:lang w:val="en-GB"/>
        </w:rPr>
        <w:t xml:space="preserve"> (see</w:t>
      </w:r>
      <w:ins w:id="947" w:author="Dioguardi, Fabio" w:date="2018-11-07T13:53:00Z">
        <w:r w:rsidR="009D69E8">
          <w:rPr>
            <w:lang w:val="en-GB"/>
          </w:rPr>
          <w:t xml:space="preserve"> </w:t>
        </w:r>
      </w:ins>
      <w:del w:id="948" w:author="Dioguardi, Fabio" w:date="2018-11-07T13:53:00Z">
        <w:r w:rsidR="0000408A" w:rsidRPr="008A62D7" w:rsidDel="009D69E8">
          <w:rPr>
            <w:lang w:val="en-GB"/>
          </w:rPr>
          <w:delText xml:space="preserve"> </w:delText>
        </w:r>
      </w:del>
      <w:ins w:id="949" w:author="Dioguardi, Fabio" w:date="2018-11-07T13:53:00Z">
        <w:r w:rsidR="009D69E8">
          <w:rPr>
            <w:lang w:val="en-GB"/>
          </w:rPr>
          <w:t>Figure 16</w:t>
        </w:r>
      </w:ins>
      <w:del w:id="950" w:author="Dioguardi, Fabio" w:date="2018-11-07T13:53:00Z">
        <w:r w:rsidR="000919DA" w:rsidRPr="008A62D7" w:rsidDel="009D69E8">
          <w:rPr>
            <w:lang w:val="en-GB"/>
          </w:rPr>
          <w:fldChar w:fldCharType="begin"/>
        </w:r>
        <w:r w:rsidR="000919DA" w:rsidRPr="008A62D7" w:rsidDel="009D69E8">
          <w:rPr>
            <w:lang w:val="en-GB"/>
          </w:rPr>
          <w:delInstrText xml:space="preserve"> REF _Ref482270982 \h </w:delInstrText>
        </w:r>
        <w:r w:rsidR="000919DA" w:rsidRPr="008A62D7" w:rsidDel="009D69E8">
          <w:rPr>
            <w:lang w:val="en-GB"/>
          </w:rPr>
        </w:r>
        <w:r w:rsidR="000919DA" w:rsidRPr="008A62D7" w:rsidDel="009D69E8">
          <w:rPr>
            <w:lang w:val="en-GB"/>
          </w:rPr>
          <w:fldChar w:fldCharType="separate"/>
        </w:r>
        <w:r w:rsidR="00DE7C99" w:rsidRPr="008A62D7" w:rsidDel="009D69E8">
          <w:rPr>
            <w:lang w:val="en-GB"/>
          </w:rPr>
          <w:delText xml:space="preserve">Figure </w:delText>
        </w:r>
        <w:r w:rsidR="00DE7C99" w:rsidRPr="008A62D7" w:rsidDel="009D69E8">
          <w:rPr>
            <w:noProof/>
            <w:lang w:val="en-GB"/>
          </w:rPr>
          <w:delText>14</w:delText>
        </w:r>
        <w:r w:rsidR="000919DA" w:rsidRPr="008A62D7" w:rsidDel="009D69E8">
          <w:rPr>
            <w:lang w:val="en-GB"/>
          </w:rPr>
          <w:fldChar w:fldCharType="end"/>
        </w:r>
      </w:del>
      <w:r w:rsidR="0000408A" w:rsidRPr="008A62D7">
        <w:rPr>
          <w:lang w:val="en-GB"/>
        </w:rPr>
        <w:t>).</w:t>
      </w:r>
      <w:r w:rsidR="00DB2114" w:rsidRPr="008A62D7">
        <w:rPr>
          <w:lang w:val="en-GB"/>
        </w:rPr>
        <w:t xml:space="preserve"> This </w:t>
      </w:r>
      <w:r w:rsidR="0000408A" w:rsidRPr="008A62D7">
        <w:rPr>
          <w:lang w:val="en-GB"/>
        </w:rPr>
        <w:t xml:space="preserve">window </w:t>
      </w:r>
      <w:r w:rsidR="00DB2114" w:rsidRPr="008A62D7">
        <w:rPr>
          <w:lang w:val="en-GB"/>
        </w:rPr>
        <w:t>is the virtual “command and control center” for the operator, from which all relevant setting panels can be accessed.</w:t>
      </w:r>
    </w:p>
    <w:p w14:paraId="1139061B" w14:textId="25BF56B4" w:rsidR="004128DC" w:rsidRDefault="004128DC" w:rsidP="00DB2114">
      <w:pPr>
        <w:rPr>
          <w:ins w:id="951" w:author="Dioguardi, Fabio" w:date="2019-01-25T16:21:00Z"/>
          <w:lang w:val="en-GB"/>
        </w:rPr>
      </w:pPr>
    </w:p>
    <w:p w14:paraId="6B8C58C3" w14:textId="77777777" w:rsidR="004128DC" w:rsidRDefault="004128DC" w:rsidP="004128DC">
      <w:pPr>
        <w:keepNext/>
        <w:rPr>
          <w:ins w:id="952" w:author="Dioguardi, Fabio" w:date="2019-01-25T16:21:00Z"/>
        </w:rPr>
      </w:pPr>
      <w:ins w:id="953" w:author="Dioguardi, Fabio" w:date="2019-01-25T16:21:00Z">
        <w:r>
          <w:rPr>
            <w:lang w:val="en-GB"/>
          </w:rPr>
          <w:pict w14:anchorId="5192F3D1">
            <v:shape id="_x0000_i1137" type="#_x0000_t75" style="width:414.75pt;height:281.25pt">
              <v:imagedata r:id="rId23" o:title="figure_16"/>
            </v:shape>
          </w:pict>
        </w:r>
      </w:ins>
    </w:p>
    <w:p w14:paraId="386DECF7" w14:textId="4A01D05F" w:rsidR="004128DC" w:rsidRPr="008A62D7" w:rsidDel="004128DC" w:rsidRDefault="004128DC" w:rsidP="004128DC">
      <w:pPr>
        <w:pStyle w:val="Caption"/>
        <w:rPr>
          <w:del w:id="954" w:author="Dioguardi, Fabio" w:date="2019-01-25T16:21:00Z"/>
          <w:lang w:val="en-GB"/>
        </w:rPr>
      </w:pPr>
      <w:ins w:id="955" w:author="Dioguardi, Fabio" w:date="2019-01-25T16:21:00Z">
        <w:r>
          <w:t xml:space="preserve">Figure </w:t>
        </w:r>
        <w:r>
          <w:fldChar w:fldCharType="begin"/>
        </w:r>
        <w:r>
          <w:instrText xml:space="preserve"> SEQ Figure \* ARABIC </w:instrText>
        </w:r>
      </w:ins>
      <w:r>
        <w:fldChar w:fldCharType="separate"/>
      </w:r>
      <w:ins w:id="956" w:author="Dioguardi, Fabio" w:date="2019-01-25T16:40:00Z">
        <w:r w:rsidR="00887E86">
          <w:rPr>
            <w:noProof/>
          </w:rPr>
          <w:t>16</w:t>
        </w:r>
      </w:ins>
      <w:ins w:id="957" w:author="Dioguardi, Fabio" w:date="2019-01-25T16:21:00Z">
        <w:r>
          <w:fldChar w:fldCharType="end"/>
        </w:r>
        <w:r>
          <w:t xml:space="preserve">. </w:t>
        </w:r>
        <w:r w:rsidRPr="00DA203C">
          <w:t>Components of the Operation Control Board</w:t>
        </w:r>
      </w:ins>
    </w:p>
    <w:p w14:paraId="025B8259" w14:textId="3361B0F5" w:rsidR="000919DA" w:rsidRPr="008A62D7" w:rsidDel="004128DC" w:rsidRDefault="000919DA" w:rsidP="009D69E8">
      <w:pPr>
        <w:pStyle w:val="Caption"/>
        <w:rPr>
          <w:del w:id="958" w:author="Dioguardi, Fabio" w:date="2019-01-25T16:21:00Z"/>
          <w:lang w:val="en-GB"/>
        </w:rPr>
      </w:pPr>
    </w:p>
    <w:p w14:paraId="38F94866" w14:textId="660B297F" w:rsidR="00204AAC" w:rsidRPr="008A62D7" w:rsidDel="009D69E8" w:rsidRDefault="000919DA" w:rsidP="009D69E8">
      <w:pPr>
        <w:pStyle w:val="Caption"/>
        <w:rPr>
          <w:del w:id="959" w:author="Dioguardi, Fabio" w:date="2018-11-07T13:54:00Z"/>
          <w:lang w:val="en-GB"/>
        </w:rPr>
      </w:pPr>
      <w:bookmarkStart w:id="960" w:name="_Ref482270982"/>
      <w:bookmarkStart w:id="961" w:name="_Ref482279615"/>
      <w:del w:id="962" w:author="Dioguardi, Fabio" w:date="2018-11-07T13:54:00Z">
        <w:r w:rsidRPr="008A62D7" w:rsidDel="009D69E8">
          <w:rPr>
            <w:lang w:val="en-GB"/>
          </w:rPr>
          <w:delText xml:space="preserve">Figure </w:delText>
        </w:r>
        <w:r w:rsidRPr="008A62D7" w:rsidDel="009D69E8">
          <w:rPr>
            <w:iCs w:val="0"/>
            <w:lang w:val="en-GB"/>
          </w:rPr>
          <w:fldChar w:fldCharType="begin"/>
        </w:r>
        <w:r w:rsidRPr="008A62D7" w:rsidDel="009D69E8">
          <w:rPr>
            <w:lang w:val="en-GB"/>
          </w:rPr>
          <w:delInstrText xml:space="preserve"> SEQ Figure \* ARABIC </w:delInstrText>
        </w:r>
        <w:r w:rsidRPr="008A62D7" w:rsidDel="009D69E8">
          <w:rPr>
            <w:iCs w:val="0"/>
            <w:lang w:val="en-GB"/>
          </w:rPr>
          <w:fldChar w:fldCharType="separate"/>
        </w:r>
      </w:del>
      <w:del w:id="963" w:author="Dioguardi, Fabio" w:date="2018-11-07T10:11:00Z">
        <w:r w:rsidR="00DE7C99" w:rsidRPr="008A62D7" w:rsidDel="00A3487B">
          <w:rPr>
            <w:noProof/>
            <w:lang w:val="en-GB"/>
          </w:rPr>
          <w:delText>14</w:delText>
        </w:r>
      </w:del>
      <w:del w:id="964" w:author="Dioguardi, Fabio" w:date="2018-11-07T13:54:00Z">
        <w:r w:rsidRPr="008A62D7" w:rsidDel="009D69E8">
          <w:rPr>
            <w:iCs w:val="0"/>
            <w:lang w:val="en-GB"/>
          </w:rPr>
          <w:fldChar w:fldCharType="end"/>
        </w:r>
        <w:bookmarkEnd w:id="960"/>
        <w:r w:rsidRPr="008A62D7" w:rsidDel="009D69E8">
          <w:rPr>
            <w:lang w:val="en-GB"/>
          </w:rPr>
          <w:delText>: Components of the Operation Control Board</w:delText>
        </w:r>
        <w:bookmarkEnd w:id="961"/>
      </w:del>
    </w:p>
    <w:p w14:paraId="4E5B431A" w14:textId="77777777" w:rsidR="00204AAC" w:rsidRPr="008A62D7" w:rsidRDefault="00204AAC" w:rsidP="00DB2114">
      <w:pPr>
        <w:rPr>
          <w:lang w:val="en-GB"/>
        </w:rPr>
      </w:pPr>
    </w:p>
    <w:p w14:paraId="504A04A8" w14:textId="45F848E0" w:rsidR="007A0048" w:rsidDel="004128DC" w:rsidRDefault="000919DA" w:rsidP="00DB2114">
      <w:pPr>
        <w:rPr>
          <w:del w:id="965" w:author="Dioguardi, Fabio" w:date="2018-11-07T13:54:00Z"/>
          <w:lang w:val="en-GB"/>
        </w:rPr>
      </w:pPr>
      <w:del w:id="966" w:author="Dioguardi, Fabio" w:date="2018-11-07T13:54:00Z">
        <w:r w:rsidRPr="008A62D7" w:rsidDel="009D69E8">
          <w:rPr>
            <w:lang w:val="en-GB"/>
          </w:rPr>
          <w:fldChar w:fldCharType="begin"/>
        </w:r>
        <w:r w:rsidRPr="008A62D7" w:rsidDel="009D69E8">
          <w:rPr>
            <w:lang w:val="en-GB"/>
          </w:rPr>
          <w:delInstrText xml:space="preserve"> REF _Ref482270982 \h </w:delInstrText>
        </w:r>
        <w:r w:rsidRPr="008A62D7" w:rsidDel="009D69E8">
          <w:rPr>
            <w:lang w:val="en-GB"/>
          </w:rPr>
        </w:r>
        <w:r w:rsidRPr="008A62D7" w:rsidDel="009D69E8">
          <w:rPr>
            <w:lang w:val="en-GB"/>
          </w:rPr>
          <w:fldChar w:fldCharType="separate"/>
        </w:r>
        <w:r w:rsidR="00DE7C99" w:rsidRPr="008A62D7" w:rsidDel="009D69E8">
          <w:rPr>
            <w:lang w:val="en-GB"/>
          </w:rPr>
          <w:delText xml:space="preserve">Figure </w:delText>
        </w:r>
        <w:r w:rsidR="00DE7C99" w:rsidRPr="008A62D7" w:rsidDel="009D69E8">
          <w:rPr>
            <w:noProof/>
            <w:lang w:val="en-GB"/>
          </w:rPr>
          <w:delText>14</w:delText>
        </w:r>
        <w:r w:rsidRPr="008A62D7" w:rsidDel="009D69E8">
          <w:rPr>
            <w:lang w:val="en-GB"/>
          </w:rPr>
          <w:fldChar w:fldCharType="end"/>
        </w:r>
        <w:r w:rsidR="007A0048" w:rsidRPr="008A62D7" w:rsidDel="009D69E8">
          <w:rPr>
            <w:lang w:val="en-GB"/>
          </w:rPr>
          <w:delText xml:space="preserve"> shows </w:delText>
        </w:r>
        <w:r w:rsidR="00F518BC" w:rsidRPr="008A62D7" w:rsidDel="009D69E8">
          <w:rPr>
            <w:lang w:val="en-GB"/>
          </w:rPr>
          <w:delText>the</w:delText>
        </w:r>
        <w:r w:rsidR="007A0048" w:rsidRPr="008A62D7" w:rsidDel="009D69E8">
          <w:rPr>
            <w:lang w:val="en-GB"/>
          </w:rPr>
          <w:delText xml:space="preserve"> </w:delText>
        </w:r>
        <w:r w:rsidR="006A363A" w:rsidRPr="008A62D7" w:rsidDel="009D69E8">
          <w:rPr>
            <w:lang w:val="en-GB"/>
          </w:rPr>
          <w:delText>Operation Control Board</w:delText>
        </w:r>
        <w:r w:rsidR="007A0048" w:rsidRPr="008A62D7" w:rsidDel="009D69E8">
          <w:rPr>
            <w:lang w:val="en-GB"/>
          </w:rPr>
          <w:delText xml:space="preserve"> after the first start in an empty working </w:delText>
        </w:r>
        <w:r w:rsidR="0070516F" w:rsidRPr="008A62D7" w:rsidDel="009D69E8">
          <w:rPr>
            <w:lang w:val="en-GB"/>
          </w:rPr>
          <w:delText>directory</w:delText>
        </w:r>
        <w:r w:rsidR="007A0048" w:rsidRPr="008A62D7" w:rsidDel="009D69E8">
          <w:rPr>
            <w:lang w:val="en-GB"/>
          </w:rPr>
          <w:delText>, meaning that no fix_config.txt file has been generated.</w:delText>
        </w:r>
      </w:del>
    </w:p>
    <w:p w14:paraId="61108114" w14:textId="77777777" w:rsidR="004128DC" w:rsidRPr="008A62D7" w:rsidRDefault="004128DC" w:rsidP="00DB2114">
      <w:pPr>
        <w:rPr>
          <w:ins w:id="967" w:author="Dioguardi, Fabio" w:date="2019-01-25T16:21:00Z"/>
          <w:lang w:val="en-GB"/>
        </w:rPr>
      </w:pPr>
    </w:p>
    <w:p w14:paraId="5356C09C" w14:textId="42E418C6" w:rsidR="0000408A" w:rsidRPr="008A62D7" w:rsidRDefault="0000408A" w:rsidP="00F91469">
      <w:pPr>
        <w:rPr>
          <w:lang w:val="en-GB"/>
        </w:rPr>
      </w:pPr>
      <w:r w:rsidRPr="008A62D7">
        <w:rPr>
          <w:lang w:val="en-GB"/>
        </w:rPr>
        <w:t xml:space="preserve">The </w:t>
      </w:r>
      <w:r w:rsidR="00204AAC" w:rsidRPr="008A62D7">
        <w:rPr>
          <w:lang w:val="en-GB"/>
        </w:rPr>
        <w:t>window</w:t>
      </w:r>
      <w:r w:rsidRPr="008A62D7">
        <w:rPr>
          <w:lang w:val="en-GB"/>
        </w:rPr>
        <w:t xml:space="preserve"> </w:t>
      </w:r>
      <w:del w:id="968" w:author="Dioguardi, Fabio" w:date="2019-01-25T16:21:00Z">
        <w:r w:rsidRPr="008A62D7" w:rsidDel="00EE1271">
          <w:rPr>
            <w:lang w:val="en-GB"/>
          </w:rPr>
          <w:delText xml:space="preserve">is composed </w:delText>
        </w:r>
      </w:del>
      <w:ins w:id="969" w:author="Dioguardi, Fabio" w:date="2019-01-25T16:21:00Z">
        <w:r w:rsidR="00EE1271">
          <w:rPr>
            <w:lang w:val="en-GB"/>
          </w:rPr>
          <w:t xml:space="preserve">consists </w:t>
        </w:r>
      </w:ins>
      <w:r w:rsidRPr="008A62D7">
        <w:rPr>
          <w:lang w:val="en-GB"/>
        </w:rPr>
        <w:t>of five blocks:</w:t>
      </w:r>
      <w:r w:rsidR="00E14065" w:rsidRPr="008A62D7">
        <w:rPr>
          <w:lang w:val="en-GB"/>
        </w:rPr>
        <w:br/>
      </w:r>
    </w:p>
    <w:p w14:paraId="0E4FC360" w14:textId="697FDF81" w:rsidR="00DB2114" w:rsidRPr="008A62D7" w:rsidRDefault="00CB10BE" w:rsidP="001507E8">
      <w:pPr>
        <w:pStyle w:val="ListParagraph"/>
        <w:numPr>
          <w:ilvl w:val="0"/>
          <w:numId w:val="13"/>
        </w:numPr>
        <w:rPr>
          <w:lang w:val="en-GB"/>
        </w:rPr>
      </w:pPr>
      <w:r w:rsidRPr="008A62D7">
        <w:rPr>
          <w:b/>
          <w:lang w:val="en-GB"/>
        </w:rPr>
        <w:t xml:space="preserve">Time stamps </w:t>
      </w:r>
      <w:r w:rsidR="00AC71F6" w:rsidRPr="008A62D7">
        <w:rPr>
          <w:b/>
          <w:lang w:val="en-GB"/>
        </w:rPr>
        <w:t>(Field A)</w:t>
      </w:r>
      <w:r w:rsidR="00AC71F6" w:rsidRPr="008A62D7">
        <w:rPr>
          <w:lang w:val="en-GB"/>
        </w:rPr>
        <w:t>:</w:t>
      </w:r>
      <w:r w:rsidR="00204AAC" w:rsidRPr="008A62D7">
        <w:rPr>
          <w:lang w:val="en-GB"/>
        </w:rPr>
        <w:t xml:space="preserve"> </w:t>
      </w:r>
      <w:r w:rsidRPr="008A62D7">
        <w:rPr>
          <w:lang w:val="en-GB"/>
        </w:rPr>
        <w:br/>
        <w:t>T</w:t>
      </w:r>
      <w:r w:rsidR="00AC71F6" w:rsidRPr="008A62D7">
        <w:rPr>
          <w:lang w:val="en-GB"/>
        </w:rPr>
        <w:t>he</w:t>
      </w:r>
      <w:r w:rsidRPr="008A62D7">
        <w:rPr>
          <w:lang w:val="en-GB"/>
        </w:rPr>
        <w:t xml:space="preserve"> upper line displays (in black) date and time of the last setting update. If no update has been made since the first start of FIX (and no fix_config.txt file has been generated yet)</w:t>
      </w:r>
      <w:r w:rsidR="00E14065" w:rsidRPr="008A62D7">
        <w:rPr>
          <w:lang w:val="en-GB"/>
        </w:rPr>
        <w:t>,</w:t>
      </w:r>
      <w:r w:rsidRPr="008A62D7">
        <w:rPr>
          <w:lang w:val="en-GB"/>
        </w:rPr>
        <w:t xml:space="preserve"> </w:t>
      </w:r>
      <w:r w:rsidR="000919DA" w:rsidRPr="008A62D7">
        <w:rPr>
          <w:lang w:val="en-GB"/>
        </w:rPr>
        <w:br/>
      </w:r>
      <w:r w:rsidRPr="008A62D7">
        <w:rPr>
          <w:lang w:val="en-GB"/>
        </w:rPr>
        <w:t>“--:--:--“</w:t>
      </w:r>
      <w:r w:rsidR="00E14065" w:rsidRPr="008A62D7">
        <w:rPr>
          <w:lang w:val="en-GB"/>
        </w:rPr>
        <w:t xml:space="preserve"> </w:t>
      </w:r>
      <w:r w:rsidRPr="008A62D7">
        <w:rPr>
          <w:lang w:val="en-GB"/>
        </w:rPr>
        <w:t>is displayed.</w:t>
      </w:r>
      <w:r w:rsidRPr="008A62D7">
        <w:rPr>
          <w:lang w:val="en-GB"/>
        </w:rPr>
        <w:br/>
        <w:t>The lower line indicates (in red) time and date of the last manual plume height input. If no input has been made since the first start of FIX</w:t>
      </w:r>
      <w:r w:rsidR="00E14065" w:rsidRPr="008A62D7">
        <w:rPr>
          <w:lang w:val="en-GB"/>
        </w:rPr>
        <w:t>,</w:t>
      </w:r>
      <w:r w:rsidRPr="008A62D7">
        <w:rPr>
          <w:lang w:val="en-GB"/>
        </w:rPr>
        <w:t xml:space="preserve"> “--:--:--“ is displayed</w:t>
      </w:r>
      <w:r w:rsidR="00E14065" w:rsidRPr="008A62D7">
        <w:rPr>
          <w:lang w:val="en-GB"/>
        </w:rPr>
        <w:t xml:space="preserve">. If parameter settings </w:t>
      </w:r>
      <w:r w:rsidR="00E14065" w:rsidRPr="008A62D7">
        <w:rPr>
          <w:lang w:val="en-GB"/>
        </w:rPr>
        <w:lastRenderedPageBreak/>
        <w:t>have been stored but no plume heights manually added</w:t>
      </w:r>
      <w:r w:rsidR="00F518BC" w:rsidRPr="008A62D7">
        <w:rPr>
          <w:lang w:val="en-GB"/>
        </w:rPr>
        <w:t>,</w:t>
      </w:r>
      <w:r w:rsidRPr="008A62D7">
        <w:rPr>
          <w:lang w:val="en-GB"/>
        </w:rPr>
        <w:t xml:space="preserve"> “1979-04-30 00:00:00”</w:t>
      </w:r>
      <w:r w:rsidR="00E14065" w:rsidRPr="008A62D7">
        <w:rPr>
          <w:lang w:val="en-GB"/>
        </w:rPr>
        <w:t xml:space="preserve"> occurs on the display.</w:t>
      </w:r>
      <w:r w:rsidRPr="008A62D7">
        <w:rPr>
          <w:lang w:val="en-GB"/>
        </w:rPr>
        <w:t xml:space="preserve"> </w:t>
      </w:r>
      <w:r w:rsidR="00E14065" w:rsidRPr="008A62D7">
        <w:rPr>
          <w:lang w:val="en-GB"/>
        </w:rPr>
        <w:br/>
      </w:r>
    </w:p>
    <w:p w14:paraId="10FB1198" w14:textId="743F763E" w:rsidR="00A52AAF" w:rsidRPr="008A62D7" w:rsidRDefault="00E14065" w:rsidP="001507E8">
      <w:pPr>
        <w:pStyle w:val="ListParagraph"/>
        <w:numPr>
          <w:ilvl w:val="0"/>
          <w:numId w:val="13"/>
        </w:numPr>
        <w:rPr>
          <w:lang w:val="en-GB"/>
        </w:rPr>
      </w:pPr>
      <w:r w:rsidRPr="008A62D7">
        <w:rPr>
          <w:b/>
          <w:lang w:val="en-GB"/>
        </w:rPr>
        <w:t xml:space="preserve">Initializing </w:t>
      </w:r>
      <w:r w:rsidR="00D00136" w:rsidRPr="008A62D7">
        <w:rPr>
          <w:b/>
          <w:lang w:val="en-GB"/>
        </w:rPr>
        <w:t>p</w:t>
      </w:r>
      <w:r w:rsidRPr="008A62D7">
        <w:rPr>
          <w:b/>
          <w:lang w:val="en-GB"/>
        </w:rPr>
        <w:t>arameters (Field B)</w:t>
      </w:r>
      <w:r w:rsidRPr="008A62D7">
        <w:rPr>
          <w:lang w:val="en-GB"/>
        </w:rPr>
        <w:t>:</w:t>
      </w:r>
      <w:r w:rsidRPr="008A62D7">
        <w:rPr>
          <w:lang w:val="en-GB"/>
        </w:rPr>
        <w:br/>
        <w:t xml:space="preserve">This field consists of only one button, </w:t>
      </w:r>
      <w:r w:rsidR="00D00200" w:rsidRPr="008A62D7">
        <w:rPr>
          <w:lang w:val="en-GB"/>
        </w:rPr>
        <w:t xml:space="preserve">albeit a </w:t>
      </w:r>
      <w:r w:rsidRPr="008A62D7">
        <w:rPr>
          <w:lang w:val="en-GB"/>
        </w:rPr>
        <w:t xml:space="preserve">crucial one, which opens </w:t>
      </w:r>
      <w:r w:rsidR="00D00200" w:rsidRPr="008A62D7">
        <w:rPr>
          <w:lang w:val="en-GB"/>
        </w:rPr>
        <w:t>a</w:t>
      </w:r>
      <w:r w:rsidRPr="008A62D7">
        <w:rPr>
          <w:lang w:val="en-GB"/>
        </w:rPr>
        <w:t xml:space="preserve"> panel for</w:t>
      </w:r>
      <w:r w:rsidR="00D00200" w:rsidRPr="008A62D7">
        <w:rPr>
          <w:lang w:val="en-GB"/>
        </w:rPr>
        <w:t xml:space="preserve"> the entry of</w:t>
      </w:r>
      <w:r w:rsidRPr="008A62D7">
        <w:rPr>
          <w:lang w:val="en-GB"/>
        </w:rPr>
        <w:t xml:space="preserve"> mandatory </w:t>
      </w:r>
      <w:r w:rsidR="00D00136" w:rsidRPr="008A62D7">
        <w:rPr>
          <w:lang w:val="en-GB"/>
        </w:rPr>
        <w:t>model</w:t>
      </w:r>
      <w:r w:rsidRPr="008A62D7">
        <w:rPr>
          <w:lang w:val="en-GB"/>
        </w:rPr>
        <w:t xml:space="preserve"> parameters. </w:t>
      </w:r>
      <w:r w:rsidR="00A52AAF" w:rsidRPr="008A62D7">
        <w:rPr>
          <w:lang w:val="en-GB"/>
        </w:rPr>
        <w:t xml:space="preserve">Without setting </w:t>
      </w:r>
      <w:r w:rsidR="00D00200" w:rsidRPr="008A62D7">
        <w:rPr>
          <w:lang w:val="en-GB"/>
        </w:rPr>
        <w:t>these parameters</w:t>
      </w:r>
      <w:r w:rsidR="00A52AAF" w:rsidRPr="008A62D7">
        <w:rPr>
          <w:lang w:val="en-GB"/>
        </w:rPr>
        <w:t>, FOXI cannot be initialized.</w:t>
      </w:r>
      <w:r w:rsidR="00A52AAF" w:rsidRPr="008A62D7">
        <w:rPr>
          <w:lang w:val="en-GB"/>
        </w:rPr>
        <w:br/>
      </w:r>
    </w:p>
    <w:p w14:paraId="0A1CA9C5" w14:textId="5A0ADD5F" w:rsidR="00A52AAF" w:rsidRPr="008A62D7" w:rsidRDefault="00853FBE" w:rsidP="001507E8">
      <w:pPr>
        <w:pStyle w:val="ListParagraph"/>
        <w:numPr>
          <w:ilvl w:val="0"/>
          <w:numId w:val="13"/>
        </w:numPr>
        <w:rPr>
          <w:lang w:val="en-GB"/>
        </w:rPr>
      </w:pPr>
      <w:r w:rsidRPr="008A62D7">
        <w:rPr>
          <w:b/>
          <w:lang w:val="en-GB"/>
        </w:rPr>
        <w:t>FOXI</w:t>
      </w:r>
      <w:r w:rsidR="00A52AAF" w:rsidRPr="008A62D7">
        <w:rPr>
          <w:b/>
          <w:lang w:val="en-GB"/>
        </w:rPr>
        <w:t xml:space="preserve"> control panels (Field C)</w:t>
      </w:r>
      <w:r w:rsidR="00A52AAF" w:rsidRPr="008A62D7">
        <w:rPr>
          <w:lang w:val="en-GB"/>
        </w:rPr>
        <w:t>:</w:t>
      </w:r>
      <w:r w:rsidR="00A52AAF" w:rsidRPr="008A62D7">
        <w:rPr>
          <w:lang w:val="en-GB"/>
        </w:rPr>
        <w:br/>
        <w:t xml:space="preserve">This block comprises eight buttons </w:t>
      </w:r>
      <w:r w:rsidR="00D00200" w:rsidRPr="008A62D7">
        <w:rPr>
          <w:lang w:val="en-GB"/>
        </w:rPr>
        <w:t>each</w:t>
      </w:r>
      <w:r w:rsidR="00A52AAF" w:rsidRPr="008A62D7">
        <w:rPr>
          <w:lang w:val="en-GB"/>
        </w:rPr>
        <w:t xml:space="preserve"> </w:t>
      </w:r>
      <w:r w:rsidR="00F518BC" w:rsidRPr="008A62D7">
        <w:rPr>
          <w:lang w:val="en-GB"/>
        </w:rPr>
        <w:t>providing</w:t>
      </w:r>
      <w:r w:rsidR="00D00200" w:rsidRPr="008A62D7">
        <w:rPr>
          <w:lang w:val="en-GB"/>
        </w:rPr>
        <w:t xml:space="preserve"> </w:t>
      </w:r>
      <w:r w:rsidR="00A52AAF" w:rsidRPr="008A62D7">
        <w:rPr>
          <w:lang w:val="en-GB"/>
        </w:rPr>
        <w:t>the operator</w:t>
      </w:r>
      <w:r w:rsidR="00D00200" w:rsidRPr="008A62D7">
        <w:rPr>
          <w:lang w:val="en-GB"/>
        </w:rPr>
        <w:t xml:space="preserve"> with</w:t>
      </w:r>
      <w:r w:rsidR="00A52AAF" w:rsidRPr="008A62D7">
        <w:rPr>
          <w:lang w:val="en-GB"/>
        </w:rPr>
        <w:t xml:space="preserve"> control over the data stream by regulating the input</w:t>
      </w:r>
      <w:r w:rsidRPr="008A62D7">
        <w:rPr>
          <w:lang w:val="en-GB"/>
        </w:rPr>
        <w:t xml:space="preserve"> and output</w:t>
      </w:r>
      <w:r w:rsidR="00A52AAF" w:rsidRPr="008A62D7">
        <w:rPr>
          <w:lang w:val="en-GB"/>
        </w:rPr>
        <w:t xml:space="preserve">, as well as </w:t>
      </w:r>
      <w:r w:rsidRPr="008A62D7">
        <w:rPr>
          <w:lang w:val="en-GB"/>
        </w:rPr>
        <w:t>over</w:t>
      </w:r>
      <w:r w:rsidR="00A52AAF" w:rsidRPr="008A62D7">
        <w:rPr>
          <w:lang w:val="en-GB"/>
        </w:rPr>
        <w:t xml:space="preserve"> </w:t>
      </w:r>
      <w:r w:rsidRPr="008A62D7">
        <w:rPr>
          <w:lang w:val="en-GB"/>
        </w:rPr>
        <w:t xml:space="preserve">parameters </w:t>
      </w:r>
      <w:r w:rsidR="00F518BC" w:rsidRPr="008A62D7">
        <w:rPr>
          <w:lang w:val="en-GB"/>
        </w:rPr>
        <w:t xml:space="preserve">that </w:t>
      </w:r>
      <w:r w:rsidRPr="008A62D7">
        <w:rPr>
          <w:lang w:val="en-GB"/>
        </w:rPr>
        <w:t xml:space="preserve">govern the </w:t>
      </w:r>
      <w:r w:rsidR="00A52AAF" w:rsidRPr="008A62D7">
        <w:rPr>
          <w:lang w:val="en-GB"/>
        </w:rPr>
        <w:t>data processing</w:t>
      </w:r>
      <w:r w:rsidRPr="008A62D7">
        <w:rPr>
          <w:lang w:val="en-GB"/>
        </w:rPr>
        <w:t xml:space="preserve"> routines within </w:t>
      </w:r>
      <w:r w:rsidR="00A52AAF" w:rsidRPr="008A62D7">
        <w:rPr>
          <w:lang w:val="en-GB"/>
        </w:rPr>
        <w:t>FOXI.</w:t>
      </w:r>
      <w:r w:rsidR="00AF5623" w:rsidRPr="008A62D7">
        <w:rPr>
          <w:lang w:val="en-GB"/>
        </w:rPr>
        <w:br/>
      </w:r>
    </w:p>
    <w:p w14:paraId="2A9B8CDC" w14:textId="0907C41B" w:rsidR="00AA655A" w:rsidRPr="008A62D7" w:rsidRDefault="00AF5623" w:rsidP="001507E8">
      <w:pPr>
        <w:pStyle w:val="ListParagraph"/>
        <w:numPr>
          <w:ilvl w:val="0"/>
          <w:numId w:val="13"/>
        </w:numPr>
        <w:rPr>
          <w:lang w:val="en-GB"/>
        </w:rPr>
      </w:pPr>
      <w:r w:rsidRPr="008A62D7">
        <w:rPr>
          <w:b/>
          <w:lang w:val="en-GB"/>
        </w:rPr>
        <w:t>Include Observations (Field D)</w:t>
      </w:r>
      <w:r w:rsidRPr="008A62D7">
        <w:rPr>
          <w:lang w:val="en-GB"/>
        </w:rPr>
        <w:t>:</w:t>
      </w:r>
      <w:r w:rsidRPr="008A62D7">
        <w:rPr>
          <w:lang w:val="en-GB"/>
        </w:rPr>
        <w:br/>
        <w:t>The operator can manually add plume heights and MER estimates via these two buttons.</w:t>
      </w:r>
      <w:del w:id="970" w:author="Dioguardi, Fabio" w:date="2019-01-25T16:22:00Z">
        <w:r w:rsidRPr="008A62D7" w:rsidDel="00AB24D3">
          <w:rPr>
            <w:lang w:val="en-GB"/>
          </w:rPr>
          <w:br/>
        </w:r>
      </w:del>
    </w:p>
    <w:p w14:paraId="785C53CC" w14:textId="21677B5E" w:rsidR="00AF5623" w:rsidRPr="008A62D7" w:rsidRDefault="00AF5623" w:rsidP="00AA655A">
      <w:pPr>
        <w:rPr>
          <w:rFonts w:eastAsia="Calibri"/>
          <w:szCs w:val="22"/>
          <w:lang w:val="en-GB"/>
        </w:rPr>
      </w:pPr>
    </w:p>
    <w:p w14:paraId="60838BA1" w14:textId="11CA17D1" w:rsidR="00AF5623" w:rsidRPr="008A62D7" w:rsidRDefault="00AF5623" w:rsidP="001507E8">
      <w:pPr>
        <w:pStyle w:val="ListParagraph"/>
        <w:numPr>
          <w:ilvl w:val="0"/>
          <w:numId w:val="13"/>
        </w:numPr>
        <w:rPr>
          <w:lang w:val="en-GB"/>
        </w:rPr>
      </w:pPr>
      <w:r w:rsidRPr="008A62D7">
        <w:rPr>
          <w:b/>
          <w:lang w:val="en-GB"/>
        </w:rPr>
        <w:t>Status overview (Field E)</w:t>
      </w:r>
      <w:r w:rsidRPr="008A62D7">
        <w:rPr>
          <w:lang w:val="en-GB"/>
        </w:rPr>
        <w:t>:</w:t>
      </w:r>
    </w:p>
    <w:p w14:paraId="15C882E1" w14:textId="086BA4F0" w:rsidR="009A3BCE" w:rsidRPr="008A62D7" w:rsidRDefault="00AF5623" w:rsidP="00AF5623">
      <w:pPr>
        <w:pStyle w:val="ListParagraph"/>
        <w:rPr>
          <w:lang w:val="en-GB"/>
        </w:rPr>
      </w:pPr>
      <w:r w:rsidRPr="008A62D7">
        <w:rPr>
          <w:lang w:val="en-GB"/>
        </w:rPr>
        <w:t>This display informs the operator</w:t>
      </w:r>
      <w:r w:rsidR="00D00200" w:rsidRPr="008A62D7">
        <w:rPr>
          <w:lang w:val="en-GB"/>
        </w:rPr>
        <w:t xml:space="preserve"> of the status of the system.</w:t>
      </w:r>
      <w:r w:rsidR="005723AC" w:rsidRPr="008A62D7">
        <w:rPr>
          <w:lang w:val="en-GB"/>
        </w:rPr>
        <w:t xml:space="preserve"> </w:t>
      </w:r>
      <w:r w:rsidR="00D00200" w:rsidRPr="008A62D7">
        <w:rPr>
          <w:lang w:val="en-GB"/>
        </w:rPr>
        <w:t>When an action by the operator is required, a warning is issued, highlighted in yellow.</w:t>
      </w:r>
      <w:r w:rsidR="005723AC" w:rsidRPr="008A62D7">
        <w:rPr>
          <w:lang w:val="en-GB"/>
        </w:rPr>
        <w:t xml:space="preserve"> </w:t>
      </w:r>
      <w:r w:rsidR="00D00200" w:rsidRPr="008A62D7">
        <w:rPr>
          <w:lang w:val="en-GB"/>
        </w:rPr>
        <w:t>For example</w:t>
      </w:r>
      <w:del w:id="971" w:author="Dioguardi, Fabio" w:date="2018-11-07T14:01:00Z">
        <w:r w:rsidR="00D00200" w:rsidRPr="008A62D7" w:rsidDel="006930F9">
          <w:rPr>
            <w:lang w:val="en-GB"/>
          </w:rPr>
          <w:delText>, in</w:delText>
        </w:r>
        <w:r w:rsidR="002B459C" w:rsidRPr="008A62D7" w:rsidDel="006930F9">
          <w:rPr>
            <w:lang w:val="en-GB"/>
          </w:rPr>
          <w:delText xml:space="preserve"> </w:delText>
        </w:r>
        <w:r w:rsidR="002B459C" w:rsidRPr="008A62D7" w:rsidDel="006930F9">
          <w:rPr>
            <w:lang w:val="en-GB"/>
          </w:rPr>
          <w:fldChar w:fldCharType="begin"/>
        </w:r>
        <w:r w:rsidR="002B459C" w:rsidRPr="008A62D7" w:rsidDel="006930F9">
          <w:rPr>
            <w:lang w:val="en-GB"/>
          </w:rPr>
          <w:delInstrText xml:space="preserve"> REF _Ref482270982 \h </w:delInstrText>
        </w:r>
        <w:r w:rsidR="002B459C" w:rsidRPr="008A62D7" w:rsidDel="006930F9">
          <w:rPr>
            <w:lang w:val="en-GB"/>
          </w:rPr>
        </w:r>
        <w:r w:rsidR="002B459C" w:rsidRPr="008A62D7" w:rsidDel="006930F9">
          <w:rPr>
            <w:lang w:val="en-GB"/>
          </w:rPr>
          <w:fldChar w:fldCharType="separate"/>
        </w:r>
        <w:r w:rsidR="00DE7C99" w:rsidRPr="008A62D7" w:rsidDel="006930F9">
          <w:rPr>
            <w:lang w:val="en-GB"/>
          </w:rPr>
          <w:delText xml:space="preserve">Figure </w:delText>
        </w:r>
        <w:r w:rsidR="00DE7C99" w:rsidRPr="008A62D7" w:rsidDel="006930F9">
          <w:rPr>
            <w:noProof/>
            <w:lang w:val="en-GB"/>
          </w:rPr>
          <w:delText>14</w:delText>
        </w:r>
        <w:r w:rsidR="002B459C" w:rsidRPr="008A62D7" w:rsidDel="006930F9">
          <w:rPr>
            <w:lang w:val="en-GB"/>
          </w:rPr>
          <w:fldChar w:fldCharType="end"/>
        </w:r>
        <w:r w:rsidR="00D00200" w:rsidRPr="008A62D7" w:rsidDel="006930F9">
          <w:rPr>
            <w:lang w:val="en-GB"/>
          </w:rPr>
          <w:delText xml:space="preserve">, </w:delText>
        </w:r>
      </w:del>
      <w:ins w:id="972" w:author="Dioguardi, Fabio" w:date="2018-11-07T14:01:00Z">
        <w:r w:rsidR="006930F9">
          <w:rPr>
            <w:lang w:val="en-GB"/>
          </w:rPr>
          <w:t xml:space="preserve"> if </w:t>
        </w:r>
      </w:ins>
      <w:r w:rsidR="00D00200" w:rsidRPr="008A62D7">
        <w:rPr>
          <w:lang w:val="en-GB"/>
        </w:rPr>
        <w:t>the system has not yet received a configuration file, and a</w:t>
      </w:r>
      <w:r w:rsidR="00056C28" w:rsidRPr="008A62D7">
        <w:rPr>
          <w:lang w:val="en-GB"/>
        </w:rPr>
        <w:t>n</w:t>
      </w:r>
      <w:r w:rsidR="00D00200" w:rsidRPr="008A62D7">
        <w:rPr>
          <w:lang w:val="en-GB"/>
        </w:rPr>
        <w:t xml:space="preserve"> appropriate warning has been issued, </w:t>
      </w:r>
      <w:r w:rsidR="009A3BCE" w:rsidRPr="008A62D7">
        <w:rPr>
          <w:lang w:val="en-GB"/>
        </w:rPr>
        <w:t>stating</w:t>
      </w:r>
      <w:r w:rsidRPr="008A62D7">
        <w:rPr>
          <w:lang w:val="en-GB"/>
        </w:rPr>
        <w:t>:</w:t>
      </w:r>
    </w:p>
    <w:p w14:paraId="75818BA6" w14:textId="5D5C636C" w:rsidR="00D00200" w:rsidRDefault="009A3BCE" w:rsidP="00D00136">
      <w:pPr>
        <w:rPr>
          <w:ins w:id="973" w:author="Dioguardi, Fabio" w:date="2018-11-07T14:03:00Z"/>
          <w:lang w:val="en-GB"/>
        </w:rPr>
      </w:pPr>
      <w:r w:rsidRPr="008A62D7">
        <w:rPr>
          <w:rFonts w:ascii="Courier New" w:hAnsi="Courier New" w:cs="Courier New"/>
          <w:color w:val="006600"/>
          <w:lang w:val="en-GB"/>
        </w:rPr>
        <w:t>!!!NOTE: Set initial parameters and activate plume height sensors!!!</w:t>
      </w:r>
      <w:r w:rsidRPr="008A62D7">
        <w:rPr>
          <w:lang w:val="en-GB"/>
        </w:rPr>
        <w:br/>
        <w:t xml:space="preserve"> </w:t>
      </w:r>
      <w:r w:rsidRPr="008A62D7">
        <w:rPr>
          <w:lang w:val="en-GB"/>
        </w:rPr>
        <w:tab/>
      </w:r>
    </w:p>
    <w:p w14:paraId="3C5F00F9" w14:textId="5CCA5FE5" w:rsidR="006930F9" w:rsidRPr="00B67D12" w:rsidRDefault="006930F9" w:rsidP="00B67D12">
      <w:pPr>
        <w:pStyle w:val="ListParagraph"/>
        <w:numPr>
          <w:ilvl w:val="0"/>
          <w:numId w:val="54"/>
        </w:numPr>
        <w:rPr>
          <w:ins w:id="974" w:author="Dioguardi, Fabio" w:date="2018-11-07T14:03:00Z"/>
          <w:b/>
          <w:lang w:val="en-GB"/>
        </w:rPr>
      </w:pPr>
      <w:ins w:id="975" w:author="Dioguardi, Fabio" w:date="2018-11-07T14:03:00Z">
        <w:r w:rsidRPr="00B67D12">
          <w:rPr>
            <w:b/>
            <w:lang w:val="en-GB"/>
          </w:rPr>
          <w:t>Quit button (Field F):</w:t>
        </w:r>
      </w:ins>
    </w:p>
    <w:p w14:paraId="5ACDC974" w14:textId="56F09253" w:rsidR="006930F9" w:rsidRPr="00B67D12" w:rsidRDefault="00B1475F" w:rsidP="00B67D12">
      <w:pPr>
        <w:pStyle w:val="ListParagraph"/>
        <w:rPr>
          <w:lang w:val="en-GB"/>
        </w:rPr>
      </w:pPr>
      <w:ins w:id="976" w:author="Dioguardi, Fabio" w:date="2019-01-23T16:20:00Z">
        <w:r>
          <w:rPr>
            <w:lang w:val="en-GB"/>
          </w:rPr>
          <w:t xml:space="preserve">If </w:t>
        </w:r>
      </w:ins>
      <w:ins w:id="977" w:author="Dioguardi, Fabio" w:date="2018-11-07T14:03:00Z">
        <w:r w:rsidR="006930F9">
          <w:rPr>
            <w:lang w:val="en-GB"/>
          </w:rPr>
          <w:t xml:space="preserve">clicked during the execution of FOXI, </w:t>
        </w:r>
      </w:ins>
      <w:ins w:id="978" w:author="Dioguardi, Fabio" w:date="2019-01-23T16:21:00Z">
        <w:r>
          <w:rPr>
            <w:lang w:val="en-GB"/>
          </w:rPr>
          <w:t xml:space="preserve">this button </w:t>
        </w:r>
      </w:ins>
      <w:ins w:id="979" w:author="Dioguardi, Fabio" w:date="2018-11-07T14:03:00Z">
        <w:r w:rsidR="006A5CA4">
          <w:rPr>
            <w:lang w:val="en-GB"/>
          </w:rPr>
          <w:t xml:space="preserve">stops FOXI and FIX, </w:t>
        </w:r>
      </w:ins>
      <w:ins w:id="980" w:author="Dioguardi, Fabio" w:date="2019-01-25T16:22:00Z">
        <w:r w:rsidR="00AB24D3">
          <w:rPr>
            <w:lang w:val="en-GB"/>
          </w:rPr>
          <w:t xml:space="preserve">the </w:t>
        </w:r>
      </w:ins>
      <w:ins w:id="981" w:author="Dioguardi, Fabio" w:date="2018-11-07T14:03:00Z">
        <w:r w:rsidR="006A5CA4">
          <w:rPr>
            <w:lang w:val="en-GB"/>
          </w:rPr>
          <w:t>latter</w:t>
        </w:r>
      </w:ins>
      <w:ins w:id="982" w:author="Dioguardi, Fabio" w:date="2019-01-25T16:22:00Z">
        <w:r w:rsidR="00AB24D3">
          <w:rPr>
            <w:lang w:val="en-GB"/>
          </w:rPr>
          <w:t xml:space="preserve"> is it</w:t>
        </w:r>
      </w:ins>
      <w:ins w:id="983" w:author="Dioguardi, Fabio" w:date="2018-11-07T14:03:00Z">
        <w:r w:rsidR="006A5CA4">
          <w:rPr>
            <w:lang w:val="en-GB"/>
          </w:rPr>
          <w:t xml:space="preserve"> has been left running</w:t>
        </w:r>
        <w:r w:rsidR="006930F9">
          <w:rPr>
            <w:lang w:val="en-GB"/>
          </w:rPr>
          <w:t xml:space="preserve">. When FOXI is stopped, all the output files (log files, plots, downloaded and elaborated weather data) are moved from the working folder into a folder called </w:t>
        </w:r>
      </w:ins>
      <w:ins w:id="984" w:author="Dioguardi, Fabio" w:date="2018-11-07T14:05:00Z">
        <w:r w:rsidR="006930F9">
          <w:rPr>
            <w:lang w:val="en-GB"/>
          </w:rPr>
          <w:t>“run_YYYYMMDDHHMM”</w:t>
        </w:r>
        <w:r w:rsidR="00B67D12">
          <w:rPr>
            <w:lang w:val="en-GB"/>
          </w:rPr>
          <w:t xml:space="preserve">, where YYYY, MM, DD, HH, MM are the year, month, day, hour and minute </w:t>
        </w:r>
      </w:ins>
      <w:ins w:id="985" w:author="Dioguardi, Fabio" w:date="2019-01-23T16:21:00Z">
        <w:r w:rsidR="006A5CA4">
          <w:rPr>
            <w:lang w:val="en-GB"/>
          </w:rPr>
          <w:t>of the time instant when</w:t>
        </w:r>
      </w:ins>
      <w:ins w:id="986" w:author="Dioguardi, Fabio" w:date="2018-11-07T14:05:00Z">
        <w:r w:rsidR="006A5CA4">
          <w:rPr>
            <w:lang w:val="en-GB"/>
          </w:rPr>
          <w:t xml:space="preserve"> FOXI has been</w:t>
        </w:r>
        <w:r w:rsidR="00B67D12">
          <w:rPr>
            <w:lang w:val="en-GB"/>
          </w:rPr>
          <w:t xml:space="preserve"> initialized.</w:t>
        </w:r>
      </w:ins>
    </w:p>
    <w:p w14:paraId="31908EFC" w14:textId="4A1414F9" w:rsidR="00AF5623" w:rsidRPr="008A62D7" w:rsidDel="006930F9" w:rsidRDefault="00D00200" w:rsidP="00056C28">
      <w:pPr>
        <w:ind w:left="709" w:firstLine="11"/>
        <w:rPr>
          <w:del w:id="987" w:author="Dioguardi, Fabio" w:date="2018-11-07T14:01:00Z"/>
          <w:lang w:val="en-GB"/>
        </w:rPr>
      </w:pPr>
      <w:del w:id="988" w:author="Dioguardi, Fabio" w:date="2018-11-07T14:01:00Z">
        <w:r w:rsidRPr="008A62D7" w:rsidDel="006930F9">
          <w:rPr>
            <w:lang w:val="en-GB"/>
          </w:rPr>
          <w:delText>If no action by the operator</w:delText>
        </w:r>
        <w:r w:rsidR="00AD5328" w:rsidRPr="008A62D7" w:rsidDel="006930F9">
          <w:rPr>
            <w:lang w:val="en-GB"/>
          </w:rPr>
          <w:delText xml:space="preserve"> is required</w:delText>
        </w:r>
        <w:r w:rsidRPr="008A62D7" w:rsidDel="006930F9">
          <w:rPr>
            <w:lang w:val="en-GB"/>
          </w:rPr>
          <w:delText xml:space="preserve">, </w:delText>
        </w:r>
        <w:r w:rsidR="00D00136" w:rsidRPr="008A62D7" w:rsidDel="006930F9">
          <w:rPr>
            <w:lang w:val="en-GB"/>
          </w:rPr>
          <w:delText>a message highlighted in green is displayed stating that the system</w:delText>
        </w:r>
        <w:r w:rsidRPr="008A62D7" w:rsidDel="006930F9">
          <w:rPr>
            <w:lang w:val="en-GB"/>
          </w:rPr>
          <w:delText xml:space="preserve"> </w:delText>
        </w:r>
        <w:r w:rsidR="00D00136" w:rsidRPr="008A62D7" w:rsidDel="006930F9">
          <w:rPr>
            <w:lang w:val="en-GB"/>
          </w:rPr>
          <w:delText xml:space="preserve">parameters are initialized, as shown in </w:delText>
        </w:r>
        <w:r w:rsidR="002B459C" w:rsidRPr="008A62D7" w:rsidDel="006930F9">
          <w:rPr>
            <w:lang w:val="en-GB"/>
          </w:rPr>
          <w:fldChar w:fldCharType="begin"/>
        </w:r>
        <w:r w:rsidR="002B459C" w:rsidRPr="008A62D7" w:rsidDel="006930F9">
          <w:rPr>
            <w:lang w:val="en-GB"/>
          </w:rPr>
          <w:delInstrText xml:space="preserve"> REF _Ref482271498 \h </w:delInstrText>
        </w:r>
        <w:r w:rsidR="002B459C" w:rsidRPr="008A62D7" w:rsidDel="006930F9">
          <w:rPr>
            <w:lang w:val="en-GB"/>
          </w:rPr>
        </w:r>
        <w:r w:rsidR="002B459C" w:rsidRPr="008A62D7" w:rsidDel="006930F9">
          <w:rPr>
            <w:lang w:val="en-GB"/>
          </w:rPr>
          <w:fldChar w:fldCharType="separate"/>
        </w:r>
        <w:r w:rsidR="00DE7C99" w:rsidRPr="008A62D7" w:rsidDel="006930F9">
          <w:rPr>
            <w:lang w:val="en-GB"/>
          </w:rPr>
          <w:delText xml:space="preserve">Figure </w:delText>
        </w:r>
        <w:r w:rsidR="00DE7C99" w:rsidRPr="008A62D7" w:rsidDel="006930F9">
          <w:rPr>
            <w:noProof/>
            <w:lang w:val="en-GB"/>
          </w:rPr>
          <w:delText>15</w:delText>
        </w:r>
        <w:r w:rsidR="002B459C" w:rsidRPr="008A62D7" w:rsidDel="006930F9">
          <w:rPr>
            <w:lang w:val="en-GB"/>
          </w:rPr>
          <w:fldChar w:fldCharType="end"/>
        </w:r>
        <w:r w:rsidR="00D00136" w:rsidRPr="008A62D7" w:rsidDel="006930F9">
          <w:rPr>
            <w:lang w:val="en-GB"/>
          </w:rPr>
          <w:delText>.</w:delText>
        </w:r>
      </w:del>
    </w:p>
    <w:p w14:paraId="09D3FB67" w14:textId="7F7567C6" w:rsidR="00D00136" w:rsidRPr="008A62D7" w:rsidDel="006930F9" w:rsidRDefault="00D00136" w:rsidP="00D00136">
      <w:pPr>
        <w:rPr>
          <w:del w:id="989" w:author="Dioguardi, Fabio" w:date="2018-11-07T14:01:00Z"/>
          <w:lang w:val="en-GB"/>
        </w:rPr>
      </w:pPr>
    </w:p>
    <w:p w14:paraId="7C68FD81" w14:textId="0939D22A" w:rsidR="002B459C" w:rsidRPr="008A62D7" w:rsidDel="006930F9" w:rsidRDefault="002B459C" w:rsidP="002B459C">
      <w:pPr>
        <w:keepNext/>
        <w:jc w:val="center"/>
        <w:rPr>
          <w:del w:id="990" w:author="Dioguardi, Fabio" w:date="2018-11-07T14:01:00Z"/>
          <w:lang w:val="en-GB"/>
        </w:rPr>
      </w:pPr>
    </w:p>
    <w:p w14:paraId="04A4C391" w14:textId="6D7EF9DB" w:rsidR="00D00136" w:rsidRPr="008A62D7" w:rsidDel="006930F9" w:rsidRDefault="002B459C" w:rsidP="002B459C">
      <w:pPr>
        <w:pStyle w:val="Caption"/>
        <w:jc w:val="center"/>
        <w:rPr>
          <w:del w:id="991" w:author="Dioguardi, Fabio" w:date="2018-11-07T14:01:00Z"/>
          <w:lang w:val="en-GB"/>
        </w:rPr>
      </w:pPr>
      <w:bookmarkStart w:id="992" w:name="_Ref482271498"/>
      <w:del w:id="993" w:author="Dioguardi, Fabio" w:date="2018-11-07T14:01:00Z">
        <w:r w:rsidRPr="008A62D7" w:rsidDel="006930F9">
          <w:rPr>
            <w:lang w:val="en-GB"/>
          </w:rPr>
          <w:delText xml:space="preserve">Figure </w:delText>
        </w:r>
        <w:r w:rsidRPr="008A62D7" w:rsidDel="006930F9">
          <w:rPr>
            <w:iCs w:val="0"/>
            <w:lang w:val="en-GB"/>
          </w:rPr>
          <w:fldChar w:fldCharType="begin"/>
        </w:r>
        <w:r w:rsidRPr="008A62D7" w:rsidDel="006930F9">
          <w:rPr>
            <w:lang w:val="en-GB"/>
          </w:rPr>
          <w:delInstrText xml:space="preserve"> SEQ Figure \* ARABIC </w:delInstrText>
        </w:r>
        <w:r w:rsidRPr="008A62D7" w:rsidDel="006930F9">
          <w:rPr>
            <w:iCs w:val="0"/>
            <w:lang w:val="en-GB"/>
          </w:rPr>
          <w:fldChar w:fldCharType="separate"/>
        </w:r>
      </w:del>
      <w:del w:id="994" w:author="Dioguardi, Fabio" w:date="2018-11-07T10:11:00Z">
        <w:r w:rsidR="00DE7C99" w:rsidRPr="008A62D7" w:rsidDel="00A3487B">
          <w:rPr>
            <w:noProof/>
            <w:lang w:val="en-GB"/>
          </w:rPr>
          <w:delText>15</w:delText>
        </w:r>
      </w:del>
      <w:del w:id="995" w:author="Dioguardi, Fabio" w:date="2018-11-07T14:01:00Z">
        <w:r w:rsidRPr="008A62D7" w:rsidDel="006930F9">
          <w:rPr>
            <w:iCs w:val="0"/>
            <w:lang w:val="en-GB"/>
          </w:rPr>
          <w:fldChar w:fldCharType="end"/>
        </w:r>
        <w:bookmarkEnd w:id="992"/>
        <w:r w:rsidRPr="008A62D7" w:rsidDel="006930F9">
          <w:rPr>
            <w:lang w:val="en-GB"/>
          </w:rPr>
          <w:delText>: Operation control board after successful initialization of system parameters</w:delText>
        </w:r>
      </w:del>
    </w:p>
    <w:p w14:paraId="5A95B509" w14:textId="6DE93FCB" w:rsidR="000170D8" w:rsidRPr="008A62D7" w:rsidRDefault="000170D8" w:rsidP="00D00136">
      <w:pPr>
        <w:rPr>
          <w:lang w:val="en-GB"/>
        </w:rPr>
      </w:pPr>
      <w:r w:rsidRPr="008A62D7">
        <w:rPr>
          <w:lang w:val="en-GB"/>
        </w:rPr>
        <w:t>The following sections describe all sub</w:t>
      </w:r>
      <w:r w:rsidR="001F0B5D" w:rsidRPr="008A62D7">
        <w:rPr>
          <w:lang w:val="en-GB"/>
        </w:rPr>
        <w:t>menus</w:t>
      </w:r>
      <w:r w:rsidRPr="008A62D7">
        <w:rPr>
          <w:lang w:val="en-GB"/>
        </w:rPr>
        <w:t xml:space="preserve"> </w:t>
      </w:r>
      <w:r w:rsidR="001F0B5D" w:rsidRPr="008A62D7">
        <w:rPr>
          <w:lang w:val="en-GB"/>
        </w:rPr>
        <w:t>that</w:t>
      </w:r>
      <w:r w:rsidRPr="008A62D7">
        <w:rPr>
          <w:lang w:val="en-GB"/>
        </w:rPr>
        <w:t xml:space="preserve"> are accessible via the </w:t>
      </w:r>
      <w:r w:rsidR="006A363A" w:rsidRPr="008A62D7">
        <w:rPr>
          <w:lang w:val="en-GB"/>
        </w:rPr>
        <w:t>Operation Control Board</w:t>
      </w:r>
      <w:r w:rsidR="00D00200" w:rsidRPr="008A62D7">
        <w:rPr>
          <w:lang w:val="en-GB"/>
        </w:rPr>
        <w:t xml:space="preserve"> that</w:t>
      </w:r>
      <w:r w:rsidR="001F0B5D" w:rsidRPr="008A62D7">
        <w:rPr>
          <w:lang w:val="en-GB"/>
        </w:rPr>
        <w:t xml:space="preserve"> </w:t>
      </w:r>
      <w:r w:rsidRPr="008A62D7">
        <w:rPr>
          <w:lang w:val="en-GB"/>
        </w:rPr>
        <w:t xml:space="preserve">can be activated by clicking on the </w:t>
      </w:r>
      <w:r w:rsidR="00D00200" w:rsidRPr="008A62D7">
        <w:rPr>
          <w:lang w:val="en-GB"/>
        </w:rPr>
        <w:t xml:space="preserve">corresponding </w:t>
      </w:r>
      <w:r w:rsidRPr="008A62D7">
        <w:rPr>
          <w:lang w:val="en-GB"/>
        </w:rPr>
        <w:t xml:space="preserve">buttons. Note that </w:t>
      </w:r>
      <w:r w:rsidR="00722917" w:rsidRPr="008A62D7">
        <w:rPr>
          <w:lang w:val="en-GB"/>
        </w:rPr>
        <w:t>when a submenu is opened the</w:t>
      </w:r>
      <w:r w:rsidRPr="008A62D7">
        <w:rPr>
          <w:lang w:val="en-GB"/>
        </w:rPr>
        <w:t xml:space="preserve"> </w:t>
      </w:r>
      <w:r w:rsidR="006A363A" w:rsidRPr="008A62D7">
        <w:rPr>
          <w:lang w:val="en-GB"/>
        </w:rPr>
        <w:t>Operation Control Board</w:t>
      </w:r>
      <w:r w:rsidRPr="008A62D7">
        <w:rPr>
          <w:lang w:val="en-GB"/>
        </w:rPr>
        <w:t xml:space="preserve"> stays visible and active.</w:t>
      </w:r>
      <w:r w:rsidR="00436533" w:rsidRPr="008A62D7">
        <w:rPr>
          <w:lang w:val="en-GB"/>
        </w:rPr>
        <w:t xml:space="preserve"> Hence, several submenus/windows can be opened </w:t>
      </w:r>
      <w:r w:rsidR="00AD5328" w:rsidRPr="008A62D7">
        <w:rPr>
          <w:lang w:val="en-GB"/>
        </w:rPr>
        <w:t>simultaneously</w:t>
      </w:r>
      <w:r w:rsidR="00436533" w:rsidRPr="008A62D7">
        <w:rPr>
          <w:lang w:val="en-GB"/>
        </w:rPr>
        <w:t>.</w:t>
      </w:r>
    </w:p>
    <w:p w14:paraId="3C4EF828" w14:textId="77777777" w:rsidR="000170D8" w:rsidRPr="008A62D7" w:rsidRDefault="000170D8" w:rsidP="00D00136">
      <w:pPr>
        <w:rPr>
          <w:lang w:val="en-GB"/>
        </w:rPr>
      </w:pPr>
    </w:p>
    <w:p w14:paraId="2754BE8D" w14:textId="77777777" w:rsidR="001F0B5D" w:rsidRPr="008A62D7" w:rsidRDefault="001F0B5D" w:rsidP="00D00136">
      <w:pPr>
        <w:rPr>
          <w:lang w:val="en-GB"/>
        </w:rPr>
      </w:pPr>
    </w:p>
    <w:p w14:paraId="0A6E8F7A" w14:textId="77777777" w:rsidR="00CD42AA" w:rsidRPr="008A62D7" w:rsidRDefault="00CD42AA">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791EF046" w14:textId="013A1178" w:rsidR="001F0B5D" w:rsidRPr="008A62D7" w:rsidRDefault="001F0B5D" w:rsidP="0010418F">
      <w:pPr>
        <w:pStyle w:val="Heading2"/>
        <w:rPr>
          <w:lang w:val="en-GB"/>
        </w:rPr>
      </w:pPr>
      <w:r w:rsidRPr="008A62D7">
        <w:rPr>
          <w:lang w:val="en-GB"/>
        </w:rPr>
        <w:lastRenderedPageBreak/>
        <w:t xml:space="preserve"> </w:t>
      </w:r>
      <w:bookmarkStart w:id="996" w:name="_Toc536110893"/>
      <w:r w:rsidRPr="008A62D7">
        <w:rPr>
          <w:lang w:val="en-GB"/>
        </w:rPr>
        <w:t>“Set Model Parameters”</w:t>
      </w:r>
      <w:bookmarkEnd w:id="996"/>
    </w:p>
    <w:p w14:paraId="32F4B174" w14:textId="77777777" w:rsidR="001F0B5D" w:rsidRPr="008A62D7" w:rsidRDefault="001F0B5D" w:rsidP="00D00136">
      <w:pPr>
        <w:rPr>
          <w:lang w:val="en-GB"/>
        </w:rPr>
      </w:pPr>
    </w:p>
    <w:p w14:paraId="250679A1" w14:textId="339F0255" w:rsidR="00F94869" w:rsidRPr="008A62D7" w:rsidRDefault="001F0B5D" w:rsidP="002B459C">
      <w:pPr>
        <w:rPr>
          <w:lang w:val="en-GB"/>
        </w:rPr>
      </w:pPr>
      <w:r w:rsidRPr="008A62D7">
        <w:rPr>
          <w:lang w:val="en-GB"/>
        </w:rPr>
        <w:t>After</w:t>
      </w:r>
      <w:r w:rsidR="000170D8" w:rsidRPr="008A62D7">
        <w:rPr>
          <w:lang w:val="en-GB"/>
        </w:rPr>
        <w:t xml:space="preserve"> launching FIX in </w:t>
      </w:r>
      <w:r w:rsidRPr="008A62D7">
        <w:rPr>
          <w:lang w:val="en-GB"/>
        </w:rPr>
        <w:t xml:space="preserve">order to </w:t>
      </w:r>
      <w:r w:rsidR="000170D8" w:rsidRPr="008A62D7">
        <w:rPr>
          <w:lang w:val="en-GB"/>
        </w:rPr>
        <w:t>prepar</w:t>
      </w:r>
      <w:r w:rsidRPr="008A62D7">
        <w:rPr>
          <w:lang w:val="en-GB"/>
        </w:rPr>
        <w:t>e</w:t>
      </w:r>
      <w:r w:rsidR="000170D8" w:rsidRPr="008A62D7">
        <w:rPr>
          <w:lang w:val="en-GB"/>
        </w:rPr>
        <w:t xml:space="preserve"> a new run of FOXI, it is always recommended to start </w:t>
      </w:r>
      <w:r w:rsidRPr="008A62D7">
        <w:rPr>
          <w:lang w:val="en-GB"/>
        </w:rPr>
        <w:t xml:space="preserve">with </w:t>
      </w:r>
      <w:r w:rsidR="000170D8" w:rsidRPr="008A62D7">
        <w:rPr>
          <w:lang w:val="en-GB"/>
        </w:rPr>
        <w:t>the parameter setting process</w:t>
      </w:r>
      <w:r w:rsidR="00AD5328" w:rsidRPr="008A62D7">
        <w:rPr>
          <w:lang w:val="en-GB"/>
        </w:rPr>
        <w:t xml:space="preserve"> by clicking </w:t>
      </w:r>
      <w:r w:rsidR="000170D8" w:rsidRPr="008A62D7">
        <w:rPr>
          <w:lang w:val="en-GB"/>
        </w:rPr>
        <w:t xml:space="preserve">on the “Set </w:t>
      </w:r>
      <w:r w:rsidR="00AD5328" w:rsidRPr="008A62D7">
        <w:rPr>
          <w:lang w:val="en-GB"/>
        </w:rPr>
        <w:t xml:space="preserve">Model </w:t>
      </w:r>
      <w:r w:rsidR="000170D8" w:rsidRPr="008A62D7">
        <w:rPr>
          <w:lang w:val="en-GB"/>
        </w:rPr>
        <w:t>Parameters” Button.</w:t>
      </w:r>
      <w:r w:rsidR="00D00200" w:rsidRPr="008A62D7">
        <w:rPr>
          <w:lang w:val="en-GB"/>
        </w:rPr>
        <w:t xml:space="preserve"> Indeed, FOXI cannot be run with</w:t>
      </w:r>
      <w:ins w:id="997" w:author="Dioguardi, Fabio" w:date="2018-11-08T15:33:00Z">
        <w:r w:rsidR="004B6092">
          <w:rPr>
            <w:lang w:val="en-GB"/>
          </w:rPr>
          <w:t>out</w:t>
        </w:r>
      </w:ins>
      <w:r w:rsidR="00D00200" w:rsidRPr="008A62D7">
        <w:rPr>
          <w:lang w:val="en-GB"/>
        </w:rPr>
        <w:t xml:space="preserve"> setting the initial parameters.</w:t>
      </w:r>
      <w:r w:rsidR="00F94869" w:rsidRPr="008A62D7">
        <w:rPr>
          <w:lang w:val="en-GB"/>
        </w:rPr>
        <w:t xml:space="preserve"> </w:t>
      </w:r>
    </w:p>
    <w:p w14:paraId="0CA15351" w14:textId="77777777" w:rsidR="00F94869" w:rsidRPr="008A62D7" w:rsidRDefault="00F94869" w:rsidP="00D00136">
      <w:pPr>
        <w:rPr>
          <w:lang w:val="en-GB"/>
        </w:rPr>
      </w:pPr>
    </w:p>
    <w:p w14:paraId="001D2B8A" w14:textId="7D781955" w:rsidR="003F754B" w:rsidRDefault="00F76E7C" w:rsidP="00D00136">
      <w:pPr>
        <w:rPr>
          <w:ins w:id="998" w:author="Dioguardi, Fabio" w:date="2019-01-25T16:23:00Z"/>
          <w:lang w:val="en-GB"/>
        </w:rPr>
      </w:pPr>
      <w:r w:rsidRPr="008A62D7">
        <w:rPr>
          <w:lang w:val="en-GB"/>
        </w:rPr>
        <w:t>T</w:t>
      </w:r>
      <w:r w:rsidR="001F0B5D" w:rsidRPr="008A62D7">
        <w:rPr>
          <w:lang w:val="en-GB"/>
        </w:rPr>
        <w:t xml:space="preserve">he setup </w:t>
      </w:r>
      <w:r w:rsidRPr="008A62D7">
        <w:rPr>
          <w:lang w:val="en-GB"/>
        </w:rPr>
        <w:t>menu</w:t>
      </w:r>
      <w:r w:rsidR="001F0B5D" w:rsidRPr="008A62D7">
        <w:rPr>
          <w:lang w:val="en-GB"/>
        </w:rPr>
        <w:t xml:space="preserve"> </w:t>
      </w:r>
      <w:r w:rsidR="00AD5328" w:rsidRPr="008A62D7">
        <w:rPr>
          <w:lang w:val="en-GB"/>
        </w:rPr>
        <w:t>that</w:t>
      </w:r>
      <w:r w:rsidRPr="008A62D7">
        <w:rPr>
          <w:lang w:val="en-GB"/>
        </w:rPr>
        <w:t xml:space="preserve"> </w:t>
      </w:r>
      <w:r w:rsidR="001F0B5D" w:rsidRPr="008A62D7">
        <w:rPr>
          <w:lang w:val="en-GB"/>
        </w:rPr>
        <w:t xml:space="preserve">pops up </w:t>
      </w:r>
      <w:r w:rsidRPr="008A62D7">
        <w:rPr>
          <w:lang w:val="en-GB"/>
        </w:rPr>
        <w:t xml:space="preserve">shows a list of entries, which are </w:t>
      </w:r>
      <w:r w:rsidR="0016037A" w:rsidRPr="008A62D7">
        <w:rPr>
          <w:lang w:val="en-GB"/>
        </w:rPr>
        <w:t xml:space="preserve">displayed </w:t>
      </w:r>
      <w:r w:rsidRPr="008A62D7">
        <w:rPr>
          <w:lang w:val="en-GB"/>
        </w:rPr>
        <w:t xml:space="preserve">in five </w:t>
      </w:r>
      <w:r w:rsidR="00C15620" w:rsidRPr="008A62D7">
        <w:rPr>
          <w:lang w:val="en-GB"/>
        </w:rPr>
        <w:t>groups</w:t>
      </w:r>
      <w:r w:rsidRPr="008A62D7">
        <w:rPr>
          <w:lang w:val="en-GB"/>
        </w:rPr>
        <w:t xml:space="preserve"> </w:t>
      </w:r>
      <w:r w:rsidR="001F0B5D" w:rsidRPr="008A62D7">
        <w:rPr>
          <w:lang w:val="en-GB"/>
        </w:rPr>
        <w:t xml:space="preserve">(see </w:t>
      </w:r>
      <w:del w:id="999" w:author="Dioguardi, Fabio" w:date="2018-11-08T15:33:00Z">
        <w:r w:rsidR="002B459C" w:rsidRPr="008A62D7" w:rsidDel="004B6092">
          <w:rPr>
            <w:lang w:val="en-GB"/>
          </w:rPr>
          <w:fldChar w:fldCharType="begin"/>
        </w:r>
        <w:r w:rsidR="002B459C" w:rsidRPr="008A62D7" w:rsidDel="004B6092">
          <w:rPr>
            <w:lang w:val="en-GB"/>
          </w:rPr>
          <w:delInstrText xml:space="preserve"> REF _Ref482271828 \h </w:delInstrText>
        </w:r>
        <w:r w:rsidR="002B459C" w:rsidRPr="008A62D7" w:rsidDel="004B6092">
          <w:rPr>
            <w:lang w:val="en-GB"/>
          </w:rPr>
        </w:r>
        <w:r w:rsidR="002B459C" w:rsidRPr="008A62D7" w:rsidDel="004B6092">
          <w:rPr>
            <w:lang w:val="en-GB"/>
          </w:rPr>
          <w:fldChar w:fldCharType="separate"/>
        </w:r>
        <w:r w:rsidR="00DE7C99" w:rsidRPr="008A62D7" w:rsidDel="004B6092">
          <w:rPr>
            <w:lang w:val="en-GB"/>
          </w:rPr>
          <w:delText xml:space="preserve">Figure </w:delText>
        </w:r>
        <w:r w:rsidR="00DE7C99" w:rsidRPr="008A62D7" w:rsidDel="004B6092">
          <w:rPr>
            <w:noProof/>
            <w:lang w:val="en-GB"/>
          </w:rPr>
          <w:delText>16</w:delText>
        </w:r>
        <w:r w:rsidR="002B459C" w:rsidRPr="008A62D7" w:rsidDel="004B6092">
          <w:rPr>
            <w:lang w:val="en-GB"/>
          </w:rPr>
          <w:fldChar w:fldCharType="end"/>
        </w:r>
      </w:del>
      <w:ins w:id="1000" w:author="Dioguardi, Fabio" w:date="2018-11-08T15:33:00Z">
        <w:r w:rsidR="004B6092">
          <w:rPr>
            <w:lang w:val="en-GB"/>
          </w:rPr>
          <w:t>Figure 17</w:t>
        </w:r>
      </w:ins>
      <w:r w:rsidR="001F0B5D" w:rsidRPr="008A62D7">
        <w:rPr>
          <w:lang w:val="en-GB"/>
        </w:rPr>
        <w:t>).</w:t>
      </w:r>
    </w:p>
    <w:p w14:paraId="0370D575" w14:textId="5ADE302E" w:rsidR="00926DA7" w:rsidRDefault="00926DA7" w:rsidP="00D00136">
      <w:pPr>
        <w:rPr>
          <w:ins w:id="1001" w:author="Dioguardi, Fabio" w:date="2019-01-25T16:23:00Z"/>
          <w:lang w:val="en-GB"/>
        </w:rPr>
      </w:pPr>
    </w:p>
    <w:p w14:paraId="00F9572C" w14:textId="77777777" w:rsidR="00926DA7" w:rsidRDefault="00926DA7" w:rsidP="00926DA7">
      <w:pPr>
        <w:keepNext/>
        <w:rPr>
          <w:ins w:id="1002" w:author="Dioguardi, Fabio" w:date="2019-01-25T16:23:00Z"/>
        </w:rPr>
      </w:pPr>
      <w:ins w:id="1003" w:author="Dioguardi, Fabio" w:date="2019-01-25T16:23:00Z">
        <w:r>
          <w:rPr>
            <w:lang w:val="en-GB"/>
          </w:rPr>
          <w:pict w14:anchorId="69F966E5">
            <v:shape id="_x0000_i1141" type="#_x0000_t75" style="width:451.5pt;height:148.5pt">
              <v:imagedata r:id="rId24" o:title="figure_17"/>
            </v:shape>
          </w:pict>
        </w:r>
      </w:ins>
    </w:p>
    <w:p w14:paraId="28892166" w14:textId="77777777" w:rsidR="00926DA7" w:rsidRPr="008A62D7" w:rsidRDefault="00926DA7" w:rsidP="00926DA7">
      <w:pPr>
        <w:pStyle w:val="Caption"/>
        <w:rPr>
          <w:ins w:id="1004" w:author="Dioguardi, Fabio" w:date="2019-01-25T16:23:00Z"/>
          <w:lang w:val="en-GB"/>
        </w:rPr>
      </w:pPr>
      <w:ins w:id="1005" w:author="Dioguardi, Fabio" w:date="2019-01-25T16:23:00Z">
        <w:r>
          <w:t xml:space="preserve">Figure </w:t>
        </w:r>
        <w:r>
          <w:fldChar w:fldCharType="begin"/>
        </w:r>
        <w:r>
          <w:instrText xml:space="preserve"> SEQ Figure \* ARABIC </w:instrText>
        </w:r>
      </w:ins>
      <w:r>
        <w:fldChar w:fldCharType="separate"/>
      </w:r>
      <w:ins w:id="1006" w:author="Dioguardi, Fabio" w:date="2019-01-25T16:23:00Z">
        <w:r>
          <w:rPr>
            <w:noProof/>
          </w:rPr>
          <w:t>17</w:t>
        </w:r>
        <w:r>
          <w:fldChar w:fldCharType="end"/>
        </w:r>
        <w:r>
          <w:t>. "Set model parameters" menu</w:t>
        </w:r>
      </w:ins>
    </w:p>
    <w:p w14:paraId="18EB3A77" w14:textId="3B018911" w:rsidR="00926DA7" w:rsidRPr="008A62D7" w:rsidDel="00926DA7" w:rsidRDefault="00926DA7" w:rsidP="00926DA7">
      <w:pPr>
        <w:pStyle w:val="Caption"/>
        <w:rPr>
          <w:del w:id="1007" w:author="Dioguardi, Fabio" w:date="2019-01-25T16:23:00Z"/>
          <w:lang w:val="en-GB"/>
        </w:rPr>
      </w:pPr>
    </w:p>
    <w:p w14:paraId="39C91221" w14:textId="653C44AC" w:rsidR="002B459C" w:rsidRPr="008A62D7" w:rsidDel="00926DA7" w:rsidRDefault="002B459C" w:rsidP="00086BC3">
      <w:pPr>
        <w:pStyle w:val="Caption"/>
        <w:rPr>
          <w:del w:id="1008" w:author="Dioguardi, Fabio" w:date="2019-01-25T16:23:00Z"/>
          <w:lang w:val="en-GB"/>
        </w:rPr>
      </w:pPr>
    </w:p>
    <w:p w14:paraId="71C93CF3" w14:textId="1F137336" w:rsidR="002B459C" w:rsidRPr="008A62D7" w:rsidDel="00086BC3" w:rsidRDefault="002B459C" w:rsidP="002B459C">
      <w:pPr>
        <w:pStyle w:val="Caption"/>
        <w:jc w:val="center"/>
        <w:rPr>
          <w:del w:id="1009" w:author="Dioguardi, Fabio" w:date="2018-11-08T15:34:00Z"/>
          <w:lang w:val="en-GB"/>
        </w:rPr>
      </w:pPr>
      <w:bookmarkStart w:id="1010" w:name="_Ref482271828"/>
      <w:del w:id="1011" w:author="Dioguardi, Fabio" w:date="2018-11-08T15:34:00Z">
        <w:r w:rsidRPr="008A62D7" w:rsidDel="00086BC3">
          <w:rPr>
            <w:lang w:val="en-GB"/>
          </w:rPr>
          <w:delText xml:space="preserve">Figure </w:delText>
        </w:r>
        <w:r w:rsidRPr="008A62D7" w:rsidDel="00086BC3">
          <w:rPr>
            <w:lang w:val="en-GB"/>
          </w:rPr>
          <w:fldChar w:fldCharType="begin"/>
        </w:r>
        <w:r w:rsidRPr="008A62D7" w:rsidDel="00086BC3">
          <w:rPr>
            <w:lang w:val="en-GB"/>
          </w:rPr>
          <w:delInstrText xml:space="preserve"> SEQ Figure \* ARABIC </w:delInstrText>
        </w:r>
        <w:r w:rsidRPr="008A62D7" w:rsidDel="00086BC3">
          <w:rPr>
            <w:lang w:val="en-GB"/>
          </w:rPr>
          <w:fldChar w:fldCharType="separate"/>
        </w:r>
      </w:del>
      <w:del w:id="1012" w:author="Dioguardi, Fabio" w:date="2018-11-07T10:11:00Z">
        <w:r w:rsidR="00DE7C99" w:rsidRPr="008A62D7" w:rsidDel="00A3487B">
          <w:rPr>
            <w:noProof/>
            <w:lang w:val="en-GB"/>
          </w:rPr>
          <w:delText>16</w:delText>
        </w:r>
      </w:del>
      <w:del w:id="1013" w:author="Dioguardi, Fabio" w:date="2018-11-08T15:34:00Z">
        <w:r w:rsidRPr="008A62D7" w:rsidDel="00086BC3">
          <w:rPr>
            <w:lang w:val="en-GB"/>
          </w:rPr>
          <w:fldChar w:fldCharType="end"/>
        </w:r>
        <w:bookmarkEnd w:id="1010"/>
        <w:r w:rsidRPr="008A62D7" w:rsidDel="00086BC3">
          <w:rPr>
            <w:lang w:val="en-GB"/>
          </w:rPr>
          <w:delText>: “Set model parameters” menu (see text)</w:delText>
        </w:r>
      </w:del>
    </w:p>
    <w:p w14:paraId="2E97CBB1" w14:textId="4BB9C8EB" w:rsidR="00F76E7C" w:rsidRPr="008A62D7" w:rsidRDefault="00F76E7C" w:rsidP="002B459C">
      <w:pPr>
        <w:jc w:val="center"/>
        <w:rPr>
          <w:lang w:val="en-GB"/>
        </w:rPr>
      </w:pPr>
    </w:p>
    <w:p w14:paraId="569A1033" w14:textId="6008ECC2" w:rsidR="00F76E7C" w:rsidRPr="008A62D7" w:rsidRDefault="00F76E7C" w:rsidP="00D00136">
      <w:pPr>
        <w:rPr>
          <w:lang w:val="en-GB"/>
        </w:rPr>
      </w:pPr>
      <w:r w:rsidRPr="008A62D7">
        <w:rPr>
          <w:b/>
          <w:u w:val="single"/>
          <w:lang w:val="en-GB"/>
        </w:rPr>
        <w:t>vent conditions</w:t>
      </w:r>
      <w:r w:rsidRPr="008A62D7">
        <w:rPr>
          <w:lang w:val="en-GB"/>
        </w:rPr>
        <w:t xml:space="preserve">: </w:t>
      </w:r>
    </w:p>
    <w:p w14:paraId="67A2A84E" w14:textId="22843402" w:rsidR="00F76E7C" w:rsidRPr="008A62D7" w:rsidRDefault="00F76E7C" w:rsidP="001507E8">
      <w:pPr>
        <w:pStyle w:val="ListParagraph"/>
        <w:numPr>
          <w:ilvl w:val="0"/>
          <w:numId w:val="14"/>
        </w:numPr>
        <w:rPr>
          <w:lang w:val="en-GB"/>
        </w:rPr>
      </w:pPr>
      <w:r w:rsidRPr="008A62D7">
        <w:rPr>
          <w:lang w:val="en-GB"/>
        </w:rPr>
        <w:t xml:space="preserve">the </w:t>
      </w:r>
      <w:r w:rsidRPr="008A62D7">
        <w:rPr>
          <w:b/>
          <w:lang w:val="en-GB"/>
        </w:rPr>
        <w:t>atmospheric temperature at the vent</w:t>
      </w:r>
      <w:r w:rsidR="00C15620" w:rsidRPr="008A62D7">
        <w:rPr>
          <w:b/>
          <w:lang w:val="en-GB"/>
        </w:rPr>
        <w:t xml:space="preserve"> </w:t>
      </w:r>
      <w:r w:rsidR="00C15620" w:rsidRPr="008A62D7">
        <w:rPr>
          <w:lang w:val="en-GB"/>
        </w:rPr>
        <w:t>(in K)</w:t>
      </w:r>
      <w:r w:rsidRPr="008A62D7">
        <w:rPr>
          <w:lang w:val="en-GB"/>
        </w:rPr>
        <w:t>:</w:t>
      </w:r>
      <w:r w:rsidR="00C15620" w:rsidRPr="008A62D7">
        <w:rPr>
          <w:lang w:val="en-GB"/>
        </w:rPr>
        <w:t xml:space="preserve"> </w:t>
      </w:r>
      <w:r w:rsidR="0016037A" w:rsidRPr="008A62D7">
        <w:rPr>
          <w:lang w:val="en-GB"/>
        </w:rPr>
        <w:t>b</w:t>
      </w:r>
      <w:r w:rsidR="00C15620" w:rsidRPr="008A62D7">
        <w:rPr>
          <w:lang w:val="en-GB"/>
        </w:rPr>
        <w:t>y default, th</w:t>
      </w:r>
      <w:r w:rsidR="0016037A" w:rsidRPr="008A62D7">
        <w:rPr>
          <w:lang w:val="en-GB"/>
        </w:rPr>
        <w:t>is is initialized to the</w:t>
      </w:r>
      <w:r w:rsidR="00027FBD" w:rsidRPr="008A62D7">
        <w:rPr>
          <w:lang w:val="en-GB"/>
        </w:rPr>
        <w:t xml:space="preserve"> last setting.</w:t>
      </w:r>
      <w:r w:rsidR="00C15620" w:rsidRPr="008A62D7">
        <w:rPr>
          <w:lang w:val="en-GB"/>
        </w:rPr>
        <w:t xml:space="preserve"> </w:t>
      </w:r>
    </w:p>
    <w:p w14:paraId="7C5DF4BC" w14:textId="671FA212" w:rsidR="00F76E7C" w:rsidRPr="008A62D7" w:rsidRDefault="00027FBD" w:rsidP="001507E8">
      <w:pPr>
        <w:pStyle w:val="ListParagraph"/>
        <w:numPr>
          <w:ilvl w:val="0"/>
          <w:numId w:val="14"/>
        </w:numPr>
        <w:rPr>
          <w:lang w:val="en-GB"/>
        </w:rPr>
      </w:pPr>
      <w:r w:rsidRPr="008A62D7">
        <w:rPr>
          <w:lang w:val="en-GB"/>
        </w:rPr>
        <w:t xml:space="preserve">the </w:t>
      </w:r>
      <w:r w:rsidRPr="008A62D7">
        <w:rPr>
          <w:b/>
          <w:lang w:val="en-GB"/>
        </w:rPr>
        <w:t>atmospheric pressure at the vent</w:t>
      </w:r>
      <w:r w:rsidRPr="008A62D7">
        <w:rPr>
          <w:lang w:val="en-GB"/>
        </w:rPr>
        <w:t xml:space="preserve"> (in Pa): </w:t>
      </w:r>
      <w:r w:rsidR="0016037A" w:rsidRPr="008A62D7">
        <w:rPr>
          <w:lang w:val="en-GB"/>
        </w:rPr>
        <w:t>b</w:t>
      </w:r>
      <w:r w:rsidRPr="008A62D7">
        <w:rPr>
          <w:lang w:val="en-GB"/>
        </w:rPr>
        <w:t xml:space="preserve">y default a value is suggested which is calculated by applying the barometric equation and using the </w:t>
      </w:r>
      <w:r w:rsidR="0023186C" w:rsidRPr="008A62D7">
        <w:rPr>
          <w:lang w:val="en-GB"/>
        </w:rPr>
        <w:t xml:space="preserve">atmospheric standard pressure at </w:t>
      </w:r>
      <w:r w:rsidRPr="008A62D7">
        <w:rPr>
          <w:lang w:val="en-GB"/>
        </w:rPr>
        <w:t>sea level</w:t>
      </w:r>
      <w:r w:rsidR="0023186C" w:rsidRPr="008A62D7">
        <w:rPr>
          <w:lang w:val="en-GB"/>
        </w:rPr>
        <w:t xml:space="preserve"> along with the vent height</w:t>
      </w:r>
      <w:r w:rsidRPr="008A62D7">
        <w:rPr>
          <w:lang w:val="en-GB"/>
        </w:rPr>
        <w:t>.</w:t>
      </w:r>
      <w:r w:rsidR="0023186C" w:rsidRPr="008A62D7">
        <w:rPr>
          <w:lang w:val="en-GB"/>
        </w:rPr>
        <w:t xml:space="preserve"> </w:t>
      </w:r>
    </w:p>
    <w:p w14:paraId="5EBD9424" w14:textId="16EF0933" w:rsidR="00027FBD" w:rsidRPr="008A62D7" w:rsidRDefault="00027FBD" w:rsidP="00027FBD">
      <w:pPr>
        <w:rPr>
          <w:lang w:val="en-GB"/>
        </w:rPr>
      </w:pPr>
      <w:r w:rsidRPr="008A62D7">
        <w:rPr>
          <w:b/>
          <w:u w:val="single"/>
          <w:lang w:val="en-GB"/>
        </w:rPr>
        <w:t>magma conditions</w:t>
      </w:r>
      <w:r w:rsidRPr="008A62D7">
        <w:rPr>
          <w:lang w:val="en-GB"/>
        </w:rPr>
        <w:t xml:space="preserve">: </w:t>
      </w:r>
    </w:p>
    <w:p w14:paraId="61F92FEC" w14:textId="1A646CD4" w:rsidR="00027FBD" w:rsidRPr="008A62D7" w:rsidRDefault="00027FBD" w:rsidP="001507E8">
      <w:pPr>
        <w:pStyle w:val="ListParagraph"/>
        <w:numPr>
          <w:ilvl w:val="0"/>
          <w:numId w:val="14"/>
        </w:numPr>
        <w:ind w:left="360"/>
        <w:rPr>
          <w:lang w:val="en-GB"/>
        </w:rPr>
      </w:pPr>
      <w:r w:rsidRPr="008A62D7">
        <w:rPr>
          <w:lang w:val="en-GB"/>
        </w:rPr>
        <w:t xml:space="preserve">the </w:t>
      </w:r>
      <w:r w:rsidRPr="008A62D7">
        <w:rPr>
          <w:b/>
          <w:lang w:val="en-GB"/>
        </w:rPr>
        <w:t xml:space="preserve">magmatic temperature at the source </w:t>
      </w:r>
      <w:r w:rsidRPr="008A62D7">
        <w:rPr>
          <w:lang w:val="en-GB"/>
        </w:rPr>
        <w:t xml:space="preserve">(in K): </w:t>
      </w:r>
      <w:r w:rsidR="0016037A" w:rsidRPr="008A62D7">
        <w:rPr>
          <w:lang w:val="en-GB"/>
        </w:rPr>
        <w:t>b</w:t>
      </w:r>
      <w:r w:rsidRPr="008A62D7">
        <w:rPr>
          <w:lang w:val="en-GB"/>
        </w:rPr>
        <w:t>y default,</w:t>
      </w:r>
      <w:r w:rsidR="0016037A" w:rsidRPr="008A62D7">
        <w:rPr>
          <w:lang w:val="en-GB"/>
        </w:rPr>
        <w:t xml:space="preserve"> this is initialized to</w:t>
      </w:r>
      <w:r w:rsidRPr="008A62D7">
        <w:rPr>
          <w:lang w:val="en-GB"/>
        </w:rPr>
        <w:t xml:space="preserve"> 1323 K.</w:t>
      </w:r>
    </w:p>
    <w:p w14:paraId="649DAB16" w14:textId="0921441B" w:rsidR="0041344F" w:rsidRPr="008A62D7" w:rsidRDefault="00027FBD" w:rsidP="001507E8">
      <w:pPr>
        <w:pStyle w:val="ListParagraph"/>
        <w:numPr>
          <w:ilvl w:val="0"/>
          <w:numId w:val="14"/>
        </w:numPr>
        <w:ind w:left="360"/>
        <w:rPr>
          <w:lang w:val="en-GB"/>
        </w:rPr>
      </w:pPr>
      <w:r w:rsidRPr="000E1A5F">
        <w:rPr>
          <w:lang w:val="en-GB"/>
        </w:rPr>
        <w:t xml:space="preserve">the </w:t>
      </w:r>
      <w:r w:rsidRPr="000E1A5F">
        <w:rPr>
          <w:b/>
          <w:lang w:val="en-GB"/>
        </w:rPr>
        <w:t xml:space="preserve">rock density of magma </w:t>
      </w:r>
      <w:r w:rsidR="0041344F" w:rsidRPr="00552368">
        <w:rPr>
          <w:b/>
          <w:lang w:val="en-GB"/>
        </w:rPr>
        <w:t>at the source</w:t>
      </w:r>
      <w:r w:rsidR="0041344F" w:rsidRPr="00552368">
        <w:rPr>
          <w:lang w:val="en-GB"/>
        </w:rPr>
        <w:t xml:space="preserve"> </w:t>
      </w:r>
      <w:r w:rsidRPr="001E0E58">
        <w:rPr>
          <w:lang w:val="en-GB"/>
        </w:rPr>
        <w:t>(DRE in kg/m</w:t>
      </w:r>
      <w:r w:rsidRPr="001E0E58">
        <w:rPr>
          <w:vertAlign w:val="superscript"/>
          <w:lang w:val="en-GB"/>
        </w:rPr>
        <w:t>3</w:t>
      </w:r>
      <w:r w:rsidRPr="001E0E58">
        <w:rPr>
          <w:lang w:val="en-GB"/>
        </w:rPr>
        <w:t>)</w:t>
      </w:r>
      <w:r w:rsidR="0041344F" w:rsidRPr="00BB4E6A">
        <w:rPr>
          <w:lang w:val="en-GB"/>
        </w:rPr>
        <w:t xml:space="preserve">: </w:t>
      </w:r>
      <w:r w:rsidR="0016037A" w:rsidRPr="008A62D7">
        <w:rPr>
          <w:lang w:val="en-GB"/>
        </w:rPr>
        <w:t>b</w:t>
      </w:r>
      <w:r w:rsidR="0041344F" w:rsidRPr="008A62D7">
        <w:rPr>
          <w:lang w:val="en-GB"/>
        </w:rPr>
        <w:t>y default,</w:t>
      </w:r>
      <w:r w:rsidR="0016037A" w:rsidRPr="008A62D7">
        <w:rPr>
          <w:lang w:val="en-GB"/>
        </w:rPr>
        <w:t xml:space="preserve"> this is initialized to</w:t>
      </w:r>
      <w:r w:rsidR="0041344F" w:rsidRPr="008A62D7">
        <w:rPr>
          <w:lang w:val="en-GB"/>
        </w:rPr>
        <w:t xml:space="preserve"> 2600</w:t>
      </w:r>
      <w:r w:rsidR="0041344F" w:rsidRPr="000E1A5F">
        <w:rPr>
          <w:lang w:val="en-GB"/>
        </w:rPr>
        <w:t>kg/m</w:t>
      </w:r>
      <w:r w:rsidR="0041344F" w:rsidRPr="000E1A5F">
        <w:rPr>
          <w:vertAlign w:val="superscript"/>
          <w:lang w:val="en-GB"/>
        </w:rPr>
        <w:t>3</w:t>
      </w:r>
      <w:r w:rsidR="0041344F" w:rsidRPr="008A62D7">
        <w:rPr>
          <w:lang w:val="en-GB"/>
        </w:rPr>
        <w:t>.</w:t>
      </w:r>
    </w:p>
    <w:p w14:paraId="54407C90" w14:textId="3A94A598" w:rsidR="0041344F" w:rsidRPr="008A62D7" w:rsidRDefault="0041344F" w:rsidP="0041344F">
      <w:pPr>
        <w:rPr>
          <w:lang w:val="en-GB"/>
        </w:rPr>
      </w:pPr>
      <w:r w:rsidRPr="008A62D7">
        <w:rPr>
          <w:b/>
          <w:u w:val="single"/>
          <w:lang w:val="en-GB"/>
        </w:rPr>
        <w:t>plume conditions</w:t>
      </w:r>
      <w:r w:rsidRPr="008A62D7">
        <w:rPr>
          <w:lang w:val="en-GB"/>
        </w:rPr>
        <w:t xml:space="preserve">: </w:t>
      </w:r>
    </w:p>
    <w:p w14:paraId="48F78145" w14:textId="53953460" w:rsidR="0041344F" w:rsidRPr="008A62D7" w:rsidRDefault="0041344F" w:rsidP="001507E8">
      <w:pPr>
        <w:pStyle w:val="ListParagraph"/>
        <w:numPr>
          <w:ilvl w:val="0"/>
          <w:numId w:val="14"/>
        </w:numPr>
        <w:ind w:left="360"/>
        <w:rPr>
          <w:lang w:val="en-GB"/>
        </w:rPr>
      </w:pPr>
      <w:r w:rsidRPr="008A62D7">
        <w:rPr>
          <w:lang w:val="en-GB"/>
        </w:rPr>
        <w:t xml:space="preserve">the </w:t>
      </w:r>
      <w:r w:rsidRPr="008A62D7">
        <w:rPr>
          <w:b/>
          <w:lang w:val="en-GB"/>
        </w:rPr>
        <w:t>radial entrainment coefficient</w:t>
      </w:r>
      <w:r w:rsidRPr="008A62D7">
        <w:rPr>
          <w:rFonts w:ascii="Scala" w:hAnsi="Scala"/>
          <w:b/>
          <w:lang w:val="en-GB"/>
        </w:rPr>
        <w:t xml:space="preserve"> </w:t>
      </w:r>
      <w:r w:rsidRPr="008A62D7">
        <w:rPr>
          <w:lang w:val="en-GB"/>
        </w:rPr>
        <w:t>(</w:t>
      </w:r>
      <w:r w:rsidRPr="008A62D7">
        <w:rPr>
          <w:rFonts w:ascii="Symbol" w:hAnsi="Symbol"/>
          <w:i/>
          <w:lang w:val="en-GB"/>
        </w:rPr>
        <w:t></w:t>
      </w:r>
      <w:r w:rsidRPr="008A62D7">
        <w:rPr>
          <w:lang w:val="en-GB"/>
        </w:rPr>
        <w:t xml:space="preserve">): </w:t>
      </w:r>
      <w:r w:rsidR="0016037A" w:rsidRPr="008A62D7">
        <w:rPr>
          <w:lang w:val="en-GB"/>
        </w:rPr>
        <w:t>b</w:t>
      </w:r>
      <w:r w:rsidRPr="008A62D7">
        <w:rPr>
          <w:lang w:val="en-GB"/>
        </w:rPr>
        <w:t>y default,</w:t>
      </w:r>
      <w:r w:rsidR="0016037A" w:rsidRPr="008A62D7">
        <w:rPr>
          <w:lang w:val="en-GB"/>
        </w:rPr>
        <w:t xml:space="preserve"> this is init</w:t>
      </w:r>
      <w:r w:rsidR="00AD5328" w:rsidRPr="008A62D7">
        <w:rPr>
          <w:lang w:val="en-GB"/>
        </w:rPr>
        <w:t>i</w:t>
      </w:r>
      <w:r w:rsidR="0016037A" w:rsidRPr="008A62D7">
        <w:rPr>
          <w:lang w:val="en-GB"/>
        </w:rPr>
        <w:t>alized to</w:t>
      </w:r>
      <w:r w:rsidRPr="008A62D7">
        <w:rPr>
          <w:lang w:val="en-GB"/>
        </w:rPr>
        <w:t xml:space="preserve"> 0.1.</w:t>
      </w:r>
    </w:p>
    <w:p w14:paraId="5A270F8D" w14:textId="1FCC5783" w:rsidR="0041344F" w:rsidRPr="008A62D7" w:rsidRDefault="0041344F" w:rsidP="001507E8">
      <w:pPr>
        <w:pStyle w:val="ListParagraph"/>
        <w:numPr>
          <w:ilvl w:val="0"/>
          <w:numId w:val="14"/>
        </w:numPr>
        <w:ind w:left="360"/>
        <w:rPr>
          <w:lang w:val="en-GB"/>
        </w:rPr>
      </w:pPr>
      <w:r w:rsidRPr="000E1A5F">
        <w:rPr>
          <w:lang w:val="en-GB"/>
        </w:rPr>
        <w:t xml:space="preserve">the </w:t>
      </w:r>
      <w:r w:rsidRPr="000E1A5F">
        <w:rPr>
          <w:b/>
          <w:lang w:val="en-GB"/>
        </w:rPr>
        <w:t>wind entrainment coefficient</w:t>
      </w:r>
      <w:r w:rsidRPr="00552368">
        <w:rPr>
          <w:lang w:val="en-GB"/>
        </w:rPr>
        <w:t xml:space="preserve"> (</w:t>
      </w:r>
      <w:r w:rsidRPr="00552368">
        <w:rPr>
          <w:rFonts w:ascii="Symbol" w:hAnsi="Symbol"/>
          <w:i/>
          <w:lang w:val="en-GB"/>
        </w:rPr>
        <w:t></w:t>
      </w:r>
      <w:r w:rsidRPr="001E0E58">
        <w:rPr>
          <w:lang w:val="en-GB"/>
        </w:rPr>
        <w:t xml:space="preserve">): </w:t>
      </w:r>
      <w:r w:rsidR="0016037A" w:rsidRPr="008A62D7">
        <w:rPr>
          <w:lang w:val="en-GB"/>
        </w:rPr>
        <w:t>b</w:t>
      </w:r>
      <w:r w:rsidRPr="008A62D7">
        <w:rPr>
          <w:lang w:val="en-GB"/>
        </w:rPr>
        <w:t>y default,</w:t>
      </w:r>
      <w:r w:rsidR="0016037A" w:rsidRPr="008A62D7">
        <w:rPr>
          <w:lang w:val="en-GB"/>
        </w:rPr>
        <w:t xml:space="preserve"> this is initialized to</w:t>
      </w:r>
      <w:r w:rsidRPr="008A62D7">
        <w:rPr>
          <w:lang w:val="en-GB"/>
        </w:rPr>
        <w:t xml:space="preserve"> 0.5.</w:t>
      </w:r>
      <w:r w:rsidRPr="008A62D7">
        <w:rPr>
          <w:lang w:val="en-GB"/>
        </w:rPr>
        <w:br/>
      </w:r>
    </w:p>
    <w:p w14:paraId="49B2FADE" w14:textId="7CFE1E33" w:rsidR="0041344F" w:rsidRPr="008A62D7" w:rsidRDefault="0041344F" w:rsidP="0041344F">
      <w:pPr>
        <w:rPr>
          <w:lang w:val="en-GB"/>
        </w:rPr>
      </w:pPr>
      <w:r w:rsidRPr="008A62D7">
        <w:rPr>
          <w:b/>
          <w:u w:val="single"/>
          <w:lang w:val="en-GB"/>
        </w:rPr>
        <w:t>model weight factors</w:t>
      </w:r>
      <w:r w:rsidRPr="008A62D7">
        <w:rPr>
          <w:lang w:val="en-GB"/>
        </w:rPr>
        <w:t xml:space="preserve">: </w:t>
      </w:r>
    </w:p>
    <w:p w14:paraId="4A698457" w14:textId="3E2503EB" w:rsidR="00722917" w:rsidRPr="008A62D7" w:rsidRDefault="00722917" w:rsidP="0041344F">
      <w:pPr>
        <w:rPr>
          <w:lang w:val="en-GB"/>
        </w:rPr>
      </w:pPr>
      <w:r w:rsidRPr="008A62D7">
        <w:rPr>
          <w:lang w:val="en-GB"/>
        </w:rPr>
        <w:t xml:space="preserve">In this group, the </w:t>
      </w:r>
      <w:ins w:id="1014" w:author="Dioguardi, Fabio" w:date="2018-11-09T15:20:00Z">
        <w:r w:rsidR="00E55EB2">
          <w:rPr>
            <w:lang w:val="en-GB"/>
          </w:rPr>
          <w:t>six</w:t>
        </w:r>
      </w:ins>
      <w:del w:id="1015" w:author="Dioguardi, Fabio" w:date="2018-11-09T15:20:00Z">
        <w:r w:rsidRPr="008A62D7" w:rsidDel="00E55EB2">
          <w:rPr>
            <w:lang w:val="en-GB"/>
          </w:rPr>
          <w:delText>five</w:delText>
        </w:r>
      </w:del>
      <w:r w:rsidR="008D7D6B" w:rsidRPr="008A62D7">
        <w:rPr>
          <w:lang w:val="en-GB"/>
        </w:rPr>
        <w:t xml:space="preserve"> models used within</w:t>
      </w:r>
      <w:r w:rsidRPr="008A62D7">
        <w:rPr>
          <w:lang w:val="en-GB"/>
        </w:rPr>
        <w:t xml:space="preserve"> REFIR are listed:</w:t>
      </w:r>
    </w:p>
    <w:p w14:paraId="788606F5" w14:textId="72B91DE0" w:rsidR="00722917" w:rsidRPr="008A62D7" w:rsidRDefault="00722917" w:rsidP="001507E8">
      <w:pPr>
        <w:pStyle w:val="ListParagraph"/>
        <w:numPr>
          <w:ilvl w:val="0"/>
          <w:numId w:val="15"/>
        </w:numPr>
        <w:rPr>
          <w:lang w:val="en-GB"/>
        </w:rPr>
      </w:pPr>
      <w:r w:rsidRPr="008A62D7">
        <w:rPr>
          <w:b/>
          <w:lang w:val="en-GB"/>
        </w:rPr>
        <w:t xml:space="preserve">Wilson </w:t>
      </w:r>
      <w:ins w:id="1016" w:author="Dioguardi, Fabio" w:date="2019-01-21T16:52:00Z">
        <w:r w:rsidR="008925BF">
          <w:rPr>
            <w:b/>
            <w:lang w:val="en-GB"/>
          </w:rPr>
          <w:t xml:space="preserve">&amp; </w:t>
        </w:r>
      </w:ins>
      <w:r w:rsidRPr="008A62D7">
        <w:rPr>
          <w:b/>
          <w:lang w:val="en-GB"/>
        </w:rPr>
        <w:t>Walker</w:t>
      </w:r>
      <w:r w:rsidRPr="008A62D7">
        <w:rPr>
          <w:lang w:val="en-GB"/>
        </w:rPr>
        <w:t xml:space="preserve">: </w:t>
      </w:r>
      <w:r w:rsidR="008D7D6B" w:rsidRPr="008A62D7">
        <w:rPr>
          <w:lang w:val="en-GB"/>
        </w:rPr>
        <w:t xml:space="preserve">a </w:t>
      </w:r>
      <w:r w:rsidRPr="008A62D7">
        <w:rPr>
          <w:lang w:val="en-GB"/>
        </w:rPr>
        <w:t xml:space="preserve">theoretical model developed by </w:t>
      </w:r>
      <w:r w:rsidRPr="008A62D7">
        <w:rPr>
          <w:i/>
          <w:lang w:val="en-GB"/>
        </w:rPr>
        <w:t>Wilson and Walker</w:t>
      </w:r>
      <w:r w:rsidRPr="008A62D7">
        <w:rPr>
          <w:lang w:val="en-GB"/>
        </w:rPr>
        <w:t xml:space="preserve"> (1987)</w:t>
      </w:r>
    </w:p>
    <w:p w14:paraId="21BCF11A" w14:textId="7DDF59C1" w:rsidR="00722917" w:rsidRPr="008A62D7" w:rsidRDefault="00722917" w:rsidP="001507E8">
      <w:pPr>
        <w:pStyle w:val="ListParagraph"/>
        <w:numPr>
          <w:ilvl w:val="0"/>
          <w:numId w:val="15"/>
        </w:numPr>
        <w:rPr>
          <w:lang w:val="en-GB"/>
        </w:rPr>
      </w:pPr>
      <w:r w:rsidRPr="008A62D7">
        <w:rPr>
          <w:b/>
          <w:lang w:val="en-GB"/>
        </w:rPr>
        <w:t>Sparks</w:t>
      </w:r>
      <w:r w:rsidRPr="008A62D7">
        <w:rPr>
          <w:lang w:val="en-GB"/>
        </w:rPr>
        <w:t xml:space="preserve">: </w:t>
      </w:r>
      <w:r w:rsidR="008D7D6B" w:rsidRPr="008A62D7">
        <w:rPr>
          <w:lang w:val="en-GB"/>
        </w:rPr>
        <w:t xml:space="preserve">an </w:t>
      </w:r>
      <w:r w:rsidRPr="008A62D7">
        <w:rPr>
          <w:lang w:val="en-GB"/>
        </w:rPr>
        <w:t xml:space="preserve">empirical model introduced by </w:t>
      </w:r>
      <w:r w:rsidRPr="008A62D7">
        <w:rPr>
          <w:i/>
          <w:lang w:val="en-GB"/>
        </w:rPr>
        <w:t>Sparks et al</w:t>
      </w:r>
      <w:r w:rsidRPr="008A62D7">
        <w:rPr>
          <w:lang w:val="en-GB"/>
        </w:rPr>
        <w:t>. (1997)</w:t>
      </w:r>
    </w:p>
    <w:p w14:paraId="151C32F9" w14:textId="7C8344FC" w:rsidR="00722917" w:rsidRPr="008A62D7" w:rsidRDefault="00722917" w:rsidP="001507E8">
      <w:pPr>
        <w:pStyle w:val="ListParagraph"/>
        <w:numPr>
          <w:ilvl w:val="0"/>
          <w:numId w:val="15"/>
        </w:numPr>
        <w:rPr>
          <w:lang w:val="en-GB"/>
        </w:rPr>
      </w:pPr>
      <w:r w:rsidRPr="008A62D7">
        <w:rPr>
          <w:b/>
          <w:lang w:val="en-GB"/>
        </w:rPr>
        <w:t>Mastin</w:t>
      </w:r>
      <w:r w:rsidRPr="008A62D7">
        <w:rPr>
          <w:lang w:val="en-GB"/>
        </w:rPr>
        <w:t xml:space="preserve">: </w:t>
      </w:r>
      <w:r w:rsidR="008D7D6B" w:rsidRPr="008A62D7">
        <w:rPr>
          <w:lang w:val="en-GB"/>
        </w:rPr>
        <w:t xml:space="preserve">an </w:t>
      </w:r>
      <w:r w:rsidRPr="008A62D7">
        <w:rPr>
          <w:lang w:val="en-GB"/>
        </w:rPr>
        <w:t xml:space="preserve">empirical model developed by </w:t>
      </w:r>
      <w:r w:rsidRPr="008A62D7">
        <w:rPr>
          <w:i/>
          <w:lang w:val="en-GB"/>
        </w:rPr>
        <w:t>Mastin et al</w:t>
      </w:r>
      <w:r w:rsidRPr="008A62D7">
        <w:rPr>
          <w:lang w:val="en-GB"/>
        </w:rPr>
        <w:t>. (2009)</w:t>
      </w:r>
    </w:p>
    <w:p w14:paraId="49930CF4" w14:textId="52FA6BC3" w:rsidR="00722917" w:rsidRPr="008A62D7" w:rsidRDefault="00722917" w:rsidP="001507E8">
      <w:pPr>
        <w:pStyle w:val="ListParagraph"/>
        <w:numPr>
          <w:ilvl w:val="0"/>
          <w:numId w:val="15"/>
        </w:numPr>
        <w:rPr>
          <w:lang w:val="en-GB"/>
        </w:rPr>
      </w:pPr>
      <w:r w:rsidRPr="008A62D7">
        <w:rPr>
          <w:b/>
          <w:lang w:val="en-GB"/>
        </w:rPr>
        <w:t>Gudmundsson</w:t>
      </w:r>
      <w:r w:rsidRPr="008A62D7">
        <w:rPr>
          <w:lang w:val="en-GB"/>
        </w:rPr>
        <w:t xml:space="preserve">: </w:t>
      </w:r>
      <w:r w:rsidR="008D7D6B" w:rsidRPr="008A62D7">
        <w:rPr>
          <w:lang w:val="en-GB"/>
        </w:rPr>
        <w:t xml:space="preserve">the </w:t>
      </w:r>
      <w:r w:rsidRPr="008A62D7">
        <w:rPr>
          <w:lang w:val="en-GB"/>
        </w:rPr>
        <w:t xml:space="preserve">adjusted Mastin model introduced by </w:t>
      </w:r>
      <w:r w:rsidRPr="008A62D7">
        <w:rPr>
          <w:i/>
          <w:lang w:val="en-GB"/>
        </w:rPr>
        <w:t>Gudmundsson et. al</w:t>
      </w:r>
      <w:r w:rsidRPr="008A62D7">
        <w:rPr>
          <w:lang w:val="en-GB"/>
        </w:rPr>
        <w:t>. (2012)</w:t>
      </w:r>
    </w:p>
    <w:p w14:paraId="0809EFBF" w14:textId="76E0C194" w:rsidR="00722917" w:rsidRDefault="00722917" w:rsidP="001507E8">
      <w:pPr>
        <w:pStyle w:val="ListParagraph"/>
        <w:numPr>
          <w:ilvl w:val="0"/>
          <w:numId w:val="15"/>
        </w:numPr>
        <w:rPr>
          <w:ins w:id="1017" w:author="Dioguardi, Fabio" w:date="2018-11-09T15:18:00Z"/>
          <w:lang w:val="en-GB"/>
        </w:rPr>
      </w:pPr>
      <w:r w:rsidRPr="008A62D7">
        <w:rPr>
          <w:b/>
          <w:lang w:val="en-GB"/>
        </w:rPr>
        <w:lastRenderedPageBreak/>
        <w:t xml:space="preserve">Degruyter </w:t>
      </w:r>
      <w:ins w:id="1018" w:author="Dioguardi, Fabio" w:date="2019-01-21T16:52:00Z">
        <w:r w:rsidR="008925BF">
          <w:rPr>
            <w:b/>
            <w:lang w:val="en-GB"/>
          </w:rPr>
          <w:t xml:space="preserve">&amp; </w:t>
        </w:r>
      </w:ins>
      <w:r w:rsidRPr="008A62D7">
        <w:rPr>
          <w:b/>
          <w:lang w:val="en-GB"/>
        </w:rPr>
        <w:t>Bonadonna</w:t>
      </w:r>
      <w:r w:rsidRPr="008A62D7">
        <w:rPr>
          <w:lang w:val="en-GB"/>
        </w:rPr>
        <w:t xml:space="preserve">: </w:t>
      </w:r>
      <w:r w:rsidR="00A70C55" w:rsidRPr="008A62D7">
        <w:rPr>
          <w:lang w:val="en-GB"/>
        </w:rPr>
        <w:t>based on the</w:t>
      </w:r>
      <w:r w:rsidR="008D7D6B" w:rsidRPr="008A62D7">
        <w:rPr>
          <w:lang w:val="en-GB"/>
        </w:rPr>
        <w:t xml:space="preserve"> calibrated theoretical </w:t>
      </w:r>
      <w:r w:rsidRPr="008A62D7">
        <w:rPr>
          <w:lang w:val="en-GB"/>
        </w:rPr>
        <w:t xml:space="preserve">model developed by </w:t>
      </w:r>
      <w:r w:rsidRPr="008A62D7">
        <w:rPr>
          <w:i/>
          <w:lang w:val="en-GB"/>
        </w:rPr>
        <w:t xml:space="preserve">Degruyter </w:t>
      </w:r>
      <w:r w:rsidR="00FD379D" w:rsidRPr="008A62D7">
        <w:rPr>
          <w:i/>
          <w:lang w:val="en-GB"/>
        </w:rPr>
        <w:t>&amp;</w:t>
      </w:r>
      <w:r w:rsidRPr="008A62D7">
        <w:rPr>
          <w:i/>
          <w:lang w:val="en-GB"/>
        </w:rPr>
        <w:t xml:space="preserve"> Bonadonna</w:t>
      </w:r>
      <w:r w:rsidRPr="008A62D7">
        <w:rPr>
          <w:lang w:val="en-GB"/>
        </w:rPr>
        <w:t xml:space="preserve"> (2012)</w:t>
      </w:r>
    </w:p>
    <w:p w14:paraId="1AAE45A4" w14:textId="430C6B07" w:rsidR="00E55EB2" w:rsidRPr="00E55EB2" w:rsidRDefault="00E55EB2" w:rsidP="001507E8">
      <w:pPr>
        <w:pStyle w:val="ListParagraph"/>
        <w:numPr>
          <w:ilvl w:val="0"/>
          <w:numId w:val="15"/>
        </w:numPr>
        <w:rPr>
          <w:b/>
          <w:lang w:val="en-GB"/>
        </w:rPr>
      </w:pPr>
      <w:ins w:id="1019" w:author="Dioguardi, Fabio" w:date="2018-11-09T15:18:00Z">
        <w:r w:rsidRPr="00E55EB2">
          <w:rPr>
            <w:b/>
            <w:lang w:val="en-GB"/>
          </w:rPr>
          <w:t>Woodhouse 0D</w:t>
        </w:r>
      </w:ins>
      <w:ins w:id="1020" w:author="Dioguardi, Fabio" w:date="2018-11-09T15:19:00Z">
        <w:r>
          <w:rPr>
            <w:lang w:val="en-GB"/>
          </w:rPr>
          <w:t xml:space="preserve">: based on the calibrated theoretical model developed by </w:t>
        </w:r>
        <w:r>
          <w:rPr>
            <w:i/>
            <w:lang w:val="en-GB"/>
          </w:rPr>
          <w:t>Woodhouse et al. (2013)</w:t>
        </w:r>
      </w:ins>
    </w:p>
    <w:p w14:paraId="272D37B9" w14:textId="0F2095AB" w:rsidR="004630D8" w:rsidRPr="008A62D7" w:rsidRDefault="004630D8" w:rsidP="0041344F">
      <w:pPr>
        <w:rPr>
          <w:lang w:val="en-GB"/>
        </w:rPr>
      </w:pPr>
      <w:r w:rsidRPr="008A62D7">
        <w:rPr>
          <w:lang w:val="en-GB"/>
        </w:rPr>
        <w:t xml:space="preserve">For </w:t>
      </w:r>
      <w:r w:rsidR="00722917" w:rsidRPr="008A62D7">
        <w:rPr>
          <w:lang w:val="en-GB"/>
        </w:rPr>
        <w:t>background</w:t>
      </w:r>
      <w:r w:rsidRPr="008A62D7">
        <w:rPr>
          <w:lang w:val="en-GB"/>
        </w:rPr>
        <w:t xml:space="preserve"> i</w:t>
      </w:r>
      <w:r w:rsidR="00045E4B" w:rsidRPr="008A62D7">
        <w:rPr>
          <w:lang w:val="en-GB"/>
        </w:rPr>
        <w:t>nformation about the</w:t>
      </w:r>
      <w:r w:rsidR="0041344F" w:rsidRPr="008A62D7">
        <w:rPr>
          <w:lang w:val="en-GB"/>
        </w:rPr>
        <w:t xml:space="preserve"> models</w:t>
      </w:r>
      <w:r w:rsidR="008D7D6B" w:rsidRPr="008A62D7">
        <w:rPr>
          <w:lang w:val="en-GB"/>
        </w:rPr>
        <w:t>, we</w:t>
      </w:r>
      <w:r w:rsidR="0041344F" w:rsidRPr="008A62D7">
        <w:rPr>
          <w:lang w:val="en-GB"/>
        </w:rPr>
        <w:t xml:space="preserve"> </w:t>
      </w:r>
      <w:r w:rsidRPr="008A62D7">
        <w:rPr>
          <w:lang w:val="en-GB"/>
        </w:rPr>
        <w:t>refer</w:t>
      </w:r>
      <w:r w:rsidR="008D7D6B" w:rsidRPr="008A62D7">
        <w:rPr>
          <w:lang w:val="en-GB"/>
        </w:rPr>
        <w:t xml:space="preserve"> the reader</w:t>
      </w:r>
      <w:r w:rsidRPr="008A62D7">
        <w:rPr>
          <w:lang w:val="en-GB"/>
        </w:rPr>
        <w:t xml:space="preserve"> to</w:t>
      </w:r>
      <w:r w:rsidR="0041344F" w:rsidRPr="008A62D7">
        <w:rPr>
          <w:lang w:val="en-GB"/>
        </w:rPr>
        <w:t xml:space="preserve"> section </w:t>
      </w:r>
      <w:r w:rsidR="009679A1" w:rsidRPr="008A62D7">
        <w:rPr>
          <w:lang w:val="en-GB"/>
        </w:rPr>
        <w:fldChar w:fldCharType="begin"/>
      </w:r>
      <w:r w:rsidR="009679A1" w:rsidRPr="008A62D7">
        <w:rPr>
          <w:lang w:val="en-GB"/>
        </w:rPr>
        <w:instrText xml:space="preserve"> REF _Ref482272266 \r \h </w:instrText>
      </w:r>
      <w:r w:rsidR="009679A1" w:rsidRPr="008A62D7">
        <w:rPr>
          <w:lang w:val="en-GB"/>
        </w:rPr>
      </w:r>
      <w:r w:rsidR="009679A1" w:rsidRPr="008A62D7">
        <w:rPr>
          <w:lang w:val="en-GB"/>
        </w:rPr>
        <w:fldChar w:fldCharType="separate"/>
      </w:r>
      <w:r w:rsidR="00DE7C99" w:rsidRPr="008A62D7">
        <w:rPr>
          <w:lang w:val="en-GB"/>
        </w:rPr>
        <w:t>5.6.1</w:t>
      </w:r>
      <w:r w:rsidR="009679A1" w:rsidRPr="008A62D7">
        <w:rPr>
          <w:lang w:val="en-GB"/>
        </w:rPr>
        <w:fldChar w:fldCharType="end"/>
      </w:r>
      <w:r w:rsidR="009679A1" w:rsidRPr="008A62D7">
        <w:rPr>
          <w:lang w:val="en-GB"/>
        </w:rPr>
        <w:t>.</w:t>
      </w:r>
    </w:p>
    <w:p w14:paraId="0B889CD9" w14:textId="72024D7D" w:rsidR="00A139D8" w:rsidRPr="008A62D7" w:rsidRDefault="008D7D6B" w:rsidP="0041344F">
      <w:pPr>
        <w:rPr>
          <w:lang w:val="en-GB"/>
        </w:rPr>
      </w:pPr>
      <w:r w:rsidRPr="008A62D7">
        <w:rPr>
          <w:lang w:val="en-GB"/>
        </w:rPr>
        <w:t xml:space="preserve">The suite of </w:t>
      </w:r>
      <w:del w:id="1021" w:author="Dioguardi, Fabio" w:date="2018-11-09T15:22:00Z">
        <w:r w:rsidRPr="008A62D7" w:rsidDel="00E55EB2">
          <w:rPr>
            <w:lang w:val="en-GB"/>
          </w:rPr>
          <w:delText xml:space="preserve">five </w:delText>
        </w:r>
      </w:del>
      <w:ins w:id="1022" w:author="Dioguardi, Fabio" w:date="2018-11-09T15:22:00Z">
        <w:r w:rsidR="00E55EB2">
          <w:rPr>
            <w:lang w:val="en-GB"/>
          </w:rPr>
          <w:t>six</w:t>
        </w:r>
        <w:r w:rsidR="00E55EB2" w:rsidRPr="008A62D7">
          <w:rPr>
            <w:lang w:val="en-GB"/>
          </w:rPr>
          <w:t xml:space="preserve"> </w:t>
        </w:r>
      </w:ins>
      <w:r w:rsidRPr="008A62D7">
        <w:rPr>
          <w:lang w:val="en-GB"/>
        </w:rPr>
        <w:t xml:space="preserve">models are used together to produce an estimate of </w:t>
      </w:r>
      <w:r w:rsidR="006546D0" w:rsidRPr="008A62D7">
        <w:rPr>
          <w:lang w:val="en-GB"/>
        </w:rPr>
        <w:t>MER</w:t>
      </w:r>
      <w:r w:rsidRPr="008A62D7">
        <w:rPr>
          <w:lang w:val="en-GB"/>
        </w:rPr>
        <w:t>. Each model</w:t>
      </w:r>
      <w:ins w:id="1023" w:author="Dioguardi, Fabio" w:date="2018-11-09T15:22:00Z">
        <w:r w:rsidR="00E55EB2">
          <w:rPr>
            <w:lang w:val="en-GB"/>
          </w:rPr>
          <w:t xml:space="preserve"> gives on output a value of MER based on the observational data</w:t>
        </w:r>
      </w:ins>
      <w:del w:id="1024" w:author="Dioguardi, Fabio" w:date="2018-11-09T15:23:00Z">
        <w:r w:rsidRPr="008A62D7" w:rsidDel="00E55EB2">
          <w:rPr>
            <w:lang w:val="en-GB"/>
          </w:rPr>
          <w:delText xml:space="preserve"> </w:delText>
        </w:r>
      </w:del>
      <w:del w:id="1025" w:author="Dioguardi, Fabio" w:date="2018-11-09T15:22:00Z">
        <w:r w:rsidRPr="008A62D7" w:rsidDel="00E55EB2">
          <w:rPr>
            <w:lang w:val="en-GB"/>
          </w:rPr>
          <w:delText>is used</w:delText>
        </w:r>
      </w:del>
      <w:del w:id="1026" w:author="Dioguardi, Fabio" w:date="2018-11-09T15:23:00Z">
        <w:r w:rsidRPr="008A62D7" w:rsidDel="00E55EB2">
          <w:rPr>
            <w:lang w:val="en-GB"/>
          </w:rPr>
          <w:delText xml:space="preserve"> with the observational data to produce a set of MERs</w:delText>
        </w:r>
      </w:del>
      <w:r w:rsidRPr="008A62D7">
        <w:rPr>
          <w:lang w:val="en-GB"/>
        </w:rPr>
        <w:t>. The</w:t>
      </w:r>
      <w:ins w:id="1027" w:author="Dioguardi, Fabio" w:date="2018-11-09T15:23:00Z">
        <w:r w:rsidR="00E55EB2">
          <w:rPr>
            <w:lang w:val="en-GB"/>
          </w:rPr>
          <w:t xml:space="preserve"> MER values</w:t>
        </w:r>
      </w:ins>
      <w:del w:id="1028" w:author="Dioguardi, Fabio" w:date="2018-11-09T15:23:00Z">
        <w:r w:rsidRPr="008A62D7" w:rsidDel="00E55EB2">
          <w:rPr>
            <w:lang w:val="en-GB"/>
          </w:rPr>
          <w:delText>se</w:delText>
        </w:r>
      </w:del>
      <w:r w:rsidRPr="008A62D7">
        <w:rPr>
          <w:lang w:val="en-GB"/>
        </w:rPr>
        <w:t xml:space="preserve"> are combined to produce the REFIR-internal estimate </w:t>
      </w:r>
      <w:ins w:id="1029" w:author="Dioguardi, Fabio" w:date="2018-11-09T15:23:00Z">
        <w:r w:rsidR="00E55EB2">
          <w:rPr>
            <w:lang w:val="en-GB"/>
          </w:rPr>
          <w:t>“</w:t>
        </w:r>
      </w:ins>
      <w:r w:rsidRPr="008A62D7">
        <w:rPr>
          <w:lang w:val="en-GB"/>
        </w:rPr>
        <w:t>RMER</w:t>
      </w:r>
      <w:ins w:id="1030" w:author="Dioguardi, Fabio" w:date="2018-11-09T15:23:00Z">
        <w:r w:rsidR="00E55EB2">
          <w:rPr>
            <w:lang w:val="en-GB"/>
          </w:rPr>
          <w:t>”</w:t>
        </w:r>
      </w:ins>
      <w:r w:rsidRPr="008A62D7">
        <w:rPr>
          <w:lang w:val="en-GB"/>
        </w:rPr>
        <w:t xml:space="preserve"> by</w:t>
      </w:r>
      <w:ins w:id="1031" w:author="Dioguardi, Fabio" w:date="2018-11-09T15:23:00Z">
        <w:r w:rsidR="00E55EB2">
          <w:rPr>
            <w:lang w:val="en-GB"/>
          </w:rPr>
          <w:t xml:space="preserve"> applying</w:t>
        </w:r>
      </w:ins>
      <w:r w:rsidRPr="008A62D7">
        <w:rPr>
          <w:lang w:val="en-GB"/>
        </w:rPr>
        <w:t xml:space="preserve"> a weighted mean.</w:t>
      </w:r>
      <w:r w:rsidR="005723AC" w:rsidRPr="008A62D7">
        <w:rPr>
          <w:lang w:val="en-GB"/>
        </w:rPr>
        <w:t xml:space="preserve"> </w:t>
      </w:r>
      <w:r w:rsidRPr="008A62D7">
        <w:rPr>
          <w:lang w:val="en-GB"/>
        </w:rPr>
        <w:t xml:space="preserve">The weight factors in this calculation are specified as the model weight factors for each of the </w:t>
      </w:r>
      <w:ins w:id="1032" w:author="Dioguardi, Fabio" w:date="2018-11-09T15:24:00Z">
        <w:r w:rsidR="00E55EB2">
          <w:rPr>
            <w:lang w:val="en-GB"/>
          </w:rPr>
          <w:t>six</w:t>
        </w:r>
      </w:ins>
      <w:del w:id="1033" w:author="Dioguardi, Fabio" w:date="2018-11-09T15:24:00Z">
        <w:r w:rsidRPr="008A62D7" w:rsidDel="00E55EB2">
          <w:rPr>
            <w:lang w:val="en-GB"/>
          </w:rPr>
          <w:delText>five</w:delText>
        </w:r>
      </w:del>
      <w:r w:rsidRPr="008A62D7">
        <w:rPr>
          <w:lang w:val="en-GB"/>
        </w:rPr>
        <w:t xml:space="preserve"> models (</w:t>
      </w:r>
      <w:ins w:id="1034" w:author="Dioguardi, Fabio" w:date="2018-11-09T15:24:00Z">
        <w:r w:rsidR="00E55EB2">
          <w:rPr>
            <w:lang w:val="en-GB"/>
          </w:rPr>
          <w:t>Figure 18</w:t>
        </w:r>
      </w:ins>
      <w:del w:id="1035" w:author="Dioguardi, Fabio" w:date="2018-11-09T15:24:00Z">
        <w:r w:rsidR="00974D32" w:rsidRPr="008A62D7" w:rsidDel="00E55EB2">
          <w:rPr>
            <w:lang w:val="en-GB"/>
          </w:rPr>
          <w:fldChar w:fldCharType="begin"/>
        </w:r>
        <w:r w:rsidR="00974D32" w:rsidRPr="008A62D7" w:rsidDel="00E55EB2">
          <w:rPr>
            <w:lang w:val="en-GB"/>
          </w:rPr>
          <w:delInstrText xml:space="preserve"> REF _Ref482272402 \h </w:delInstrText>
        </w:r>
        <w:r w:rsidR="00974D32" w:rsidRPr="008A62D7" w:rsidDel="00E55EB2">
          <w:rPr>
            <w:lang w:val="en-GB"/>
          </w:rPr>
        </w:r>
        <w:r w:rsidR="00974D32" w:rsidRPr="008A62D7" w:rsidDel="00E55EB2">
          <w:rPr>
            <w:lang w:val="en-GB"/>
          </w:rPr>
          <w:fldChar w:fldCharType="separate"/>
        </w:r>
        <w:r w:rsidR="00DE7C99" w:rsidRPr="008A62D7" w:rsidDel="00E55EB2">
          <w:rPr>
            <w:lang w:val="en-GB"/>
          </w:rPr>
          <w:delText xml:space="preserve">Figure </w:delText>
        </w:r>
        <w:r w:rsidR="00DE7C99" w:rsidRPr="008A62D7" w:rsidDel="00E55EB2">
          <w:rPr>
            <w:noProof/>
            <w:lang w:val="en-GB"/>
          </w:rPr>
          <w:delText>17</w:delText>
        </w:r>
        <w:r w:rsidR="00974D32" w:rsidRPr="008A62D7" w:rsidDel="00E55EB2">
          <w:rPr>
            <w:lang w:val="en-GB"/>
          </w:rPr>
          <w:fldChar w:fldCharType="end"/>
        </w:r>
      </w:del>
      <w:r w:rsidRPr="008A62D7">
        <w:rPr>
          <w:lang w:val="en-GB"/>
        </w:rPr>
        <w:t>).</w:t>
      </w:r>
      <w:r w:rsidR="005723AC" w:rsidRPr="008A62D7">
        <w:rPr>
          <w:lang w:val="en-GB"/>
        </w:rPr>
        <w:t xml:space="preserve"> </w:t>
      </w:r>
      <w:r w:rsidRPr="008A62D7">
        <w:rPr>
          <w:lang w:val="en-GB"/>
        </w:rPr>
        <w:t xml:space="preserve">Further details of the calculation are presented </w:t>
      </w:r>
      <w:r w:rsidR="0011245B" w:rsidRPr="008A62D7">
        <w:rPr>
          <w:lang w:val="en-GB"/>
        </w:rPr>
        <w:t xml:space="preserve">in section </w:t>
      </w:r>
      <w:r w:rsidR="009679A1" w:rsidRPr="008A62D7">
        <w:rPr>
          <w:lang w:val="en-GB"/>
        </w:rPr>
        <w:fldChar w:fldCharType="begin"/>
      </w:r>
      <w:r w:rsidR="009679A1" w:rsidRPr="008A62D7">
        <w:rPr>
          <w:lang w:val="en-GB"/>
        </w:rPr>
        <w:instrText xml:space="preserve"> REF _Ref482272436 \r \h </w:instrText>
      </w:r>
      <w:r w:rsidR="009679A1" w:rsidRPr="008A62D7">
        <w:rPr>
          <w:lang w:val="en-GB"/>
        </w:rPr>
      </w:r>
      <w:r w:rsidR="009679A1" w:rsidRPr="008A62D7">
        <w:rPr>
          <w:lang w:val="en-GB"/>
        </w:rPr>
        <w:fldChar w:fldCharType="separate"/>
      </w:r>
      <w:r w:rsidR="00DE7C99" w:rsidRPr="008A62D7">
        <w:rPr>
          <w:lang w:val="en-GB"/>
        </w:rPr>
        <w:t>5.6.3</w:t>
      </w:r>
      <w:r w:rsidR="009679A1" w:rsidRPr="008A62D7">
        <w:rPr>
          <w:lang w:val="en-GB"/>
        </w:rPr>
        <w:fldChar w:fldCharType="end"/>
      </w:r>
      <w:r w:rsidR="009679A1" w:rsidRPr="008A62D7">
        <w:rPr>
          <w:lang w:val="en-GB"/>
        </w:rPr>
        <w:t>.</w:t>
      </w:r>
      <w:r w:rsidR="00974D32" w:rsidRPr="008A62D7">
        <w:rPr>
          <w:lang w:val="en-GB"/>
        </w:rPr>
        <w:t xml:space="preserve"> W</w:t>
      </w:r>
      <w:r w:rsidRPr="008A62D7">
        <w:rPr>
          <w:lang w:val="en-GB"/>
        </w:rPr>
        <w:t xml:space="preserve">e note that the RMER value also contributes to the </w:t>
      </w:r>
      <w:ins w:id="1036" w:author="Dioguardi, Fabio" w:date="2018-11-09T15:24:00Z">
        <w:r w:rsidR="00E55EB2">
          <w:rPr>
            <w:lang w:val="en-GB"/>
          </w:rPr>
          <w:t>F</w:t>
        </w:r>
      </w:ins>
      <w:del w:id="1037" w:author="Dioguardi, Fabio" w:date="2018-11-09T15:24:00Z">
        <w:r w:rsidRPr="008A62D7" w:rsidDel="00E55EB2">
          <w:rPr>
            <w:lang w:val="en-GB"/>
          </w:rPr>
          <w:delText>f</w:delText>
        </w:r>
      </w:del>
      <w:r w:rsidRPr="008A62D7">
        <w:rPr>
          <w:lang w:val="en-GB"/>
        </w:rPr>
        <w:t xml:space="preserve">inal estimate of </w:t>
      </w:r>
      <w:r w:rsidR="006546D0" w:rsidRPr="008A62D7">
        <w:rPr>
          <w:lang w:val="en-GB"/>
        </w:rPr>
        <w:t>MER</w:t>
      </w:r>
      <w:r w:rsidRPr="008A62D7">
        <w:rPr>
          <w:lang w:val="en-GB"/>
        </w:rPr>
        <w:t>, FMER.</w:t>
      </w:r>
    </w:p>
    <w:p w14:paraId="7ED15608" w14:textId="77777777" w:rsidR="00A139D8" w:rsidRPr="008A62D7" w:rsidRDefault="00A139D8" w:rsidP="0041344F">
      <w:pPr>
        <w:rPr>
          <w:lang w:val="en-GB"/>
        </w:rPr>
      </w:pPr>
    </w:p>
    <w:p w14:paraId="17695D39" w14:textId="77777777" w:rsidR="00096A53" w:rsidRDefault="00096A53" w:rsidP="00096A53">
      <w:pPr>
        <w:keepNext/>
        <w:rPr>
          <w:ins w:id="1038" w:author="Dioguardi, Fabio" w:date="2019-01-25T16:26:00Z"/>
        </w:rPr>
      </w:pPr>
      <w:ins w:id="1039" w:author="Dioguardi, Fabio" w:date="2019-01-25T16:26:00Z">
        <w:r>
          <w:pict w14:anchorId="6B76BA60">
            <v:shape id="_x0000_i1144" type="#_x0000_t75" style="width:378pt;height:274.5pt">
              <v:imagedata r:id="rId25" o:title="figure_18"/>
            </v:shape>
          </w:pict>
        </w:r>
      </w:ins>
    </w:p>
    <w:p w14:paraId="51CB08E1" w14:textId="65EEC00C" w:rsidR="00E55EB2" w:rsidRDefault="00096A53" w:rsidP="00096A53">
      <w:pPr>
        <w:pStyle w:val="Caption"/>
        <w:rPr>
          <w:ins w:id="1040" w:author="Dioguardi, Fabio" w:date="2019-01-25T16:26:00Z"/>
        </w:rPr>
      </w:pPr>
      <w:ins w:id="1041" w:author="Dioguardi, Fabio" w:date="2019-01-25T16:26:00Z">
        <w:r>
          <w:t xml:space="preserve">Figure </w:t>
        </w:r>
        <w:r>
          <w:fldChar w:fldCharType="begin"/>
        </w:r>
        <w:r>
          <w:instrText xml:space="preserve"> SEQ Figure \* ARABIC </w:instrText>
        </w:r>
      </w:ins>
      <w:r>
        <w:fldChar w:fldCharType="separate"/>
      </w:r>
      <w:ins w:id="1042" w:author="Dioguardi, Fabio" w:date="2019-01-25T16:26:00Z">
        <w:r>
          <w:rPr>
            <w:noProof/>
          </w:rPr>
          <w:t>18</w:t>
        </w:r>
        <w:r>
          <w:fldChar w:fldCharType="end"/>
        </w:r>
        <w:r>
          <w:t>. Influence of models on RMER depends on attributed weight factors</w:t>
        </w:r>
      </w:ins>
    </w:p>
    <w:p w14:paraId="077E824A" w14:textId="40885CF5" w:rsidR="00974D32" w:rsidRPr="008A62D7" w:rsidDel="00E55EB2" w:rsidRDefault="00974D32" w:rsidP="00E55EB2">
      <w:pPr>
        <w:keepNext/>
        <w:rPr>
          <w:del w:id="1043" w:author="Dioguardi, Fabio" w:date="2018-11-09T15:21:00Z"/>
          <w:lang w:val="en-GB"/>
        </w:rPr>
      </w:pPr>
    </w:p>
    <w:p w14:paraId="7E5D8416" w14:textId="1A46DFE3" w:rsidR="00A139D8" w:rsidRDefault="00974D32" w:rsidP="00E55EB2">
      <w:pPr>
        <w:keepNext/>
        <w:rPr>
          <w:ins w:id="1044" w:author="Dioguardi, Fabio" w:date="2019-01-25T16:26:00Z"/>
          <w:lang w:val="en-GB"/>
        </w:rPr>
      </w:pPr>
      <w:bookmarkStart w:id="1045" w:name="_Ref482272402"/>
      <w:del w:id="1046" w:author="Dioguardi, Fabio" w:date="2018-11-09T15:21:00Z">
        <w:r w:rsidRPr="008A62D7" w:rsidDel="00E55EB2">
          <w:rPr>
            <w:lang w:val="en-GB"/>
          </w:rPr>
          <w:delText xml:space="preserve">Figure </w:delText>
        </w:r>
        <w:r w:rsidRPr="008A62D7" w:rsidDel="00E55EB2">
          <w:rPr>
            <w:lang w:val="en-GB"/>
          </w:rPr>
          <w:fldChar w:fldCharType="begin"/>
        </w:r>
        <w:r w:rsidRPr="008A62D7" w:rsidDel="00E55EB2">
          <w:rPr>
            <w:lang w:val="en-GB"/>
          </w:rPr>
          <w:delInstrText xml:space="preserve"> SEQ Figure \* ARABIC </w:delInstrText>
        </w:r>
        <w:r w:rsidRPr="008A62D7" w:rsidDel="00E55EB2">
          <w:rPr>
            <w:lang w:val="en-GB"/>
          </w:rPr>
          <w:fldChar w:fldCharType="separate"/>
        </w:r>
      </w:del>
      <w:del w:id="1047" w:author="Dioguardi, Fabio" w:date="2018-11-07T10:11:00Z">
        <w:r w:rsidR="00DE7C99" w:rsidRPr="008A62D7" w:rsidDel="00A3487B">
          <w:rPr>
            <w:noProof/>
            <w:lang w:val="en-GB"/>
          </w:rPr>
          <w:delText>17</w:delText>
        </w:r>
      </w:del>
      <w:del w:id="1048" w:author="Dioguardi, Fabio" w:date="2018-11-09T15:21:00Z">
        <w:r w:rsidRPr="008A62D7" w:rsidDel="00E55EB2">
          <w:rPr>
            <w:lang w:val="en-GB"/>
          </w:rPr>
          <w:fldChar w:fldCharType="end"/>
        </w:r>
        <w:bookmarkEnd w:id="1045"/>
        <w:r w:rsidRPr="008A62D7" w:rsidDel="00E55EB2">
          <w:rPr>
            <w:lang w:val="en-GB"/>
          </w:rPr>
          <w:delText>: Influence of models on RMER depend on attributed weight factors</w:delText>
        </w:r>
      </w:del>
    </w:p>
    <w:p w14:paraId="2C07C967" w14:textId="77777777" w:rsidR="00096A53" w:rsidRPr="008A62D7" w:rsidRDefault="00096A53" w:rsidP="00E55EB2">
      <w:pPr>
        <w:keepNext/>
        <w:rPr>
          <w:lang w:val="en-GB"/>
        </w:rPr>
      </w:pPr>
    </w:p>
    <w:p w14:paraId="570EA9E3" w14:textId="6B4577D3" w:rsidR="004630D8" w:rsidRPr="008A62D7" w:rsidRDefault="004630D8" w:rsidP="0041344F">
      <w:pPr>
        <w:rPr>
          <w:lang w:val="en-GB"/>
        </w:rPr>
      </w:pPr>
      <w:r w:rsidRPr="008A62D7">
        <w:rPr>
          <w:lang w:val="en-GB"/>
        </w:rPr>
        <w:t xml:space="preserve">If a model is “trusted” and expected to be more accurate than other models, </w:t>
      </w:r>
      <w:r w:rsidR="00FC32AF" w:rsidRPr="008A62D7">
        <w:rPr>
          <w:lang w:val="en-GB"/>
        </w:rPr>
        <w:t>the contribution of this model to the RMER is enhanced</w:t>
      </w:r>
      <w:r w:rsidRPr="008A62D7">
        <w:rPr>
          <w:lang w:val="en-GB"/>
        </w:rPr>
        <w:t xml:space="preserve"> by</w:t>
      </w:r>
      <w:r w:rsidR="00FC32AF" w:rsidRPr="008A62D7">
        <w:rPr>
          <w:lang w:val="en-GB"/>
        </w:rPr>
        <w:t xml:space="preserve"> specifying a relatively large</w:t>
      </w:r>
      <w:r w:rsidRPr="008A62D7">
        <w:rPr>
          <w:lang w:val="en-GB"/>
        </w:rPr>
        <w:t xml:space="preserve"> weight factor. </w:t>
      </w:r>
      <w:r w:rsidR="00FC32AF" w:rsidRPr="008A62D7">
        <w:rPr>
          <w:lang w:val="en-GB"/>
        </w:rPr>
        <w:t>On the other hand, i</w:t>
      </w:r>
      <w:r w:rsidRPr="008A62D7">
        <w:rPr>
          <w:lang w:val="en-GB"/>
        </w:rPr>
        <w:t>f a model should</w:t>
      </w:r>
      <w:r w:rsidR="001779FA" w:rsidRPr="008A62D7">
        <w:rPr>
          <w:lang w:val="en-GB"/>
        </w:rPr>
        <w:t xml:space="preserve"> be</w:t>
      </w:r>
      <w:r w:rsidRPr="008A62D7">
        <w:rPr>
          <w:lang w:val="en-GB"/>
        </w:rPr>
        <w:t xml:space="preserve"> omitted from the computation of RMER and FMER, it</w:t>
      </w:r>
      <w:r w:rsidR="00FC32AF" w:rsidRPr="008A62D7">
        <w:rPr>
          <w:lang w:val="en-GB"/>
        </w:rPr>
        <w:t>s contribution</w:t>
      </w:r>
      <w:r w:rsidRPr="008A62D7">
        <w:rPr>
          <w:lang w:val="en-GB"/>
        </w:rPr>
        <w:t xml:space="preserve"> can be </w:t>
      </w:r>
      <w:r w:rsidR="00FC32AF" w:rsidRPr="008A62D7">
        <w:rPr>
          <w:lang w:val="en-GB"/>
        </w:rPr>
        <w:t>neglected</w:t>
      </w:r>
      <w:r w:rsidRPr="008A62D7">
        <w:rPr>
          <w:lang w:val="en-GB"/>
        </w:rPr>
        <w:t xml:space="preserve"> by </w:t>
      </w:r>
      <w:r w:rsidR="001779FA" w:rsidRPr="008A62D7">
        <w:rPr>
          <w:lang w:val="en-GB"/>
        </w:rPr>
        <w:t xml:space="preserve">assigning to </w:t>
      </w:r>
      <w:r w:rsidRPr="008A62D7">
        <w:rPr>
          <w:lang w:val="en-GB"/>
        </w:rPr>
        <w:t xml:space="preserve">it </w:t>
      </w:r>
      <w:r w:rsidR="00FC32AF" w:rsidRPr="008A62D7">
        <w:rPr>
          <w:lang w:val="en-GB"/>
        </w:rPr>
        <w:t xml:space="preserve">a </w:t>
      </w:r>
      <w:r w:rsidRPr="008A62D7">
        <w:rPr>
          <w:lang w:val="en-GB"/>
        </w:rPr>
        <w:t>weight factor</w:t>
      </w:r>
      <w:r w:rsidR="00FC32AF" w:rsidRPr="008A62D7">
        <w:rPr>
          <w:lang w:val="en-GB"/>
        </w:rPr>
        <w:t xml:space="preserve"> equal to</w:t>
      </w:r>
      <w:r w:rsidRPr="008A62D7">
        <w:rPr>
          <w:lang w:val="en-GB"/>
        </w:rPr>
        <w:t xml:space="preserve"> </w:t>
      </w:r>
      <w:r w:rsidR="00FC32AF" w:rsidRPr="008A62D7">
        <w:rPr>
          <w:lang w:val="en-GB"/>
        </w:rPr>
        <w:t>zero</w:t>
      </w:r>
      <w:r w:rsidRPr="008A62D7">
        <w:rPr>
          <w:lang w:val="en-GB"/>
        </w:rPr>
        <w:t>.</w:t>
      </w:r>
    </w:p>
    <w:p w14:paraId="57051E19" w14:textId="524BCF46" w:rsidR="00407EB3" w:rsidRPr="008A62D7" w:rsidRDefault="00407EB3" w:rsidP="0041344F">
      <w:pPr>
        <w:rPr>
          <w:lang w:val="en-GB"/>
        </w:rPr>
      </w:pPr>
      <w:r w:rsidRPr="008A62D7">
        <w:rPr>
          <w:lang w:val="en-GB"/>
        </w:rPr>
        <w:t xml:space="preserve">Note that the selection of optimal weight factors based on experience will significantly increase the accuracy of </w:t>
      </w:r>
      <w:r w:rsidR="006546D0" w:rsidRPr="008A62D7">
        <w:rPr>
          <w:lang w:val="en-GB"/>
        </w:rPr>
        <w:t>MER</w:t>
      </w:r>
      <w:r w:rsidRPr="008A62D7">
        <w:rPr>
          <w:lang w:val="en-GB"/>
        </w:rPr>
        <w:t xml:space="preserve"> estimates. A brief discussion about the conditions under which each of the</w:t>
      </w:r>
      <w:r w:rsidR="00FC32AF" w:rsidRPr="008A62D7">
        <w:rPr>
          <w:lang w:val="en-GB"/>
        </w:rPr>
        <w:t xml:space="preserve"> </w:t>
      </w:r>
      <w:r w:rsidRPr="008A62D7">
        <w:rPr>
          <w:lang w:val="en-GB"/>
        </w:rPr>
        <w:t>models</w:t>
      </w:r>
      <w:r w:rsidR="00FC32AF" w:rsidRPr="008A62D7">
        <w:rPr>
          <w:lang w:val="en-GB"/>
        </w:rPr>
        <w:t xml:space="preserve"> in the suite adopted by REFIR</w:t>
      </w:r>
      <w:r w:rsidRPr="008A62D7">
        <w:rPr>
          <w:lang w:val="en-GB"/>
        </w:rPr>
        <w:t xml:space="preserve"> shows the highest precision can be found in section </w:t>
      </w:r>
      <w:r w:rsidR="009679A1" w:rsidRPr="008A62D7">
        <w:rPr>
          <w:lang w:val="en-GB"/>
        </w:rPr>
        <w:fldChar w:fldCharType="begin"/>
      </w:r>
      <w:r w:rsidR="009679A1" w:rsidRPr="008A62D7">
        <w:rPr>
          <w:lang w:val="en-GB"/>
        </w:rPr>
        <w:instrText xml:space="preserve"> REF _Ref482537392 \r \h </w:instrText>
      </w:r>
      <w:r w:rsidR="009679A1" w:rsidRPr="008A62D7">
        <w:rPr>
          <w:lang w:val="en-GB"/>
        </w:rPr>
      </w:r>
      <w:r w:rsidR="009679A1" w:rsidRPr="008A62D7">
        <w:rPr>
          <w:lang w:val="en-GB"/>
        </w:rPr>
        <w:fldChar w:fldCharType="separate"/>
      </w:r>
      <w:r w:rsidR="00DE7C99" w:rsidRPr="008A62D7">
        <w:rPr>
          <w:lang w:val="en-GB"/>
        </w:rPr>
        <w:t>5.6.2</w:t>
      </w:r>
      <w:r w:rsidR="009679A1" w:rsidRPr="008A62D7">
        <w:rPr>
          <w:lang w:val="en-GB"/>
        </w:rPr>
        <w:fldChar w:fldCharType="end"/>
      </w:r>
      <w:r w:rsidRPr="008A62D7">
        <w:rPr>
          <w:lang w:val="en-GB"/>
        </w:rPr>
        <w:t xml:space="preserve">, although this topic </w:t>
      </w:r>
      <w:r w:rsidR="00FC32AF" w:rsidRPr="008A62D7">
        <w:rPr>
          <w:lang w:val="en-GB"/>
        </w:rPr>
        <w:t>remains an</w:t>
      </w:r>
      <w:r w:rsidRPr="008A62D7">
        <w:rPr>
          <w:lang w:val="en-GB"/>
        </w:rPr>
        <w:t xml:space="preserve"> important subject </w:t>
      </w:r>
      <w:r w:rsidR="00FC32AF" w:rsidRPr="008A62D7">
        <w:rPr>
          <w:lang w:val="en-GB"/>
        </w:rPr>
        <w:t>for</w:t>
      </w:r>
      <w:r w:rsidRPr="008A62D7">
        <w:rPr>
          <w:lang w:val="en-GB"/>
        </w:rPr>
        <w:t xml:space="preserve"> future research.</w:t>
      </w:r>
      <w:ins w:id="1049" w:author="Dioguardi, Fabio" w:date="2019-01-23T17:05:00Z">
        <w:r w:rsidR="008E3071">
          <w:rPr>
            <w:lang w:val="en-GB"/>
          </w:rPr>
          <w:t xml:space="preserve"> An application example could consist in focusing on the emp</w:t>
        </w:r>
        <w:r w:rsidR="00B65B96">
          <w:rPr>
            <w:lang w:val="en-GB"/>
          </w:rPr>
          <w:t xml:space="preserve">irical models only by setting the weight factor to 1 for </w:t>
        </w:r>
        <w:r w:rsidR="008E3071">
          <w:rPr>
            <w:lang w:val="en-GB"/>
          </w:rPr>
          <w:t>Wilson &amp; Walker, Sparks, Mastin and Gudmundsson</w:t>
        </w:r>
        <w:r w:rsidR="00B65B96">
          <w:rPr>
            <w:lang w:val="en-GB"/>
          </w:rPr>
          <w:t xml:space="preserve"> and to 0 to Degruyter &amp; Bonadonna and Woodhouse 0D. Or the opposite</w:t>
        </w:r>
      </w:ins>
      <w:ins w:id="1050" w:author="Dioguardi, Fabio" w:date="2019-01-23T17:07:00Z">
        <w:r w:rsidR="00B65B96">
          <w:rPr>
            <w:lang w:val="en-GB"/>
          </w:rPr>
          <w:t xml:space="preserve"> of this can be done if</w:t>
        </w:r>
      </w:ins>
      <w:ins w:id="1051" w:author="Dioguardi, Fabio" w:date="2019-01-23T17:05:00Z">
        <w:r w:rsidR="00B65B96">
          <w:rPr>
            <w:lang w:val="en-GB"/>
          </w:rPr>
          <w:t xml:space="preserve"> the operator might want to use wind-blown models only (e.g., for weak plumes)</w:t>
        </w:r>
      </w:ins>
      <w:ins w:id="1052" w:author="Dioguardi, Fabio" w:date="2019-01-23T17:07:00Z">
        <w:r w:rsidR="00B65B96">
          <w:rPr>
            <w:lang w:val="en-GB"/>
          </w:rPr>
          <w:t>.</w:t>
        </w:r>
      </w:ins>
    </w:p>
    <w:p w14:paraId="7E3F2B12" w14:textId="59E7E855" w:rsidR="004630D8" w:rsidRPr="008A62D7" w:rsidRDefault="00487DD5" w:rsidP="0041344F">
      <w:pPr>
        <w:rPr>
          <w:lang w:val="en-GB"/>
        </w:rPr>
      </w:pPr>
      <w:r w:rsidRPr="008A62D7">
        <w:rPr>
          <w:lang w:val="en-GB"/>
        </w:rPr>
        <w:t>By default</w:t>
      </w:r>
      <w:r w:rsidR="00FC32AF" w:rsidRPr="008A62D7">
        <w:rPr>
          <w:lang w:val="en-GB"/>
        </w:rPr>
        <w:t>,</w:t>
      </w:r>
      <w:r w:rsidRPr="008A62D7">
        <w:rPr>
          <w:lang w:val="en-GB"/>
        </w:rPr>
        <w:t xml:space="preserve"> the last setting is displayed. If no settings have been stored at this stage, (meaning no configuration file exists), the</w:t>
      </w:r>
      <w:r w:rsidR="004630D8" w:rsidRPr="008A62D7">
        <w:rPr>
          <w:lang w:val="en-GB"/>
        </w:rPr>
        <w:t xml:space="preserve"> </w:t>
      </w:r>
      <w:ins w:id="1053" w:author="Dioguardi, Fabio" w:date="2018-11-09T15:25:00Z">
        <w:r w:rsidR="00E55EB2">
          <w:rPr>
            <w:lang w:val="en-GB"/>
          </w:rPr>
          <w:t>six</w:t>
        </w:r>
      </w:ins>
      <w:del w:id="1054" w:author="Dioguardi, Fabio" w:date="2018-11-09T15:25:00Z">
        <w:r w:rsidR="004630D8" w:rsidRPr="008A62D7" w:rsidDel="00E55EB2">
          <w:rPr>
            <w:lang w:val="en-GB"/>
          </w:rPr>
          <w:delText>five</w:delText>
        </w:r>
      </w:del>
      <w:r w:rsidR="004630D8" w:rsidRPr="008A62D7">
        <w:rPr>
          <w:lang w:val="en-GB"/>
        </w:rPr>
        <w:t xml:space="preserve"> models are </w:t>
      </w:r>
      <w:r w:rsidRPr="008A62D7">
        <w:rPr>
          <w:lang w:val="en-GB"/>
        </w:rPr>
        <w:t>weighted</w:t>
      </w:r>
      <w:r w:rsidR="00FC32AF" w:rsidRPr="008A62D7">
        <w:rPr>
          <w:lang w:val="en-GB"/>
        </w:rPr>
        <w:t xml:space="preserve"> equall</w:t>
      </w:r>
      <w:r w:rsidR="001779FA" w:rsidRPr="008A62D7">
        <w:rPr>
          <w:lang w:val="en-GB"/>
        </w:rPr>
        <w:t>y</w:t>
      </w:r>
      <w:ins w:id="1055" w:author="Dioguardi, Fabio" w:date="2018-11-09T15:25:00Z">
        <w:r w:rsidR="00E55EB2">
          <w:rPr>
            <w:lang w:val="en-GB"/>
          </w:rPr>
          <w:t xml:space="preserve"> with a weight of 1</w:t>
        </w:r>
      </w:ins>
      <w:r w:rsidRPr="008A62D7">
        <w:rPr>
          <w:lang w:val="en-GB"/>
        </w:rPr>
        <w:t xml:space="preserve">. In this case the </w:t>
      </w:r>
      <w:r w:rsidRPr="008A62D7">
        <w:rPr>
          <w:lang w:val="en-GB"/>
        </w:rPr>
        <w:lastRenderedPageBreak/>
        <w:t xml:space="preserve">weighted </w:t>
      </w:r>
      <w:r w:rsidR="00FC32AF" w:rsidRPr="008A62D7">
        <w:rPr>
          <w:lang w:val="en-GB"/>
        </w:rPr>
        <w:t xml:space="preserve">mean </w:t>
      </w:r>
      <w:del w:id="1056" w:author="Dioguardi, Fabio" w:date="2019-01-23T17:27:00Z">
        <w:r w:rsidR="00FC32AF" w:rsidRPr="008A62D7" w:rsidDel="00166E62">
          <w:rPr>
            <w:lang w:val="en-GB"/>
          </w:rPr>
          <w:delText>is simply the mean of</w:delText>
        </w:r>
      </w:del>
      <w:ins w:id="1057" w:author="Dioguardi, Fabio" w:date="2019-01-23T17:27:00Z">
        <w:r w:rsidR="00166E62">
          <w:rPr>
            <w:lang w:val="en-GB"/>
          </w:rPr>
          <w:t>coincides with</w:t>
        </w:r>
      </w:ins>
      <w:r w:rsidR="00FC32AF" w:rsidRPr="008A62D7">
        <w:rPr>
          <w:lang w:val="en-GB"/>
        </w:rPr>
        <w:t xml:space="preserve"> the </w:t>
      </w:r>
      <w:del w:id="1058" w:author="Dioguardi, Fabio" w:date="2019-01-23T17:27:00Z">
        <w:r w:rsidR="00FC32AF" w:rsidRPr="008A62D7" w:rsidDel="00166E62">
          <w:rPr>
            <w:lang w:val="en-GB"/>
          </w:rPr>
          <w:delText xml:space="preserve">five </w:delText>
        </w:r>
      </w:del>
      <w:ins w:id="1059" w:author="Dioguardi, Fabio" w:date="2019-01-23T17:27:00Z">
        <w:r w:rsidR="00166E62">
          <w:rPr>
            <w:lang w:val="en-GB"/>
          </w:rPr>
          <w:t>six</w:t>
        </w:r>
        <w:r w:rsidR="00166E62" w:rsidRPr="008A62D7">
          <w:rPr>
            <w:lang w:val="en-GB"/>
          </w:rPr>
          <w:t xml:space="preserve"> </w:t>
        </w:r>
      </w:ins>
      <w:r w:rsidR="00FC32AF" w:rsidRPr="008A62D7">
        <w:rPr>
          <w:lang w:val="en-GB"/>
        </w:rPr>
        <w:t xml:space="preserve">MERs produced by the </w:t>
      </w:r>
      <w:ins w:id="1060" w:author="Dioguardi, Fabio" w:date="2018-11-09T15:25:00Z">
        <w:r w:rsidR="00E55EB2">
          <w:rPr>
            <w:lang w:val="en-GB"/>
          </w:rPr>
          <w:t>six</w:t>
        </w:r>
      </w:ins>
      <w:del w:id="1061" w:author="Dioguardi, Fabio" w:date="2018-11-09T15:25:00Z">
        <w:r w:rsidR="00FC32AF" w:rsidRPr="008A62D7" w:rsidDel="00E55EB2">
          <w:rPr>
            <w:lang w:val="en-GB"/>
          </w:rPr>
          <w:delText>five</w:delText>
        </w:r>
      </w:del>
      <w:r w:rsidR="00FC32AF" w:rsidRPr="008A62D7">
        <w:rPr>
          <w:lang w:val="en-GB"/>
        </w:rPr>
        <w:t xml:space="preserve"> models</w:t>
      </w:r>
      <w:r w:rsidRPr="008A62D7">
        <w:rPr>
          <w:lang w:val="en-GB"/>
        </w:rPr>
        <w:t>.</w:t>
      </w:r>
    </w:p>
    <w:p w14:paraId="0793EDF9" w14:textId="3D5F51BB" w:rsidR="00487DD5" w:rsidRPr="008A62D7" w:rsidDel="00C85B33" w:rsidRDefault="0076416B" w:rsidP="0041344F">
      <w:pPr>
        <w:rPr>
          <w:del w:id="1062" w:author="Dioguardi, Fabio" w:date="2019-01-25T16:27:00Z"/>
          <w:rFonts w:eastAsia="Calibri"/>
          <w:szCs w:val="22"/>
          <w:lang w:val="en-GB"/>
        </w:rPr>
      </w:pPr>
      <w:del w:id="1063" w:author="Dioguardi, Fabio" w:date="2019-01-25T16:27:00Z">
        <w:r w:rsidRPr="008A62D7" w:rsidDel="00C85B33">
          <w:rPr>
            <w:rFonts w:eastAsia="Calibri"/>
            <w:szCs w:val="22"/>
            <w:lang w:val="en-GB"/>
          </w:rPr>
          <w:delText xml:space="preserve">It is to note that </w:delText>
        </w:r>
        <w:r w:rsidR="00A70C55" w:rsidRPr="008A62D7" w:rsidDel="00C85B33">
          <w:rPr>
            <w:rFonts w:eastAsia="Calibri"/>
            <w:szCs w:val="22"/>
            <w:lang w:val="en-GB"/>
          </w:rPr>
          <w:delText xml:space="preserve">in REFIR </w:delText>
        </w:r>
        <w:r w:rsidRPr="008A62D7" w:rsidDel="00C85B33">
          <w:rPr>
            <w:rFonts w:eastAsia="Calibri"/>
            <w:szCs w:val="22"/>
            <w:lang w:val="en-GB"/>
          </w:rPr>
          <w:delText xml:space="preserve">the </w:delText>
        </w:r>
        <w:r w:rsidR="00A70C55" w:rsidRPr="008A62D7" w:rsidDel="00C85B33">
          <w:rPr>
            <w:rFonts w:eastAsia="Calibri"/>
            <w:szCs w:val="22"/>
            <w:lang w:val="en-GB"/>
          </w:rPr>
          <w:delText>modified approach</w:delText>
        </w:r>
        <w:r w:rsidRPr="008A62D7" w:rsidDel="00C85B33">
          <w:rPr>
            <w:rFonts w:eastAsia="Calibri"/>
            <w:szCs w:val="22"/>
            <w:lang w:val="en-GB"/>
          </w:rPr>
          <w:delText xml:space="preserve"> of Degruyter </w:delText>
        </w:r>
        <w:r w:rsidR="00FD379D" w:rsidRPr="008A62D7" w:rsidDel="00C85B33">
          <w:rPr>
            <w:rFonts w:eastAsia="Calibri"/>
            <w:szCs w:val="22"/>
            <w:lang w:val="en-GB"/>
          </w:rPr>
          <w:delText>&amp;</w:delText>
        </w:r>
        <w:r w:rsidRPr="008A62D7" w:rsidDel="00C85B33">
          <w:rPr>
            <w:rFonts w:eastAsia="Calibri"/>
            <w:szCs w:val="22"/>
            <w:lang w:val="en-GB"/>
          </w:rPr>
          <w:delText xml:space="preserve"> Bonadonna can only be applied when the data situation allows FOXI to estimate the height of the centreline of the plume. If this is not possible, the model of Degruyter </w:delText>
        </w:r>
        <w:r w:rsidR="00FD379D" w:rsidRPr="008A62D7" w:rsidDel="00C85B33">
          <w:rPr>
            <w:rFonts w:eastAsia="Calibri"/>
            <w:szCs w:val="22"/>
            <w:lang w:val="en-GB"/>
          </w:rPr>
          <w:delText>&amp;</w:delText>
        </w:r>
        <w:r w:rsidRPr="008A62D7" w:rsidDel="00C85B33">
          <w:rPr>
            <w:rFonts w:eastAsia="Calibri"/>
            <w:szCs w:val="22"/>
            <w:lang w:val="en-GB"/>
          </w:rPr>
          <w:delText xml:space="preserve"> Bonadonna is automatically omitted by FOXI, no matter which weight factor is assigned to it. (For details, s</w:delText>
        </w:r>
        <w:r w:rsidR="004F4DC3" w:rsidRPr="008A62D7" w:rsidDel="00C85B33">
          <w:rPr>
            <w:rFonts w:eastAsia="Calibri"/>
            <w:szCs w:val="22"/>
            <w:lang w:val="en-GB"/>
          </w:rPr>
          <w:delText xml:space="preserve">ee </w:delText>
        </w:r>
        <w:r w:rsidR="004F4DC3" w:rsidRPr="008A62D7" w:rsidDel="00C85B33">
          <w:rPr>
            <w:rFonts w:eastAsia="Calibri"/>
            <w:szCs w:val="22"/>
            <w:lang w:val="en-GB"/>
          </w:rPr>
          <w:fldChar w:fldCharType="begin"/>
        </w:r>
        <w:r w:rsidR="004F4DC3" w:rsidRPr="008A62D7" w:rsidDel="00C85B33">
          <w:rPr>
            <w:rFonts w:eastAsia="Calibri"/>
            <w:szCs w:val="22"/>
            <w:lang w:val="en-GB"/>
          </w:rPr>
          <w:delInstrText xml:space="preserve"> REF _Ref482537392 \r \h </w:delInstrText>
        </w:r>
        <w:r w:rsidR="004F4DC3" w:rsidRPr="008A62D7" w:rsidDel="00C85B33">
          <w:rPr>
            <w:rFonts w:eastAsia="Calibri"/>
            <w:szCs w:val="22"/>
            <w:lang w:val="en-GB"/>
          </w:rPr>
        </w:r>
        <w:r w:rsidR="004F4DC3" w:rsidRPr="008A62D7" w:rsidDel="00C85B33">
          <w:rPr>
            <w:rFonts w:eastAsia="Calibri"/>
            <w:szCs w:val="22"/>
            <w:lang w:val="en-GB"/>
          </w:rPr>
          <w:fldChar w:fldCharType="separate"/>
        </w:r>
        <w:r w:rsidR="00DE7C99" w:rsidRPr="008A62D7" w:rsidDel="00C85B33">
          <w:rPr>
            <w:rFonts w:eastAsia="Calibri"/>
            <w:szCs w:val="22"/>
            <w:lang w:val="en-GB"/>
          </w:rPr>
          <w:delText>5.6.2</w:delText>
        </w:r>
        <w:r w:rsidR="004F4DC3" w:rsidRPr="008A62D7" w:rsidDel="00C85B33">
          <w:rPr>
            <w:rFonts w:eastAsia="Calibri"/>
            <w:szCs w:val="22"/>
            <w:lang w:val="en-GB"/>
          </w:rPr>
          <w:fldChar w:fldCharType="end"/>
        </w:r>
        <w:r w:rsidRPr="008A62D7" w:rsidDel="00C85B33">
          <w:rPr>
            <w:rFonts w:eastAsia="Calibri"/>
            <w:szCs w:val="22"/>
            <w:lang w:val="en-GB"/>
          </w:rPr>
          <w:delText>).</w:delText>
        </w:r>
      </w:del>
    </w:p>
    <w:p w14:paraId="7BC17DE6" w14:textId="4E0C968E" w:rsidR="00AA655A" w:rsidDel="00C85B33" w:rsidRDefault="00AA655A">
      <w:pPr>
        <w:rPr>
          <w:del w:id="1064" w:author="Dioguardi, Fabio" w:date="2019-01-23T17:27:00Z"/>
          <w:rFonts w:eastAsia="Calibri"/>
          <w:szCs w:val="22"/>
          <w:lang w:val="en-GB"/>
        </w:rPr>
      </w:pPr>
    </w:p>
    <w:p w14:paraId="53F8AE2F" w14:textId="77777777" w:rsidR="00C85B33" w:rsidRPr="008A62D7" w:rsidRDefault="00C85B33">
      <w:pPr>
        <w:rPr>
          <w:ins w:id="1065" w:author="Dioguardi, Fabio" w:date="2019-01-25T16:27:00Z"/>
          <w:rFonts w:eastAsia="Calibri"/>
          <w:szCs w:val="22"/>
          <w:lang w:val="en-GB"/>
        </w:rPr>
      </w:pPr>
    </w:p>
    <w:p w14:paraId="7D45398A" w14:textId="73232214" w:rsidR="004630D8" w:rsidRPr="008A62D7" w:rsidRDefault="00DB677C" w:rsidP="0041344F">
      <w:pPr>
        <w:rPr>
          <w:lang w:val="en-GB"/>
        </w:rPr>
      </w:pPr>
      <w:r w:rsidRPr="008A62D7">
        <w:rPr>
          <w:rFonts w:eastAsia="Calibri"/>
          <w:szCs w:val="22"/>
          <w:lang w:val="en-GB"/>
        </w:rPr>
        <w:t xml:space="preserve">In addition to the weight factors, </w:t>
      </w:r>
      <w:r w:rsidR="00487DD5" w:rsidRPr="008A62D7">
        <w:rPr>
          <w:rFonts w:eastAsia="Calibri"/>
          <w:szCs w:val="22"/>
          <w:lang w:val="en-GB"/>
        </w:rPr>
        <w:t xml:space="preserve">the model of Gudmundsson requires a </w:t>
      </w:r>
      <w:r w:rsidR="00487DD5" w:rsidRPr="008A62D7">
        <w:rPr>
          <w:rFonts w:eastAsia="Calibri"/>
          <w:b/>
          <w:szCs w:val="22"/>
          <w:lang w:val="en-GB"/>
        </w:rPr>
        <w:t xml:space="preserve">scale factor </w:t>
      </w:r>
      <w:r w:rsidR="00487DD5" w:rsidRPr="008A62D7">
        <w:rPr>
          <w:rFonts w:eastAsia="Calibri"/>
          <w:b/>
          <w:i/>
          <w:szCs w:val="22"/>
          <w:lang w:val="en-GB"/>
        </w:rPr>
        <w:t>k</w:t>
      </w:r>
      <w:r w:rsidR="00487DD5" w:rsidRPr="008A62D7">
        <w:rPr>
          <w:rFonts w:eastAsia="Calibri"/>
          <w:b/>
          <w:i/>
          <w:szCs w:val="22"/>
          <w:vertAlign w:val="subscript"/>
          <w:lang w:val="en-GB"/>
        </w:rPr>
        <w:t>I</w:t>
      </w:r>
      <w:r w:rsidR="00487DD5" w:rsidRPr="008A62D7">
        <w:rPr>
          <w:rFonts w:eastAsia="Calibri"/>
          <w:szCs w:val="22"/>
          <w:lang w:val="en-GB"/>
        </w:rPr>
        <w:t xml:space="preserve"> (see </w:t>
      </w:r>
      <w:r w:rsidR="0076416B" w:rsidRPr="008A62D7">
        <w:rPr>
          <w:lang w:val="en-GB"/>
        </w:rPr>
        <w:t xml:space="preserve">section </w:t>
      </w:r>
      <w:r w:rsidR="009679A1" w:rsidRPr="008A62D7">
        <w:rPr>
          <w:lang w:val="en-GB"/>
        </w:rPr>
        <w:fldChar w:fldCharType="begin"/>
      </w:r>
      <w:r w:rsidR="009679A1" w:rsidRPr="008A62D7">
        <w:rPr>
          <w:lang w:val="en-GB"/>
        </w:rPr>
        <w:instrText xml:space="preserve"> REF _Ref482272266 \r \h </w:instrText>
      </w:r>
      <w:r w:rsidR="009679A1" w:rsidRPr="008A62D7">
        <w:rPr>
          <w:lang w:val="en-GB"/>
        </w:rPr>
      </w:r>
      <w:r w:rsidR="009679A1" w:rsidRPr="008A62D7">
        <w:rPr>
          <w:lang w:val="en-GB"/>
        </w:rPr>
        <w:fldChar w:fldCharType="separate"/>
      </w:r>
      <w:r w:rsidR="00DE7C99" w:rsidRPr="008A62D7">
        <w:rPr>
          <w:lang w:val="en-GB"/>
        </w:rPr>
        <w:t>5.6.1</w:t>
      </w:r>
      <w:r w:rsidR="009679A1" w:rsidRPr="008A62D7">
        <w:rPr>
          <w:lang w:val="en-GB"/>
        </w:rPr>
        <w:fldChar w:fldCharType="end"/>
      </w:r>
      <w:r w:rsidR="00487DD5" w:rsidRPr="008A62D7">
        <w:rPr>
          <w:rFonts w:eastAsia="Calibri"/>
          <w:szCs w:val="22"/>
          <w:lang w:val="en-GB"/>
        </w:rPr>
        <w:t xml:space="preserve">). This parameter can be set in the field </w:t>
      </w:r>
      <w:r w:rsidR="00FC32AF" w:rsidRPr="008A62D7">
        <w:rPr>
          <w:rFonts w:eastAsia="Calibri"/>
          <w:szCs w:val="22"/>
          <w:lang w:val="en-GB"/>
        </w:rPr>
        <w:t>to</w:t>
      </w:r>
      <w:r w:rsidR="00487DD5" w:rsidRPr="008A62D7">
        <w:rPr>
          <w:rFonts w:eastAsia="Calibri"/>
          <w:szCs w:val="22"/>
          <w:lang w:val="en-GB"/>
        </w:rPr>
        <w:t xml:space="preserve"> the right of the </w:t>
      </w:r>
      <w:r w:rsidR="00FC32AF" w:rsidRPr="008A62D7">
        <w:rPr>
          <w:rFonts w:eastAsia="Calibri"/>
          <w:szCs w:val="22"/>
          <w:lang w:val="en-GB"/>
        </w:rPr>
        <w:t xml:space="preserve">corresponding </w:t>
      </w:r>
      <w:r w:rsidR="00487DD5" w:rsidRPr="008A62D7">
        <w:rPr>
          <w:rFonts w:eastAsia="Calibri"/>
          <w:szCs w:val="22"/>
          <w:lang w:val="en-GB"/>
        </w:rPr>
        <w:t>weight factor (marked in red</w:t>
      </w:r>
      <w:r w:rsidR="00FC32AF" w:rsidRPr="008A62D7">
        <w:rPr>
          <w:rFonts w:eastAsia="Calibri"/>
          <w:szCs w:val="22"/>
          <w:lang w:val="en-GB"/>
        </w:rPr>
        <w:t>)</w:t>
      </w:r>
      <w:r w:rsidR="00487DD5" w:rsidRPr="008A62D7">
        <w:rPr>
          <w:rFonts w:eastAsia="Calibri"/>
          <w:szCs w:val="22"/>
          <w:lang w:val="en-GB"/>
        </w:rPr>
        <w:t>. If</w:t>
      </w:r>
      <w:r w:rsidR="00FC32AF" w:rsidRPr="008A62D7">
        <w:rPr>
          <w:rFonts w:eastAsia="Calibri"/>
          <w:szCs w:val="22"/>
          <w:lang w:val="en-GB"/>
        </w:rPr>
        <w:t xml:space="preserve"> this parameter has</w:t>
      </w:r>
      <w:r w:rsidR="00487DD5" w:rsidRPr="008A62D7">
        <w:rPr>
          <w:rFonts w:eastAsia="Calibri"/>
          <w:szCs w:val="22"/>
          <w:lang w:val="en-GB"/>
        </w:rPr>
        <w:t xml:space="preserve"> not specified before, FIX </w:t>
      </w:r>
      <w:r w:rsidR="001779FA" w:rsidRPr="008A62D7">
        <w:rPr>
          <w:rFonts w:eastAsia="Calibri"/>
          <w:szCs w:val="22"/>
          <w:lang w:val="en-GB"/>
        </w:rPr>
        <w:t>sets</w:t>
      </w:r>
      <w:r w:rsidR="0076416B" w:rsidRPr="008A62D7">
        <w:rPr>
          <w:rFonts w:eastAsia="Calibri"/>
          <w:szCs w:val="22"/>
          <w:lang w:val="en-GB"/>
        </w:rPr>
        <w:t xml:space="preserve"> </w:t>
      </w:r>
      <w:r w:rsidR="00487DD5" w:rsidRPr="008A62D7">
        <w:rPr>
          <w:rFonts w:eastAsia="Calibri"/>
          <w:szCs w:val="22"/>
          <w:lang w:val="en-GB"/>
        </w:rPr>
        <w:t>the Gudmundsson scale factor</w:t>
      </w:r>
      <w:r w:rsidR="00FC32AF" w:rsidRPr="008A62D7">
        <w:rPr>
          <w:rFonts w:eastAsia="Calibri"/>
          <w:szCs w:val="22"/>
          <w:lang w:val="en-GB"/>
        </w:rPr>
        <w:t xml:space="preserve"> to</w:t>
      </w:r>
      <w:r w:rsidR="00487DD5" w:rsidRPr="008A62D7">
        <w:rPr>
          <w:rFonts w:eastAsia="Calibri"/>
          <w:szCs w:val="22"/>
          <w:lang w:val="en-GB"/>
        </w:rPr>
        <w:t xml:space="preserve"> a default value of 1.6.</w:t>
      </w:r>
    </w:p>
    <w:p w14:paraId="7E202023" w14:textId="563D5433" w:rsidR="009A3BCE" w:rsidRPr="000E1A5F" w:rsidRDefault="009A3BCE" w:rsidP="009A3BCE">
      <w:pPr>
        <w:ind w:left="1440" w:firstLine="720"/>
        <w:rPr>
          <w:rFonts w:ascii="Courier New" w:hAnsi="Courier New" w:cs="Courier New"/>
          <w:lang w:val="en-GB"/>
        </w:rPr>
      </w:pPr>
    </w:p>
    <w:p w14:paraId="1F6F11B6" w14:textId="50F2C657" w:rsidR="00487DD5" w:rsidRPr="008A62D7" w:rsidRDefault="00487DD5" w:rsidP="00487DD5">
      <w:pPr>
        <w:rPr>
          <w:lang w:val="en-GB"/>
        </w:rPr>
      </w:pPr>
      <w:r w:rsidRPr="008A62D7">
        <w:rPr>
          <w:b/>
          <w:u w:val="single"/>
          <w:lang w:val="en-GB"/>
        </w:rPr>
        <w:t>atmospheric conditions</w:t>
      </w:r>
      <w:r w:rsidRPr="008A62D7">
        <w:rPr>
          <w:lang w:val="en-GB"/>
        </w:rPr>
        <w:t xml:space="preserve">: </w:t>
      </w:r>
    </w:p>
    <w:p w14:paraId="374D97D7" w14:textId="4558A288" w:rsidR="00835CDD" w:rsidRPr="008A62D7" w:rsidRDefault="00835CDD" w:rsidP="00487DD5">
      <w:pPr>
        <w:rPr>
          <w:lang w:val="en-GB"/>
        </w:rPr>
      </w:pPr>
      <w:r w:rsidRPr="008A62D7">
        <w:rPr>
          <w:lang w:val="en-GB"/>
        </w:rPr>
        <w:t>The parameters from this group are only needed for</w:t>
      </w:r>
      <w:ins w:id="1066" w:author="Dioguardi, Fabio" w:date="2018-11-09T15:26:00Z">
        <w:r w:rsidR="003D6A11">
          <w:rPr>
            <w:lang w:val="en-GB"/>
          </w:rPr>
          <w:t xml:space="preserve"> the two wind-dependent plume models: Degruyter </w:t>
        </w:r>
      </w:ins>
      <w:ins w:id="1067" w:author="Dioguardi, Fabio" w:date="2019-01-23T17:28:00Z">
        <w:r w:rsidR="00166E62">
          <w:rPr>
            <w:lang w:val="en-GB"/>
          </w:rPr>
          <w:t xml:space="preserve">&amp; </w:t>
        </w:r>
      </w:ins>
      <w:ins w:id="1068" w:author="Dioguardi, Fabio" w:date="2018-11-09T15:26:00Z">
        <w:r w:rsidR="00166E62">
          <w:rPr>
            <w:lang w:val="en-GB"/>
          </w:rPr>
          <w:t xml:space="preserve">Bonadonna </w:t>
        </w:r>
        <w:r w:rsidR="003D6A11">
          <w:rPr>
            <w:lang w:val="en-GB"/>
          </w:rPr>
          <w:t xml:space="preserve">and Woodhouse </w:t>
        </w:r>
        <w:r w:rsidR="00166E62">
          <w:rPr>
            <w:lang w:val="en-GB"/>
          </w:rPr>
          <w:t>0D</w:t>
        </w:r>
      </w:ins>
      <w:del w:id="1069" w:author="Dioguardi, Fabio" w:date="2018-11-09T15:26:00Z">
        <w:r w:rsidRPr="008A62D7" w:rsidDel="003D6A11">
          <w:rPr>
            <w:lang w:val="en-GB"/>
          </w:rPr>
          <w:delText xml:space="preserve"> one model</w:delText>
        </w:r>
      </w:del>
      <w:r w:rsidRPr="008A62D7">
        <w:rPr>
          <w:lang w:val="en-GB"/>
        </w:rPr>
        <w:t>:</w:t>
      </w:r>
      <w:del w:id="1070" w:author="Dioguardi, Fabio" w:date="2018-11-09T15:27:00Z">
        <w:r w:rsidRPr="008A62D7" w:rsidDel="003D6A11">
          <w:rPr>
            <w:lang w:val="en-GB"/>
          </w:rPr>
          <w:delText xml:space="preserve"> the </w:delText>
        </w:r>
        <w:r w:rsidR="004F4DC3" w:rsidRPr="008A62D7" w:rsidDel="003D6A11">
          <w:rPr>
            <w:lang w:val="en-GB"/>
          </w:rPr>
          <w:delText xml:space="preserve">modified approach based on the </w:delText>
        </w:r>
        <w:r w:rsidRPr="008A62D7" w:rsidDel="003D6A11">
          <w:rPr>
            <w:lang w:val="en-GB"/>
          </w:rPr>
          <w:delText xml:space="preserve">wind-affected numerical model </w:delText>
        </w:r>
        <w:r w:rsidR="00FC32AF" w:rsidRPr="008A62D7" w:rsidDel="003D6A11">
          <w:rPr>
            <w:lang w:val="en-GB"/>
          </w:rPr>
          <w:delText xml:space="preserve">of </w:delText>
        </w:r>
        <w:r w:rsidRPr="008A62D7" w:rsidDel="003D6A11">
          <w:rPr>
            <w:lang w:val="en-GB"/>
          </w:rPr>
          <w:delText xml:space="preserve">Degruyter </w:delText>
        </w:r>
        <w:r w:rsidR="004F4DC3" w:rsidRPr="008A62D7" w:rsidDel="003D6A11">
          <w:rPr>
            <w:lang w:val="en-GB"/>
          </w:rPr>
          <w:delText xml:space="preserve">&amp; </w:delText>
        </w:r>
        <w:r w:rsidRPr="008A62D7" w:rsidDel="003D6A11">
          <w:rPr>
            <w:lang w:val="en-GB"/>
          </w:rPr>
          <w:delText>Bonadonna.</w:delText>
        </w:r>
      </w:del>
      <w:ins w:id="1071" w:author="Dioguardi, Fabio" w:date="2018-11-09T15:27:00Z">
        <w:r w:rsidR="003D6A11">
          <w:rPr>
            <w:lang w:val="en-GB"/>
          </w:rPr>
          <w:t>.</w:t>
        </w:r>
      </w:ins>
      <w:r w:rsidR="005723AC" w:rsidRPr="008A62D7">
        <w:rPr>
          <w:lang w:val="en-GB"/>
        </w:rPr>
        <w:t xml:space="preserve"> </w:t>
      </w:r>
      <w:r w:rsidR="00FC32AF" w:rsidRPr="008A62D7">
        <w:rPr>
          <w:lang w:val="en-GB"/>
        </w:rPr>
        <w:t>The required parameters are:</w:t>
      </w:r>
    </w:p>
    <w:p w14:paraId="03072506" w14:textId="61384AE8" w:rsidR="00487DD5" w:rsidRPr="008A62D7" w:rsidRDefault="00487DD5" w:rsidP="001507E8">
      <w:pPr>
        <w:pStyle w:val="ListParagraph"/>
        <w:numPr>
          <w:ilvl w:val="0"/>
          <w:numId w:val="14"/>
        </w:numPr>
        <w:ind w:left="360"/>
        <w:rPr>
          <w:lang w:val="en-GB"/>
        </w:rPr>
      </w:pPr>
      <w:r w:rsidRPr="008A62D7">
        <w:rPr>
          <w:lang w:val="en-GB"/>
        </w:rPr>
        <w:t xml:space="preserve">the </w:t>
      </w:r>
      <w:r w:rsidRPr="008A62D7">
        <w:rPr>
          <w:b/>
          <w:lang w:val="en-GB"/>
        </w:rPr>
        <w:t>h</w:t>
      </w:r>
      <w:r w:rsidR="00835CDD" w:rsidRPr="008A62D7">
        <w:rPr>
          <w:b/>
          <w:lang w:val="en-GB"/>
        </w:rPr>
        <w:t xml:space="preserve">eight of the tropopause </w:t>
      </w:r>
      <w:r w:rsidRPr="008A62D7">
        <w:rPr>
          <w:b/>
          <w:lang w:val="en-GB"/>
        </w:rPr>
        <w:t>a</w:t>
      </w:r>
      <w:r w:rsidR="00835CDD" w:rsidRPr="008A62D7">
        <w:rPr>
          <w:b/>
          <w:lang w:val="en-GB"/>
        </w:rPr>
        <w:t>bove sea level</w:t>
      </w:r>
      <w:r w:rsidR="00835CDD" w:rsidRPr="008A62D7">
        <w:rPr>
          <w:lang w:val="en-GB"/>
        </w:rPr>
        <w:t xml:space="preserve"> (in m):</w:t>
      </w:r>
      <w:r w:rsidRPr="008A62D7">
        <w:rPr>
          <w:lang w:val="en-GB"/>
        </w:rPr>
        <w:t xml:space="preserve"> </w:t>
      </w:r>
      <w:r w:rsidR="0076416B" w:rsidRPr="008A62D7">
        <w:rPr>
          <w:lang w:val="en-GB"/>
        </w:rPr>
        <w:t>by default, a value of 12000 m is</w:t>
      </w:r>
      <w:r w:rsidR="00835CDD" w:rsidRPr="008A62D7">
        <w:rPr>
          <w:lang w:val="en-GB"/>
        </w:rPr>
        <w:t xml:space="preserve"> </w:t>
      </w:r>
      <w:r w:rsidR="0076416B" w:rsidRPr="008A62D7">
        <w:rPr>
          <w:lang w:val="en-GB"/>
        </w:rPr>
        <w:t>set</w:t>
      </w:r>
      <w:r w:rsidR="00FC32AF" w:rsidRPr="008A62D7">
        <w:rPr>
          <w:lang w:val="en-GB"/>
        </w:rPr>
        <w:t>;</w:t>
      </w:r>
    </w:p>
    <w:p w14:paraId="0BB47670" w14:textId="15FBEFF1" w:rsidR="00835CDD" w:rsidRPr="008A62D7" w:rsidRDefault="00835CDD" w:rsidP="001507E8">
      <w:pPr>
        <w:pStyle w:val="ListParagraph"/>
        <w:numPr>
          <w:ilvl w:val="0"/>
          <w:numId w:val="14"/>
        </w:numPr>
        <w:ind w:left="360"/>
        <w:rPr>
          <w:lang w:val="en-GB"/>
        </w:rPr>
      </w:pPr>
      <w:r w:rsidRPr="008A62D7">
        <w:rPr>
          <w:lang w:val="en-GB"/>
        </w:rPr>
        <w:t xml:space="preserve">the </w:t>
      </w:r>
      <w:r w:rsidRPr="008A62D7">
        <w:rPr>
          <w:b/>
          <w:lang w:val="en-GB"/>
        </w:rPr>
        <w:t>height of the stratosphere above sea level</w:t>
      </w:r>
      <w:r w:rsidRPr="008A62D7">
        <w:rPr>
          <w:lang w:val="en-GB"/>
        </w:rPr>
        <w:t xml:space="preserve"> (in m): </w:t>
      </w:r>
      <w:r w:rsidR="00FC32AF" w:rsidRPr="008A62D7">
        <w:rPr>
          <w:lang w:val="en-GB"/>
        </w:rPr>
        <w:t>b</w:t>
      </w:r>
      <w:r w:rsidR="00487DD5" w:rsidRPr="008A62D7">
        <w:rPr>
          <w:lang w:val="en-GB"/>
        </w:rPr>
        <w:t>y default,</w:t>
      </w:r>
      <w:r w:rsidR="00FC32AF" w:rsidRPr="008A62D7">
        <w:rPr>
          <w:lang w:val="en-GB"/>
        </w:rPr>
        <w:t xml:space="preserve"> this is initialized to a value of</w:t>
      </w:r>
      <w:r w:rsidR="00487DD5" w:rsidRPr="008A62D7">
        <w:rPr>
          <w:lang w:val="en-GB"/>
        </w:rPr>
        <w:t xml:space="preserve"> </w:t>
      </w:r>
      <w:r w:rsidRPr="008A62D7">
        <w:rPr>
          <w:lang w:val="en-GB"/>
        </w:rPr>
        <w:t>20000</w:t>
      </w:r>
      <w:r w:rsidR="00FC32AF" w:rsidRPr="008A62D7">
        <w:rPr>
          <w:lang w:val="en-GB"/>
        </w:rPr>
        <w:t xml:space="preserve"> </w:t>
      </w:r>
      <w:r w:rsidRPr="008A62D7">
        <w:rPr>
          <w:lang w:val="en-GB"/>
        </w:rPr>
        <w:t>m</w:t>
      </w:r>
      <w:r w:rsidR="00FC32AF" w:rsidRPr="008A62D7">
        <w:rPr>
          <w:lang w:val="en-GB"/>
        </w:rPr>
        <w:t>;</w:t>
      </w:r>
    </w:p>
    <w:p w14:paraId="00FC11F1" w14:textId="77777777" w:rsidR="0076416B" w:rsidRPr="008A62D7" w:rsidRDefault="00835CDD" w:rsidP="001507E8">
      <w:pPr>
        <w:pStyle w:val="ListParagraph"/>
        <w:numPr>
          <w:ilvl w:val="0"/>
          <w:numId w:val="14"/>
        </w:numPr>
        <w:ind w:left="360"/>
        <w:rPr>
          <w:lang w:val="en-GB"/>
        </w:rPr>
      </w:pPr>
      <w:r w:rsidRPr="008A62D7">
        <w:rPr>
          <w:b/>
          <w:lang w:val="en-GB"/>
        </w:rPr>
        <w:t>temperature gradient within the troposphere</w:t>
      </w:r>
      <w:r w:rsidRPr="008A62D7">
        <w:rPr>
          <w:lang w:val="en-GB"/>
        </w:rPr>
        <w:t xml:space="preserve"> (in </w:t>
      </w:r>
      <w:r w:rsidR="00D67453" w:rsidRPr="008A62D7">
        <w:rPr>
          <w:lang w:val="en-GB"/>
        </w:rPr>
        <w:t>K</w:t>
      </w:r>
      <w:r w:rsidRPr="008A62D7">
        <w:rPr>
          <w:lang w:val="en-GB"/>
        </w:rPr>
        <w:t>/m):</w:t>
      </w:r>
      <w:r w:rsidR="00D67453" w:rsidRPr="008A62D7">
        <w:rPr>
          <w:lang w:val="en-GB"/>
        </w:rPr>
        <w:t xml:space="preserve"> </w:t>
      </w:r>
      <w:r w:rsidR="0076416B" w:rsidRPr="008A62D7">
        <w:rPr>
          <w:lang w:val="en-GB"/>
        </w:rPr>
        <w:t>by default, a value of -0.0065 K/m is set</w:t>
      </w:r>
      <w:r w:rsidR="0076416B" w:rsidRPr="008A62D7">
        <w:rPr>
          <w:b/>
          <w:lang w:val="en-GB"/>
        </w:rPr>
        <w:t xml:space="preserve"> </w:t>
      </w:r>
    </w:p>
    <w:p w14:paraId="23951F96" w14:textId="6148F69B" w:rsidR="00835CDD" w:rsidRPr="008A62D7" w:rsidRDefault="00835CDD" w:rsidP="001507E8">
      <w:pPr>
        <w:pStyle w:val="ListParagraph"/>
        <w:numPr>
          <w:ilvl w:val="0"/>
          <w:numId w:val="14"/>
        </w:numPr>
        <w:ind w:left="360"/>
        <w:rPr>
          <w:lang w:val="en-GB"/>
        </w:rPr>
      </w:pPr>
      <w:r w:rsidRPr="008A62D7">
        <w:rPr>
          <w:b/>
          <w:lang w:val="en-GB"/>
        </w:rPr>
        <w:t>temperature gradient between troposphere</w:t>
      </w:r>
      <w:r w:rsidRPr="008A62D7">
        <w:rPr>
          <w:lang w:val="en-GB"/>
        </w:rPr>
        <w:t xml:space="preserve"> </w:t>
      </w:r>
      <w:r w:rsidRPr="008A62D7">
        <w:rPr>
          <w:b/>
          <w:lang w:val="en-GB"/>
        </w:rPr>
        <w:t>and stratosphere</w:t>
      </w:r>
      <w:r w:rsidRPr="008A62D7">
        <w:rPr>
          <w:lang w:val="en-GB"/>
        </w:rPr>
        <w:t xml:space="preserve"> (in </w:t>
      </w:r>
      <w:r w:rsidR="00D67453" w:rsidRPr="008A62D7">
        <w:rPr>
          <w:lang w:val="en-GB"/>
        </w:rPr>
        <w:t>K</w:t>
      </w:r>
      <w:r w:rsidRPr="008A62D7">
        <w:rPr>
          <w:lang w:val="en-GB"/>
        </w:rPr>
        <w:t>/m):</w:t>
      </w:r>
      <w:r w:rsidR="00D67453" w:rsidRPr="008A62D7">
        <w:rPr>
          <w:lang w:val="en-GB"/>
        </w:rPr>
        <w:t xml:space="preserve"> </w:t>
      </w:r>
      <w:r w:rsidR="00FC32AF" w:rsidRPr="008A62D7">
        <w:rPr>
          <w:lang w:val="en-GB"/>
        </w:rPr>
        <w:t>b</w:t>
      </w:r>
      <w:r w:rsidR="00D67453" w:rsidRPr="008A62D7">
        <w:rPr>
          <w:lang w:val="en-GB"/>
        </w:rPr>
        <w:t xml:space="preserve">y default, </w:t>
      </w:r>
      <w:r w:rsidR="003E3C85" w:rsidRPr="008A62D7">
        <w:rPr>
          <w:lang w:val="en-GB"/>
        </w:rPr>
        <w:t>this is initialized to a value of</w:t>
      </w:r>
      <w:r w:rsidR="00D67453" w:rsidRPr="008A62D7">
        <w:rPr>
          <w:lang w:val="en-GB"/>
        </w:rPr>
        <w:t xml:space="preserve"> 0</w:t>
      </w:r>
      <w:r w:rsidR="003E3C85" w:rsidRPr="008A62D7">
        <w:rPr>
          <w:lang w:val="en-GB"/>
        </w:rPr>
        <w:t xml:space="preserve"> </w:t>
      </w:r>
      <w:r w:rsidR="00D67453" w:rsidRPr="008A62D7">
        <w:rPr>
          <w:lang w:val="en-GB"/>
        </w:rPr>
        <w:t>K/m</w:t>
      </w:r>
      <w:r w:rsidR="003E3C85" w:rsidRPr="008A62D7">
        <w:rPr>
          <w:lang w:val="en-GB"/>
        </w:rPr>
        <w:t>;</w:t>
      </w:r>
    </w:p>
    <w:p w14:paraId="1FA20A6D" w14:textId="09C995AF" w:rsidR="00835CDD" w:rsidRPr="008A62D7" w:rsidRDefault="00835CDD" w:rsidP="001507E8">
      <w:pPr>
        <w:pStyle w:val="ListParagraph"/>
        <w:numPr>
          <w:ilvl w:val="0"/>
          <w:numId w:val="14"/>
        </w:numPr>
        <w:ind w:left="360"/>
        <w:rPr>
          <w:lang w:val="en-GB"/>
        </w:rPr>
      </w:pPr>
      <w:r w:rsidRPr="008A62D7">
        <w:rPr>
          <w:b/>
          <w:lang w:val="en-GB"/>
        </w:rPr>
        <w:t>temperature gradient within the stratosphere</w:t>
      </w:r>
      <w:r w:rsidRPr="008A62D7">
        <w:rPr>
          <w:lang w:val="en-GB"/>
        </w:rPr>
        <w:t xml:space="preserve"> (in </w:t>
      </w:r>
      <w:r w:rsidR="00D67453" w:rsidRPr="008A62D7">
        <w:rPr>
          <w:lang w:val="en-GB"/>
        </w:rPr>
        <w:t>K</w:t>
      </w:r>
      <w:r w:rsidRPr="008A62D7">
        <w:rPr>
          <w:lang w:val="en-GB"/>
        </w:rPr>
        <w:t>/m):</w:t>
      </w:r>
      <w:r w:rsidR="00D67453" w:rsidRPr="008A62D7">
        <w:rPr>
          <w:lang w:val="en-GB"/>
        </w:rPr>
        <w:t xml:space="preserve"> </w:t>
      </w:r>
      <w:r w:rsidR="003E3C85" w:rsidRPr="008A62D7">
        <w:rPr>
          <w:lang w:val="en-GB"/>
        </w:rPr>
        <w:t>b</w:t>
      </w:r>
      <w:r w:rsidR="00D67453" w:rsidRPr="008A62D7">
        <w:rPr>
          <w:lang w:val="en-GB"/>
        </w:rPr>
        <w:t>y default,</w:t>
      </w:r>
      <w:r w:rsidR="003E3C85" w:rsidRPr="008A62D7">
        <w:rPr>
          <w:lang w:val="en-GB"/>
        </w:rPr>
        <w:t xml:space="preserve"> this is initialized to a value of</w:t>
      </w:r>
      <w:r w:rsidR="00D67453" w:rsidRPr="008A62D7">
        <w:rPr>
          <w:lang w:val="en-GB"/>
        </w:rPr>
        <w:t xml:space="preserve"> 0.002</w:t>
      </w:r>
      <w:r w:rsidR="003E3C85" w:rsidRPr="008A62D7">
        <w:rPr>
          <w:lang w:val="en-GB"/>
        </w:rPr>
        <w:t xml:space="preserve"> </w:t>
      </w:r>
      <w:r w:rsidR="00D67453" w:rsidRPr="008A62D7">
        <w:rPr>
          <w:lang w:val="en-GB"/>
        </w:rPr>
        <w:t>K/m</w:t>
      </w:r>
      <w:r w:rsidR="003E3C85" w:rsidRPr="008A62D7">
        <w:rPr>
          <w:lang w:val="en-GB"/>
        </w:rPr>
        <w:t>;</w:t>
      </w:r>
    </w:p>
    <w:p w14:paraId="18979314" w14:textId="320971E1" w:rsidR="00D67453" w:rsidRPr="008A62D7" w:rsidRDefault="00AE6DED" w:rsidP="001507E8">
      <w:pPr>
        <w:pStyle w:val="ListParagraph"/>
        <w:numPr>
          <w:ilvl w:val="0"/>
          <w:numId w:val="14"/>
        </w:numPr>
        <w:ind w:left="360"/>
        <w:rPr>
          <w:lang w:val="en-GB"/>
        </w:rPr>
      </w:pPr>
      <w:r w:rsidRPr="008A62D7">
        <w:rPr>
          <w:b/>
          <w:lang w:val="en-GB"/>
        </w:rPr>
        <w:t xml:space="preserve">plume-height-averaged wind speed </w:t>
      </w:r>
      <w:r w:rsidR="00835CDD" w:rsidRPr="008A62D7">
        <w:rPr>
          <w:lang w:val="en-GB"/>
        </w:rPr>
        <w:t>(in m/s)</w:t>
      </w:r>
      <w:r w:rsidR="00D67453" w:rsidRPr="008A62D7">
        <w:rPr>
          <w:lang w:val="en-GB"/>
        </w:rPr>
        <w:t xml:space="preserve">: </w:t>
      </w:r>
      <w:r w:rsidR="0076416B" w:rsidRPr="008A62D7">
        <w:rPr>
          <w:lang w:val="en-GB"/>
        </w:rPr>
        <w:t>a wind speed of 10m/s is set as default</w:t>
      </w:r>
      <w:r w:rsidR="00D67453" w:rsidRPr="008A62D7">
        <w:rPr>
          <w:lang w:val="en-GB"/>
        </w:rPr>
        <w:t>.</w:t>
      </w:r>
    </w:p>
    <w:p w14:paraId="54B063E0" w14:textId="4F1ADFF1" w:rsidR="00FD2A67" w:rsidRPr="008A62D7" w:rsidRDefault="00FD2A67" w:rsidP="00FD2A67">
      <w:pPr>
        <w:rPr>
          <w:lang w:val="en-GB"/>
        </w:rPr>
      </w:pPr>
      <w:r w:rsidRPr="008A62D7">
        <w:rPr>
          <w:lang w:val="en-GB"/>
        </w:rPr>
        <w:t>In the lower right corner of the window a URL of a webpage is displayed, which provides all relevant atmospheric information.</w:t>
      </w:r>
    </w:p>
    <w:p w14:paraId="6E856D5B" w14:textId="1B4CFB67" w:rsidR="00D47F3F" w:rsidRPr="008A62D7" w:rsidRDefault="00A82923" w:rsidP="00D67453">
      <w:pPr>
        <w:rPr>
          <w:lang w:val="en-GB"/>
        </w:rPr>
      </w:pPr>
      <w:r w:rsidRPr="008A62D7">
        <w:rPr>
          <w:lang w:val="en-GB"/>
        </w:rPr>
        <w:t>The settings are saved by clicking on the “Update Model Parameters”</w:t>
      </w:r>
      <w:r w:rsidR="009E6CC1" w:rsidRPr="008A62D7">
        <w:rPr>
          <w:lang w:val="en-GB"/>
        </w:rPr>
        <w:t xml:space="preserve"> button</w:t>
      </w:r>
      <w:r w:rsidRPr="008A62D7">
        <w:rPr>
          <w:lang w:val="en-GB"/>
        </w:rPr>
        <w:t xml:space="preserve"> located at the left bottom of the window.</w:t>
      </w:r>
      <w:r w:rsidR="00747C57" w:rsidRPr="008A62D7">
        <w:rPr>
          <w:lang w:val="en-GB"/>
        </w:rPr>
        <w:t xml:space="preserve"> </w:t>
      </w:r>
      <w:r w:rsidR="00D47F3F" w:rsidRPr="008A62D7">
        <w:rPr>
          <w:lang w:val="en-GB"/>
        </w:rPr>
        <w:t>F</w:t>
      </w:r>
      <w:r w:rsidR="009F201A" w:rsidRPr="008A62D7">
        <w:rPr>
          <w:lang w:val="en-GB"/>
        </w:rPr>
        <w:t>IX confirms the update by the returning:</w:t>
      </w:r>
    </w:p>
    <w:p w14:paraId="237964E7" w14:textId="3169B6F8" w:rsidR="009F201A" w:rsidRPr="008A62D7" w:rsidRDefault="009F201A" w:rsidP="009F201A">
      <w:pPr>
        <w:jc w:val="center"/>
        <w:rPr>
          <w:lang w:val="en-GB"/>
        </w:rPr>
      </w:pPr>
      <w:r w:rsidRPr="008A62D7">
        <w:rPr>
          <w:rFonts w:ascii="Courier New" w:hAnsi="Courier New" w:cs="Courier New"/>
          <w:color w:val="006600"/>
          <w:lang w:val="en-GB"/>
        </w:rPr>
        <w:t>*** settings updated! ***</w:t>
      </w:r>
    </w:p>
    <w:p w14:paraId="62008A6F" w14:textId="4D1D037F" w:rsidR="00A82923" w:rsidRPr="008A62D7" w:rsidRDefault="00747C57" w:rsidP="00D67453">
      <w:pPr>
        <w:rPr>
          <w:lang w:val="en-GB"/>
        </w:rPr>
      </w:pPr>
      <w:r w:rsidRPr="008A62D7">
        <w:rPr>
          <w:lang w:val="en-GB"/>
        </w:rPr>
        <w:t xml:space="preserve">If the window is closed without </w:t>
      </w:r>
      <w:r w:rsidR="00CD42AA" w:rsidRPr="008A62D7">
        <w:rPr>
          <w:lang w:val="en-GB"/>
        </w:rPr>
        <w:t>having clicked</w:t>
      </w:r>
      <w:r w:rsidRPr="008A62D7">
        <w:rPr>
          <w:lang w:val="en-GB"/>
        </w:rPr>
        <w:t xml:space="preserve"> the update button any change in the entries will be discarded.</w:t>
      </w:r>
    </w:p>
    <w:p w14:paraId="24E3F2E5" w14:textId="77777777" w:rsidR="00A82923" w:rsidRPr="008A62D7" w:rsidRDefault="00A82923" w:rsidP="00D67453">
      <w:pPr>
        <w:rPr>
          <w:lang w:val="en-GB"/>
        </w:rPr>
      </w:pPr>
    </w:p>
    <w:p w14:paraId="711C6A97" w14:textId="77777777" w:rsidR="00FD2A67" w:rsidRPr="008A62D7" w:rsidRDefault="00A82923" w:rsidP="00A82923">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p>
    <w:p w14:paraId="57EA084B" w14:textId="6A32089B" w:rsidR="00A82923" w:rsidRPr="008A62D7" w:rsidRDefault="00747C57" w:rsidP="00A82923">
      <w:pPr>
        <w:pBdr>
          <w:top w:val="single" w:sz="4" w:space="1" w:color="auto"/>
          <w:left w:val="single" w:sz="4" w:space="4" w:color="auto"/>
          <w:bottom w:val="single" w:sz="4" w:space="1" w:color="auto"/>
          <w:right w:val="single" w:sz="4" w:space="4" w:color="auto"/>
        </w:pBdr>
        <w:rPr>
          <w:lang w:val="en-GB"/>
        </w:rPr>
      </w:pPr>
      <w:r w:rsidRPr="008A62D7">
        <w:rPr>
          <w:lang w:val="en-GB"/>
        </w:rPr>
        <w:t>Changes</w:t>
      </w:r>
      <w:r w:rsidR="00A82923" w:rsidRPr="008A62D7">
        <w:rPr>
          <w:lang w:val="en-GB"/>
        </w:rPr>
        <w:t xml:space="preserve"> are only saved if the “Update Model Parameters” </w:t>
      </w:r>
      <w:r w:rsidR="00FD2A67" w:rsidRPr="008A62D7">
        <w:rPr>
          <w:lang w:val="en-GB"/>
        </w:rPr>
        <w:t xml:space="preserve">button </w:t>
      </w:r>
      <w:r w:rsidR="00A82923" w:rsidRPr="008A62D7">
        <w:rPr>
          <w:lang w:val="en-GB"/>
        </w:rPr>
        <w:t>has been clicked</w:t>
      </w:r>
      <w:r w:rsidRPr="008A62D7">
        <w:rPr>
          <w:lang w:val="en-GB"/>
        </w:rPr>
        <w:t xml:space="preserve">! </w:t>
      </w:r>
    </w:p>
    <w:p w14:paraId="67E3EAA8" w14:textId="15E1980E" w:rsidR="00CD42AA" w:rsidRDefault="00A82923">
      <w:pPr>
        <w:rPr>
          <w:ins w:id="1072" w:author="Dioguardi, Fabio" w:date="2018-11-07T10:49:00Z"/>
          <w:lang w:val="en-GB"/>
        </w:rPr>
      </w:pPr>
      <w:r w:rsidRPr="008A62D7">
        <w:rPr>
          <w:lang w:val="en-GB"/>
        </w:rPr>
        <w:t xml:space="preserve"> </w:t>
      </w:r>
    </w:p>
    <w:p w14:paraId="0A92FCC6" w14:textId="63FC430F" w:rsidR="0010418F" w:rsidRDefault="0010418F" w:rsidP="0010418F">
      <w:pPr>
        <w:pStyle w:val="Heading3"/>
        <w:rPr>
          <w:ins w:id="1073" w:author="Dioguardi, Fabio" w:date="2018-11-07T10:49:00Z"/>
          <w:lang w:val="en-GB"/>
        </w:rPr>
      </w:pPr>
      <w:bookmarkStart w:id="1074" w:name="_Toc536110894"/>
      <w:ins w:id="1075" w:author="Dioguardi, Fabio" w:date="2018-11-07T10:49:00Z">
        <w:r>
          <w:rPr>
            <w:lang w:val="en-GB"/>
          </w:rPr>
          <w:t>Automatically-retrieved weather data</w:t>
        </w:r>
        <w:bookmarkEnd w:id="1074"/>
      </w:ins>
    </w:p>
    <w:p w14:paraId="5316095B" w14:textId="1EEB9BF0" w:rsidR="0010418F" w:rsidRDefault="0010418F" w:rsidP="0010418F">
      <w:pPr>
        <w:rPr>
          <w:ins w:id="1076" w:author="Dioguardi, Fabio" w:date="2018-11-07T10:49:00Z"/>
          <w:lang w:val="en-GB"/>
        </w:rPr>
      </w:pPr>
    </w:p>
    <w:p w14:paraId="5428E418" w14:textId="52FCA704" w:rsidR="00F915F3" w:rsidRDefault="003D6A11" w:rsidP="0010418F">
      <w:pPr>
        <w:rPr>
          <w:ins w:id="1077" w:author="Dioguardi, Fabio" w:date="2019-01-22T15:27:00Z"/>
          <w:lang w:val="en-GB"/>
        </w:rPr>
      </w:pPr>
      <w:ins w:id="1078" w:author="Dioguardi, Fabio" w:date="2018-11-09T15:27:00Z">
        <w:r>
          <w:rPr>
            <w:lang w:val="en-GB"/>
          </w:rPr>
          <w:t xml:space="preserve">When this option is chosen </w:t>
        </w:r>
      </w:ins>
      <w:ins w:id="1079" w:author="Dioguardi, Fabio" w:date="2019-01-25T16:28:00Z">
        <w:r w:rsidR="003C1266">
          <w:rPr>
            <w:lang w:val="en-GB"/>
          </w:rPr>
          <w:t>via the widget in</w:t>
        </w:r>
      </w:ins>
      <w:ins w:id="1080" w:author="Dioguardi, Fabio" w:date="2018-11-09T15:27:00Z">
        <w:r>
          <w:rPr>
            <w:lang w:val="en-GB"/>
          </w:rPr>
          <w:t xml:space="preserve"> </w:t>
        </w:r>
      </w:ins>
      <w:ins w:id="1081" w:author="Dioguardi, Fabio" w:date="2018-11-09T15:28:00Z">
        <w:r w:rsidR="003C1266">
          <w:rPr>
            <w:lang w:val="en-GB"/>
          </w:rPr>
          <w:t>Figure 13</w:t>
        </w:r>
        <w:r>
          <w:rPr>
            <w:lang w:val="en-GB"/>
          </w:rPr>
          <w:t xml:space="preserve">, FIX ignores the atmospheric conditions </w:t>
        </w:r>
      </w:ins>
      <w:ins w:id="1082" w:author="Dioguardi, Fabio" w:date="2018-11-09T15:50:00Z">
        <w:r w:rsidR="002A07D6">
          <w:rPr>
            <w:lang w:val="en-GB"/>
          </w:rPr>
          <w:t>manually specified by the user</w:t>
        </w:r>
      </w:ins>
      <w:ins w:id="1083" w:author="Dioguardi, Fabio" w:date="2019-01-23T17:28:00Z">
        <w:r w:rsidR="003D40B8">
          <w:rPr>
            <w:lang w:val="en-GB"/>
          </w:rPr>
          <w:t xml:space="preserve"> in the menu of Figure 17</w:t>
        </w:r>
      </w:ins>
      <w:ins w:id="1084" w:author="Dioguardi, Fabio" w:date="2018-11-09T15:50:00Z">
        <w:r w:rsidR="003C1266">
          <w:rPr>
            <w:lang w:val="en-GB"/>
          </w:rPr>
          <w:t xml:space="preserve"> and</w:t>
        </w:r>
        <w:r w:rsidR="002A07D6">
          <w:rPr>
            <w:lang w:val="en-GB"/>
          </w:rPr>
          <w:t xml:space="preserve"> calculates them from forecasts or reanalysis archives. </w:t>
        </w:r>
      </w:ins>
      <w:ins w:id="1085" w:author="Dioguardi, Fabio" w:date="2018-11-09T16:08:00Z">
        <w:r w:rsidR="003D40B8">
          <w:rPr>
            <w:lang w:val="en-GB"/>
          </w:rPr>
          <w:t>This is done by a</w:t>
        </w:r>
        <w:r w:rsidR="00CD0536">
          <w:rPr>
            <w:lang w:val="en-GB"/>
          </w:rPr>
          <w:t xml:space="preserve"> set of Python script</w:t>
        </w:r>
      </w:ins>
      <w:ins w:id="1086" w:author="Dioguardi, Fabio" w:date="2019-01-23T17:29:00Z">
        <w:r w:rsidR="003D40B8">
          <w:rPr>
            <w:lang w:val="en-GB"/>
          </w:rPr>
          <w:t>s</w:t>
        </w:r>
      </w:ins>
      <w:ins w:id="1087" w:author="Dioguardi, Fabio" w:date="2018-11-09T16:08:00Z">
        <w:r w:rsidR="00CD0536">
          <w:rPr>
            <w:lang w:val="en-GB"/>
          </w:rPr>
          <w:t xml:space="preserve"> stored in the folder “weather”: </w:t>
        </w:r>
      </w:ins>
    </w:p>
    <w:p w14:paraId="432FE198" w14:textId="286639A8" w:rsidR="00F915F3" w:rsidRDefault="00CD0536" w:rsidP="00F915F3">
      <w:pPr>
        <w:pStyle w:val="ListParagraph"/>
        <w:numPr>
          <w:ilvl w:val="0"/>
          <w:numId w:val="56"/>
        </w:numPr>
        <w:rPr>
          <w:ins w:id="1088" w:author="Dioguardi, Fabio" w:date="2019-01-22T15:27:00Z"/>
          <w:lang w:val="en-GB"/>
        </w:rPr>
      </w:pPr>
      <w:ins w:id="1089" w:author="Dioguardi, Fabio" w:date="2018-11-09T16:08:00Z">
        <w:r w:rsidRPr="00F915F3">
          <w:rPr>
            <w:lang w:val="en-GB"/>
          </w:rPr>
          <w:t>retrieve_data.py</w:t>
        </w:r>
      </w:ins>
      <w:ins w:id="1090" w:author="Dioguardi, Fabio" w:date="2019-01-22T15:27:00Z">
        <w:r w:rsidR="00F915F3">
          <w:rPr>
            <w:lang w:val="en-GB"/>
          </w:rPr>
          <w:t>:</w:t>
        </w:r>
      </w:ins>
      <w:ins w:id="1091" w:author="Dioguardi, Fabio" w:date="2018-11-09T16:08:00Z">
        <w:r w:rsidRPr="00F915F3">
          <w:rPr>
            <w:lang w:val="en-GB"/>
          </w:rPr>
          <w:t xml:space="preserve"> downloads the data;</w:t>
        </w:r>
      </w:ins>
      <w:ins w:id="1092" w:author="Dioguardi, Fabio" w:date="2018-11-09T16:09:00Z">
        <w:r w:rsidRPr="00F915F3">
          <w:rPr>
            <w:lang w:val="en-GB"/>
          </w:rPr>
          <w:t xml:space="preserve"> </w:t>
        </w:r>
      </w:ins>
    </w:p>
    <w:p w14:paraId="323AB0B6" w14:textId="77777777" w:rsidR="00F915F3" w:rsidRDefault="00CD0536" w:rsidP="00F915F3">
      <w:pPr>
        <w:pStyle w:val="ListParagraph"/>
        <w:numPr>
          <w:ilvl w:val="0"/>
          <w:numId w:val="56"/>
        </w:numPr>
        <w:rPr>
          <w:ins w:id="1093" w:author="Dioguardi, Fabio" w:date="2019-01-22T15:27:00Z"/>
          <w:lang w:val="en-GB"/>
        </w:rPr>
      </w:pPr>
      <w:ins w:id="1094" w:author="Dioguardi, Fabio" w:date="2018-11-09T16:09:00Z">
        <w:r w:rsidRPr="00F915F3">
          <w:rPr>
            <w:lang w:val="en-GB"/>
          </w:rPr>
          <w:t>read.py</w:t>
        </w:r>
      </w:ins>
      <w:ins w:id="1095" w:author="Dioguardi, Fabio" w:date="2019-01-22T15:27:00Z">
        <w:r w:rsidR="00F915F3">
          <w:rPr>
            <w:lang w:val="en-GB"/>
          </w:rPr>
          <w:t>:</w:t>
        </w:r>
      </w:ins>
      <w:ins w:id="1096" w:author="Dioguardi, Fabio" w:date="2018-11-09T16:09:00Z">
        <w:r w:rsidRPr="00F915F3">
          <w:rPr>
            <w:lang w:val="en-GB"/>
          </w:rPr>
          <w:t xml:space="preserve"> reads the gridded files, extract</w:t>
        </w:r>
      </w:ins>
      <w:ins w:id="1097" w:author="Dioguardi, Fabio" w:date="2018-11-09T16:10:00Z">
        <w:r w:rsidRPr="00F915F3">
          <w:rPr>
            <w:lang w:val="en-GB"/>
          </w:rPr>
          <w:t>s</w:t>
        </w:r>
      </w:ins>
      <w:ins w:id="1098" w:author="Dioguardi, Fabio" w:date="2018-11-09T16:09:00Z">
        <w:r w:rsidRPr="00F915F3">
          <w:rPr>
            <w:lang w:val="en-GB"/>
          </w:rPr>
          <w:t xml:space="preserve"> the relevant data (geopotential height, temperature and wind speed) over the eruption location and saves these in a profile file; </w:t>
        </w:r>
      </w:ins>
    </w:p>
    <w:p w14:paraId="6B5B5D3D" w14:textId="77777777" w:rsidR="00F915F3" w:rsidRDefault="00CD0536" w:rsidP="00F915F3">
      <w:pPr>
        <w:pStyle w:val="ListParagraph"/>
        <w:numPr>
          <w:ilvl w:val="0"/>
          <w:numId w:val="56"/>
        </w:numPr>
        <w:rPr>
          <w:ins w:id="1099" w:author="Dioguardi, Fabio" w:date="2019-01-22T15:28:00Z"/>
          <w:lang w:val="en-GB"/>
        </w:rPr>
      </w:pPr>
      <w:ins w:id="1100" w:author="Dioguardi, Fabio" w:date="2018-11-09T16:09:00Z">
        <w:r w:rsidRPr="00F915F3">
          <w:rPr>
            <w:lang w:val="en-GB"/>
          </w:rPr>
          <w:t>calc_wt_par.py</w:t>
        </w:r>
      </w:ins>
      <w:ins w:id="1101" w:author="Dioguardi, Fabio" w:date="2019-01-22T15:27:00Z">
        <w:r w:rsidR="00F915F3">
          <w:rPr>
            <w:lang w:val="en-GB"/>
          </w:rPr>
          <w:t>:</w:t>
        </w:r>
      </w:ins>
      <w:ins w:id="1102" w:author="Dioguardi, Fabio" w:date="2018-11-09T16:09:00Z">
        <w:r w:rsidRPr="00F915F3">
          <w:rPr>
            <w:lang w:val="en-GB"/>
          </w:rPr>
          <w:t xml:space="preserve"> reads the profile files and calculate the parameters that are needed for the calculation of MER with the models of Degruyter and Bonadonna (2012) and Woodhouse et al. (2013).</w:t>
        </w:r>
      </w:ins>
    </w:p>
    <w:p w14:paraId="306CA919" w14:textId="0D6D08FE" w:rsidR="002A07D6" w:rsidRPr="00F915F3" w:rsidRDefault="002A07D6" w:rsidP="00F915F3">
      <w:pPr>
        <w:rPr>
          <w:ins w:id="1103" w:author="Dioguardi, Fabio" w:date="2018-11-09T15:50:00Z"/>
          <w:lang w:val="en-GB"/>
        </w:rPr>
      </w:pPr>
      <w:ins w:id="1104" w:author="Dioguardi, Fabio" w:date="2018-11-09T15:50:00Z">
        <w:r w:rsidRPr="00F915F3">
          <w:rPr>
            <w:lang w:val="en-GB"/>
          </w:rPr>
          <w:lastRenderedPageBreak/>
          <w:t>The sources of weather data depend on</w:t>
        </w:r>
      </w:ins>
      <w:ins w:id="1105" w:author="Dioguardi, Fabio" w:date="2019-01-23T17:29:00Z">
        <w:r w:rsidR="003D40B8">
          <w:rPr>
            <w:lang w:val="en-GB"/>
          </w:rPr>
          <w:t xml:space="preserve"> the selected</w:t>
        </w:r>
      </w:ins>
      <w:ins w:id="1106" w:author="Dioguardi, Fabio" w:date="2018-11-09T15:50:00Z">
        <w:r w:rsidRPr="00F915F3">
          <w:rPr>
            <w:lang w:val="en-GB"/>
          </w:rPr>
          <w:t xml:space="preserve"> REFIR operation mode; if the reanalysis</w:t>
        </w:r>
        <w:r w:rsidR="003D40B8">
          <w:rPr>
            <w:lang w:val="en-GB"/>
          </w:rPr>
          <w:t xml:space="preserve"> mode is used, the</w:t>
        </w:r>
        <w:r w:rsidRPr="00F915F3">
          <w:rPr>
            <w:lang w:val="en-GB"/>
          </w:rPr>
          <w:t xml:space="preserve"> archive</w:t>
        </w:r>
      </w:ins>
      <w:ins w:id="1107" w:author="Dioguardi, Fabio" w:date="2019-01-23T17:29:00Z">
        <w:r w:rsidR="003D40B8">
          <w:rPr>
            <w:lang w:val="en-GB"/>
          </w:rPr>
          <w:t xml:space="preserve"> from which weather data are retrieved</w:t>
        </w:r>
      </w:ins>
      <w:ins w:id="1108" w:author="Dioguardi, Fabio" w:date="2018-11-09T15:50:00Z">
        <w:r w:rsidRPr="00F915F3">
          <w:rPr>
            <w:lang w:val="en-GB"/>
          </w:rPr>
          <w:t xml:space="preserve"> depends on the time interval of the eruption.</w:t>
        </w:r>
      </w:ins>
    </w:p>
    <w:p w14:paraId="686C181B" w14:textId="13CBAE53" w:rsidR="002A07D6" w:rsidRDefault="002A07D6" w:rsidP="0010418F">
      <w:pPr>
        <w:rPr>
          <w:ins w:id="1109" w:author="Dioguardi, Fabio" w:date="2018-11-09T15:53:00Z"/>
          <w:lang w:val="en-GB"/>
        </w:rPr>
      </w:pPr>
      <w:ins w:id="1110" w:author="Dioguardi, Fabio" w:date="2018-11-09T15:53:00Z">
        <w:r>
          <w:rPr>
            <w:lang w:val="en-GB"/>
          </w:rPr>
          <w:t>Specifically:</w:t>
        </w:r>
      </w:ins>
    </w:p>
    <w:p w14:paraId="07EB67B8" w14:textId="138E17B9" w:rsidR="002A07D6" w:rsidRDefault="002A07D6" w:rsidP="002A07D6">
      <w:pPr>
        <w:pStyle w:val="ListParagraph"/>
        <w:numPr>
          <w:ilvl w:val="0"/>
          <w:numId w:val="52"/>
        </w:numPr>
        <w:rPr>
          <w:ins w:id="1111" w:author="Dioguardi, Fabio" w:date="2018-11-09T16:07:00Z"/>
          <w:lang w:val="en-GB"/>
        </w:rPr>
      </w:pPr>
      <w:ins w:id="1112" w:author="Dioguardi, Fabio" w:date="2018-11-09T15:53:00Z">
        <w:r>
          <w:rPr>
            <w:lang w:val="en-GB"/>
          </w:rPr>
          <w:t xml:space="preserve">Real-time mode. </w:t>
        </w:r>
      </w:ins>
      <w:ins w:id="1113" w:author="Dioguardi, Fabio" w:date="2019-01-25T16:29:00Z">
        <w:r w:rsidR="00131A14">
          <w:rPr>
            <w:lang w:val="en-GB"/>
          </w:rPr>
          <w:t xml:space="preserve">NOAA </w:t>
        </w:r>
      </w:ins>
      <w:ins w:id="1114" w:author="Dioguardi, Fabio" w:date="2018-11-09T15:53:00Z">
        <w:r>
          <w:rPr>
            <w:lang w:val="en-GB"/>
          </w:rPr>
          <w:t>GFS forecast</w:t>
        </w:r>
      </w:ins>
      <w:ins w:id="1115" w:author="Dioguardi, Fabio" w:date="2019-01-23T17:30:00Z">
        <w:r w:rsidR="003D40B8">
          <w:rPr>
            <w:lang w:val="en-GB"/>
          </w:rPr>
          <w:t>s</w:t>
        </w:r>
      </w:ins>
      <w:ins w:id="1116" w:author="Dioguardi, Fabio" w:date="2018-11-09T15:53:00Z">
        <w:r w:rsidR="003D40B8">
          <w:rPr>
            <w:lang w:val="en-GB"/>
          </w:rPr>
          <w:t xml:space="preserve"> are downloaded</w:t>
        </w:r>
      </w:ins>
      <w:ins w:id="1117" w:author="Dioguardi, Fabio" w:date="2019-01-22T15:28:00Z">
        <w:r w:rsidR="00823BFA">
          <w:rPr>
            <w:lang w:val="en-GB"/>
          </w:rPr>
          <w:t>.</w:t>
        </w:r>
      </w:ins>
      <w:ins w:id="1118" w:author="Dioguardi, Fabio" w:date="2018-11-09T16:06:00Z">
        <w:r>
          <w:rPr>
            <w:lang w:val="en-GB"/>
          </w:rPr>
          <w:t xml:space="preserve"> </w:t>
        </w:r>
      </w:ins>
      <w:ins w:id="1119" w:author="Dioguardi, Fabio" w:date="2019-01-22T15:28:00Z">
        <w:r w:rsidR="00823BFA">
          <w:rPr>
            <w:lang w:val="en-GB"/>
          </w:rPr>
          <w:t xml:space="preserve">In particular, the 0.25 degree 1-hourly database is used </w:t>
        </w:r>
      </w:ins>
      <w:ins w:id="1120" w:author="Dioguardi, Fabio" w:date="2018-11-09T16:06:00Z">
        <w:r>
          <w:rPr>
            <w:lang w:val="en-GB"/>
          </w:rPr>
          <w:t>(</w:t>
        </w:r>
        <w:r>
          <w:rPr>
            <w:lang w:val="en-GB"/>
          </w:rPr>
          <w:fldChar w:fldCharType="begin"/>
        </w:r>
        <w:r>
          <w:rPr>
            <w:lang w:val="en-GB"/>
          </w:rPr>
          <w:instrText xml:space="preserve"> HYPERLINK "</w:instrText>
        </w:r>
        <w:r w:rsidRPr="002A07D6">
          <w:rPr>
            <w:lang w:val="en-GB"/>
          </w:rPr>
          <w:instrText>http://www.nco.ncep.noaa.gov/pmb/products/gfs/#GFS</w:instrText>
        </w:r>
        <w:r>
          <w:rPr>
            <w:lang w:val="en-GB"/>
          </w:rPr>
          <w:instrText xml:space="preserve">" </w:instrText>
        </w:r>
        <w:r>
          <w:rPr>
            <w:lang w:val="en-GB"/>
          </w:rPr>
          <w:fldChar w:fldCharType="separate"/>
        </w:r>
        <w:r w:rsidRPr="00344E37">
          <w:rPr>
            <w:rStyle w:val="Hyperlink"/>
            <w:lang w:val="en-GB"/>
          </w:rPr>
          <w:t>http://www.nco.ncep.noaa.gov/pmb/products/gfs/#GFS</w:t>
        </w:r>
        <w:r>
          <w:rPr>
            <w:lang w:val="en-GB"/>
          </w:rPr>
          <w:fldChar w:fldCharType="end"/>
        </w:r>
        <w:r>
          <w:rPr>
            <w:lang w:val="en-GB"/>
          </w:rPr>
          <w:t xml:space="preserve">). </w:t>
        </w:r>
      </w:ins>
    </w:p>
    <w:p w14:paraId="5E0D57D5" w14:textId="0F2C2121" w:rsidR="00CD0536" w:rsidRDefault="00CD0536" w:rsidP="002A07D6">
      <w:pPr>
        <w:pStyle w:val="ListParagraph"/>
        <w:numPr>
          <w:ilvl w:val="0"/>
          <w:numId w:val="52"/>
        </w:numPr>
        <w:rPr>
          <w:ins w:id="1121" w:author="Dioguardi, Fabio" w:date="2018-11-09T16:12:00Z"/>
          <w:lang w:val="en-GB"/>
        </w:rPr>
      </w:pPr>
      <w:ins w:id="1122" w:author="Dioguardi, Fabio" w:date="2018-11-09T16:07:00Z">
        <w:r>
          <w:rPr>
            <w:lang w:val="en-GB"/>
          </w:rPr>
          <w:t xml:space="preserve">Reanalysis mode. In this case, archives of past GFS weather forecasts or </w:t>
        </w:r>
      </w:ins>
      <w:ins w:id="1123" w:author="Dioguardi, Fabio" w:date="2019-01-25T16:29:00Z">
        <w:r w:rsidR="00131A14">
          <w:rPr>
            <w:lang w:val="en-GB"/>
          </w:rPr>
          <w:t xml:space="preserve">ECMWF </w:t>
        </w:r>
      </w:ins>
      <w:ins w:id="1124" w:author="Dioguardi, Fabio" w:date="2018-11-09T16:07:00Z">
        <w:r>
          <w:rPr>
            <w:lang w:val="en-GB"/>
          </w:rPr>
          <w:t xml:space="preserve">ERA-Interim reanalyses are used, based on the availability, which in turn depends on the </w:t>
        </w:r>
      </w:ins>
      <w:ins w:id="1125" w:author="Dioguardi, Fabio" w:date="2019-01-22T15:30:00Z">
        <w:r w:rsidR="00974367">
          <w:rPr>
            <w:lang w:val="en-GB"/>
          </w:rPr>
          <w:t>date</w:t>
        </w:r>
      </w:ins>
      <w:ins w:id="1126" w:author="Dioguardi, Fabio" w:date="2018-11-09T16:07:00Z">
        <w:r>
          <w:rPr>
            <w:lang w:val="en-GB"/>
          </w:rPr>
          <w:t xml:space="preserve"> of the considered eruption. </w:t>
        </w:r>
      </w:ins>
      <w:ins w:id="1127" w:author="Dioguardi, Fabio" w:date="2018-11-09T16:12:00Z">
        <w:r>
          <w:rPr>
            <w:lang w:val="en-GB"/>
          </w:rPr>
          <w:t>retrieve_data.py searches for data in this sequence:</w:t>
        </w:r>
      </w:ins>
    </w:p>
    <w:p w14:paraId="1FB1913A" w14:textId="65E376B4" w:rsidR="00CD0536" w:rsidRDefault="00CD0536" w:rsidP="000D753A">
      <w:pPr>
        <w:pStyle w:val="ListParagraph"/>
        <w:numPr>
          <w:ilvl w:val="1"/>
          <w:numId w:val="52"/>
        </w:numPr>
        <w:rPr>
          <w:ins w:id="1128" w:author="Dioguardi, Fabio" w:date="2018-11-09T16:15:00Z"/>
          <w:lang w:val="en-GB"/>
        </w:rPr>
      </w:pPr>
      <w:ins w:id="1129" w:author="Dioguardi, Fabio" w:date="2018-11-09T16:15:00Z">
        <w:r>
          <w:rPr>
            <w:lang w:val="en-GB"/>
          </w:rPr>
          <w:t>GFS forecasts (</w:t>
        </w:r>
        <w:r>
          <w:rPr>
            <w:lang w:val="en-GB"/>
          </w:rPr>
          <w:fldChar w:fldCharType="begin"/>
        </w:r>
        <w:r>
          <w:rPr>
            <w:lang w:val="en-GB"/>
          </w:rPr>
          <w:instrText xml:space="preserve"> HYPERLINK "</w:instrText>
        </w:r>
        <w:r w:rsidRPr="002A07D6">
          <w:rPr>
            <w:lang w:val="en-GB"/>
          </w:rPr>
          <w:instrText>http://www.nco.ncep.noaa.gov/pmb/products/gfs/#GFS</w:instrText>
        </w:r>
        <w:r>
          <w:rPr>
            <w:lang w:val="en-GB"/>
          </w:rPr>
          <w:instrText xml:space="preserve">" </w:instrText>
        </w:r>
        <w:r>
          <w:rPr>
            <w:lang w:val="en-GB"/>
          </w:rPr>
          <w:fldChar w:fldCharType="separate"/>
        </w:r>
        <w:r w:rsidRPr="00344E37">
          <w:rPr>
            <w:rStyle w:val="Hyperlink"/>
            <w:lang w:val="en-GB"/>
          </w:rPr>
          <w:t>http://www.nco.ncep.noaa.gov/pmb/products/gfs/#GFS</w:t>
        </w:r>
        <w:r>
          <w:rPr>
            <w:lang w:val="en-GB"/>
          </w:rPr>
          <w:fldChar w:fldCharType="end"/>
        </w:r>
        <w:r>
          <w:rPr>
            <w:lang w:val="en-GB"/>
          </w:rPr>
          <w:t>), 0.25 degree, 1-hourly database.</w:t>
        </w:r>
      </w:ins>
    </w:p>
    <w:p w14:paraId="624DBD5E" w14:textId="370AC967" w:rsidR="00CD0536" w:rsidRDefault="00CD0536" w:rsidP="000D753A">
      <w:pPr>
        <w:pStyle w:val="ListParagraph"/>
        <w:numPr>
          <w:ilvl w:val="1"/>
          <w:numId w:val="52"/>
        </w:numPr>
        <w:rPr>
          <w:ins w:id="1130" w:author="Dioguardi, Fabio" w:date="2018-11-09T16:17:00Z"/>
          <w:lang w:val="en-GB"/>
        </w:rPr>
      </w:pPr>
      <w:ins w:id="1131" w:author="Dioguardi, Fabio" w:date="2018-11-09T16:15:00Z">
        <w:r>
          <w:rPr>
            <w:lang w:val="en-GB"/>
          </w:rPr>
          <w:t>GFS forecasts (</w:t>
        </w:r>
      </w:ins>
      <w:ins w:id="1132" w:author="Dioguardi, Fabio" w:date="2018-11-09T16:17:00Z">
        <w:r w:rsidR="000D753A">
          <w:rPr>
            <w:lang w:val="en-GB"/>
          </w:rPr>
          <w:fldChar w:fldCharType="begin"/>
        </w:r>
        <w:r w:rsidR="000D753A">
          <w:rPr>
            <w:lang w:val="en-GB"/>
          </w:rPr>
          <w:instrText xml:space="preserve"> HYPERLINK "</w:instrText>
        </w:r>
        <w:r w:rsidR="000D753A" w:rsidRPr="000D753A">
          <w:rPr>
            <w:lang w:val="en-GB"/>
          </w:rPr>
          <w:instrText>https://nomads.ncdc.noaa.gov/data/gfs4</w:instrText>
        </w:r>
        <w:r w:rsidR="000D753A">
          <w:rPr>
            <w:lang w:val="en-GB"/>
          </w:rPr>
          <w:instrText xml:space="preserve">" </w:instrText>
        </w:r>
        <w:r w:rsidR="000D753A">
          <w:rPr>
            <w:lang w:val="en-GB"/>
          </w:rPr>
          <w:fldChar w:fldCharType="separate"/>
        </w:r>
        <w:r w:rsidR="000D753A" w:rsidRPr="00344E37">
          <w:rPr>
            <w:rStyle w:val="Hyperlink"/>
            <w:lang w:val="en-GB"/>
          </w:rPr>
          <w:t>https://nomads.ncdc.noaa.gov/data/gfs4</w:t>
        </w:r>
        <w:r w:rsidR="000D753A">
          <w:rPr>
            <w:lang w:val="en-GB"/>
          </w:rPr>
          <w:fldChar w:fldCharType="end"/>
        </w:r>
        <w:r w:rsidR="000D753A">
          <w:rPr>
            <w:lang w:val="en-GB"/>
          </w:rPr>
          <w:t>), 0.5 degree, 3-hourly database.</w:t>
        </w:r>
      </w:ins>
    </w:p>
    <w:p w14:paraId="33DD47F7" w14:textId="7DF62C8C" w:rsidR="000D753A" w:rsidRPr="002A07D6" w:rsidRDefault="000D753A" w:rsidP="000D753A">
      <w:pPr>
        <w:pStyle w:val="ListParagraph"/>
        <w:numPr>
          <w:ilvl w:val="1"/>
          <w:numId w:val="52"/>
        </w:numPr>
        <w:rPr>
          <w:ins w:id="1133" w:author="Dioguardi, Fabio" w:date="2018-11-07T10:49:00Z"/>
          <w:lang w:val="en-GB"/>
        </w:rPr>
      </w:pPr>
      <w:ins w:id="1134" w:author="Dioguardi, Fabio" w:date="2018-11-09T16:17:00Z">
        <w:r>
          <w:rPr>
            <w:lang w:val="en-GB"/>
          </w:rPr>
          <w:t xml:space="preserve">ERA-Interim </w:t>
        </w:r>
      </w:ins>
      <w:ins w:id="1135" w:author="Dioguardi, Fabio" w:date="2018-11-09T16:18:00Z">
        <w:r>
          <w:rPr>
            <w:lang w:val="en-GB"/>
          </w:rPr>
          <w:t>(</w:t>
        </w:r>
        <w:r>
          <w:rPr>
            <w:lang w:val="en-GB"/>
          </w:rPr>
          <w:fldChar w:fldCharType="begin"/>
        </w:r>
        <w:r>
          <w:rPr>
            <w:lang w:val="en-GB"/>
          </w:rPr>
          <w:instrText xml:space="preserve"> HYPERLINK "</w:instrText>
        </w:r>
        <w:r w:rsidRPr="000D753A">
          <w:rPr>
            <w:lang w:val="en-GB"/>
          </w:rPr>
          <w:instrText>https://www.ecmwf.int/en/forecasts/datasets/archive-datasets/reanalysis-datasets/era-interim</w:instrText>
        </w:r>
        <w:r>
          <w:rPr>
            <w:lang w:val="en-GB"/>
          </w:rPr>
          <w:instrText xml:space="preserve">" </w:instrText>
        </w:r>
        <w:r>
          <w:rPr>
            <w:lang w:val="en-GB"/>
          </w:rPr>
          <w:fldChar w:fldCharType="separate"/>
        </w:r>
        <w:r w:rsidRPr="00344E37">
          <w:rPr>
            <w:rStyle w:val="Hyperlink"/>
            <w:lang w:val="en-GB"/>
          </w:rPr>
          <w:t>https://www.ecmwf.int/en/forecasts/datasets/archive-datasets/reanalysis-datasets/era-interim</w:t>
        </w:r>
        <w:r>
          <w:rPr>
            <w:lang w:val="en-GB"/>
          </w:rPr>
          <w:fldChar w:fldCharType="end"/>
        </w:r>
        <w:r>
          <w:rPr>
            <w:lang w:val="en-GB"/>
          </w:rPr>
          <w:t xml:space="preserve">), 0.75 degree, 6-hourly database. </w:t>
        </w:r>
      </w:ins>
    </w:p>
    <w:p w14:paraId="4AF1CC0C" w14:textId="7A4B48B7" w:rsidR="00B81E52" w:rsidRDefault="00B81E52" w:rsidP="004A1762">
      <w:pPr>
        <w:rPr>
          <w:ins w:id="1136" w:author="Dioguardi, Fabio" w:date="2019-01-22T11:08:00Z"/>
          <w:lang w:val="en-GB"/>
        </w:rPr>
      </w:pPr>
      <w:ins w:id="1137" w:author="Dioguardi, Fabio" w:date="2019-01-22T10:57:00Z">
        <w:r>
          <w:rPr>
            <w:lang w:val="en-GB"/>
          </w:rPr>
          <w:t xml:space="preserve">In real-time mode, </w:t>
        </w:r>
      </w:ins>
      <w:ins w:id="1138" w:author="Dioguardi, Fabio" w:date="2019-01-22T11:24:00Z">
        <w:r w:rsidR="003A4025">
          <w:rPr>
            <w:lang w:val="en-GB"/>
          </w:rPr>
          <w:t xml:space="preserve">FIX downloads </w:t>
        </w:r>
      </w:ins>
      <w:ins w:id="1139" w:author="Dioguardi, Fabio" w:date="2019-01-22T10:57:00Z">
        <w:r>
          <w:rPr>
            <w:lang w:val="en-GB"/>
          </w:rPr>
          <w:t>weather data valid for the current hour</w:t>
        </w:r>
      </w:ins>
      <w:ins w:id="1140" w:author="Dioguardi, Fabio" w:date="2019-01-22T11:24:00Z">
        <w:r w:rsidR="003A4025">
          <w:rPr>
            <w:lang w:val="en-GB"/>
          </w:rPr>
          <w:t xml:space="preserve"> by invoking retrieve_data.py</w:t>
        </w:r>
      </w:ins>
      <w:ins w:id="1141" w:author="Dioguardi, Fabio" w:date="2019-01-22T10:58:00Z">
        <w:r w:rsidR="007358A7">
          <w:rPr>
            <w:lang w:val="en-GB"/>
          </w:rPr>
          <w:t>;</w:t>
        </w:r>
        <w:r w:rsidR="00975555">
          <w:rPr>
            <w:lang w:val="en-GB"/>
          </w:rPr>
          <w:t xml:space="preserve"> only one time step of the GFS forecasts is </w:t>
        </w:r>
      </w:ins>
      <w:ins w:id="1142" w:author="Dioguardi, Fabio" w:date="2019-01-23T17:31:00Z">
        <w:r w:rsidR="007358A7">
          <w:rPr>
            <w:lang w:val="en-GB"/>
          </w:rPr>
          <w:t xml:space="preserve">initially </w:t>
        </w:r>
      </w:ins>
      <w:ins w:id="1143" w:author="Dioguardi, Fabio" w:date="2019-01-22T10:58:00Z">
        <w:r w:rsidR="007358A7">
          <w:rPr>
            <w:lang w:val="en-GB"/>
          </w:rPr>
          <w:t>retrieved</w:t>
        </w:r>
        <w:r w:rsidR="00975555">
          <w:rPr>
            <w:lang w:val="en-GB"/>
          </w:rPr>
          <w:t xml:space="preserve">. When FOXI is running, it </w:t>
        </w:r>
      </w:ins>
      <w:ins w:id="1144" w:author="Dioguardi, Fabio" w:date="2019-01-22T10:59:00Z">
        <w:r w:rsidR="00975555">
          <w:rPr>
            <w:lang w:val="en-GB"/>
          </w:rPr>
          <w:t xml:space="preserve">always checks whether </w:t>
        </w:r>
        <w:r w:rsidR="00E83A06">
          <w:rPr>
            <w:lang w:val="en-GB"/>
          </w:rPr>
          <w:t>the processed weather data files</w:t>
        </w:r>
      </w:ins>
      <w:ins w:id="1145" w:author="Dioguardi, Fabio" w:date="2019-01-22T11:02:00Z">
        <w:r w:rsidR="00027E56">
          <w:rPr>
            <w:lang w:val="en-GB"/>
          </w:rPr>
          <w:t xml:space="preserve"> (see below)</w:t>
        </w:r>
      </w:ins>
      <w:ins w:id="1146" w:author="Dioguardi, Fabio" w:date="2019-01-22T10:59:00Z">
        <w:r w:rsidR="00E83A06">
          <w:rPr>
            <w:lang w:val="en-GB"/>
          </w:rPr>
          <w:t xml:space="preserve"> valid at runtime are available in the</w:t>
        </w:r>
      </w:ins>
      <w:ins w:id="1147" w:author="Dioguardi, Fabio" w:date="2019-01-22T15:31:00Z">
        <w:r w:rsidR="00974367">
          <w:rPr>
            <w:lang w:val="en-GB"/>
          </w:rPr>
          <w:t xml:space="preserve"> working</w:t>
        </w:r>
      </w:ins>
      <w:ins w:id="1148" w:author="Dioguardi, Fabio" w:date="2019-01-22T10:59:00Z">
        <w:r w:rsidR="00E83A06">
          <w:rPr>
            <w:lang w:val="en-GB"/>
          </w:rPr>
          <w:t xml:space="preserve"> folder; if not, FOXI invokes </w:t>
        </w:r>
      </w:ins>
      <w:ins w:id="1149" w:author="Dioguardi, Fabio" w:date="2019-01-22T11:00:00Z">
        <w:r w:rsidR="00E83A06">
          <w:rPr>
            <w:lang w:val="en-GB"/>
          </w:rPr>
          <w:t xml:space="preserve">retrieve_data.py </w:t>
        </w:r>
      </w:ins>
      <w:ins w:id="1150" w:author="Dioguardi, Fabio" w:date="2019-01-22T11:24:00Z">
        <w:r w:rsidR="003A4025">
          <w:rPr>
            <w:lang w:val="en-GB"/>
          </w:rPr>
          <w:t xml:space="preserve">again </w:t>
        </w:r>
      </w:ins>
      <w:ins w:id="1151" w:author="Dioguardi, Fabio" w:date="2019-01-22T11:00:00Z">
        <w:r w:rsidR="00E83A06">
          <w:rPr>
            <w:lang w:val="en-GB"/>
          </w:rPr>
          <w:t xml:space="preserve">for downloading the </w:t>
        </w:r>
      </w:ins>
      <w:ins w:id="1152" w:author="Dioguardi, Fabio" w:date="2019-01-22T15:31:00Z">
        <w:r w:rsidR="00974367">
          <w:rPr>
            <w:lang w:val="en-GB"/>
          </w:rPr>
          <w:t xml:space="preserve">GFS </w:t>
        </w:r>
      </w:ins>
      <w:ins w:id="1153" w:author="Dioguardi, Fabio" w:date="2019-01-22T11:00:00Z">
        <w:r w:rsidR="001144BB">
          <w:rPr>
            <w:lang w:val="en-GB"/>
          </w:rPr>
          <w:t xml:space="preserve">forecast file valid at that specific </w:t>
        </w:r>
        <w:r w:rsidR="00027E56">
          <w:rPr>
            <w:lang w:val="en-GB"/>
          </w:rPr>
          <w:t xml:space="preserve">time </w:t>
        </w:r>
      </w:ins>
      <w:ins w:id="1154" w:author="Dioguardi, Fabio" w:date="2019-01-22T11:03:00Z">
        <w:r w:rsidR="00027E56">
          <w:rPr>
            <w:lang w:val="en-GB"/>
          </w:rPr>
          <w:t>and processes them with the other two scripts.</w:t>
        </w:r>
      </w:ins>
    </w:p>
    <w:p w14:paraId="00CBC727" w14:textId="3B8D7431" w:rsidR="004656A9" w:rsidRDefault="004656A9" w:rsidP="004A1762">
      <w:pPr>
        <w:rPr>
          <w:ins w:id="1155" w:author="Dioguardi, Fabio" w:date="2019-01-22T10:57:00Z"/>
          <w:lang w:val="en-GB"/>
        </w:rPr>
      </w:pPr>
      <w:ins w:id="1156" w:author="Dioguardi, Fabio" w:date="2019-01-22T11:08:00Z">
        <w:r>
          <w:rPr>
            <w:lang w:val="en-GB"/>
          </w:rPr>
          <w:t xml:space="preserve">In reanalysis mode, </w:t>
        </w:r>
      </w:ins>
      <w:ins w:id="1157" w:author="Dioguardi, Fabio" w:date="2019-01-22T11:27:00Z">
        <w:r w:rsidR="0079240F">
          <w:rPr>
            <w:lang w:val="en-GB"/>
          </w:rPr>
          <w:t>FIX</w:t>
        </w:r>
      </w:ins>
      <w:ins w:id="1158" w:author="Dioguardi, Fabio" w:date="2019-01-22T11:25:00Z">
        <w:r w:rsidR="003A4025">
          <w:rPr>
            <w:lang w:val="en-GB"/>
          </w:rPr>
          <w:t xml:space="preserve"> downloads </w:t>
        </w:r>
      </w:ins>
      <w:ins w:id="1159" w:author="Dioguardi, Fabio" w:date="2019-01-22T11:09:00Z">
        <w:r>
          <w:rPr>
            <w:lang w:val="en-GB"/>
          </w:rPr>
          <w:t xml:space="preserve">all </w:t>
        </w:r>
      </w:ins>
      <w:ins w:id="1160" w:author="Dioguardi, Fabio" w:date="2019-01-22T11:08:00Z">
        <w:r>
          <w:rPr>
            <w:lang w:val="en-GB"/>
          </w:rPr>
          <w:t xml:space="preserve">weather data for the whole eruption period specified by the user (Figure </w:t>
        </w:r>
      </w:ins>
      <w:ins w:id="1161" w:author="Dioguardi, Fabio" w:date="2019-01-22T11:09:00Z">
        <w:r w:rsidR="003A4025">
          <w:rPr>
            <w:lang w:val="en-GB"/>
          </w:rPr>
          <w:t>14)</w:t>
        </w:r>
        <w:r>
          <w:rPr>
            <w:lang w:val="en-GB"/>
          </w:rPr>
          <w:t xml:space="preserve"> </w:t>
        </w:r>
        <w:r w:rsidR="0079240F">
          <w:rPr>
            <w:lang w:val="en-GB"/>
          </w:rPr>
          <w:t>and process them all</w:t>
        </w:r>
        <w:r>
          <w:rPr>
            <w:lang w:val="en-GB"/>
          </w:rPr>
          <w:t xml:space="preserve"> at once.</w:t>
        </w:r>
      </w:ins>
    </w:p>
    <w:p w14:paraId="57A130E8" w14:textId="7B4AB024" w:rsidR="0010418F" w:rsidRDefault="00027E56" w:rsidP="004A1762">
      <w:pPr>
        <w:rPr>
          <w:ins w:id="1162" w:author="Dioguardi, Fabio" w:date="2019-01-22T10:44:00Z"/>
          <w:lang w:val="en-GB"/>
        </w:rPr>
      </w:pPr>
      <w:ins w:id="1163" w:author="Dioguardi, Fabio" w:date="2019-01-22T11:03:00Z">
        <w:r>
          <w:rPr>
            <w:lang w:val="en-GB"/>
          </w:rPr>
          <w:t>Both in real-time and reanalysis mode</w:t>
        </w:r>
      </w:ins>
      <w:ins w:id="1164" w:author="Dioguardi, Fabio" w:date="2019-01-22T10:34:00Z">
        <w:r w:rsidR="005D73A9">
          <w:rPr>
            <w:lang w:val="en-GB"/>
          </w:rPr>
          <w:t>, the weather package</w:t>
        </w:r>
      </w:ins>
      <w:ins w:id="1165" w:author="Dioguardi, Fabio" w:date="2019-01-22T10:53:00Z">
        <w:r w:rsidR="004D33AE">
          <w:rPr>
            <w:lang w:val="en-GB"/>
          </w:rPr>
          <w:t xml:space="preserve"> (in particular, </w:t>
        </w:r>
        <w:r w:rsidR="000A42D3">
          <w:rPr>
            <w:lang w:val="en-GB"/>
          </w:rPr>
          <w:t>read.py)</w:t>
        </w:r>
      </w:ins>
      <w:ins w:id="1166" w:author="Dioguardi, Fabio" w:date="2019-01-22T10:34:00Z">
        <w:r w:rsidR="005D73A9">
          <w:rPr>
            <w:lang w:val="en-GB"/>
          </w:rPr>
          <w:t xml:space="preserve"> </w:t>
        </w:r>
      </w:ins>
      <w:ins w:id="1167" w:author="Dioguardi, Fabio" w:date="2019-01-22T10:35:00Z">
        <w:r w:rsidR="00644A9F">
          <w:rPr>
            <w:lang w:val="en-GB"/>
          </w:rPr>
          <w:t xml:space="preserve">extracts </w:t>
        </w:r>
      </w:ins>
      <w:ins w:id="1168" w:author="Dioguardi, Fabio" w:date="2019-01-22T10:36:00Z">
        <w:r w:rsidR="007F1135">
          <w:rPr>
            <w:lang w:val="en-GB"/>
          </w:rPr>
          <w:t xml:space="preserve">the vertical profile of </w:t>
        </w:r>
      </w:ins>
      <w:ins w:id="1169" w:author="Dioguardi, Fabio" w:date="2019-01-22T10:35:00Z">
        <w:r w:rsidR="00644A9F">
          <w:rPr>
            <w:lang w:val="en-GB"/>
          </w:rPr>
          <w:t xml:space="preserve">weather data needed by REFIR (geopotential height, pressure, temperature, wind speed) </w:t>
        </w:r>
      </w:ins>
      <w:ins w:id="1170" w:author="Dioguardi, Fabio" w:date="2019-01-22T10:36:00Z">
        <w:r w:rsidR="007F1135">
          <w:rPr>
            <w:lang w:val="en-GB"/>
          </w:rPr>
          <w:t xml:space="preserve">at the volcano location by interpolation. </w:t>
        </w:r>
      </w:ins>
      <w:ins w:id="1171" w:author="Dioguardi, Fabio" w:date="2019-01-22T10:40:00Z">
        <w:r w:rsidR="00616EE4">
          <w:rPr>
            <w:lang w:val="en-GB"/>
          </w:rPr>
          <w:t>This creates a</w:t>
        </w:r>
      </w:ins>
      <w:ins w:id="1172" w:author="Dioguardi, Fabio" w:date="2019-01-22T10:42:00Z">
        <w:r w:rsidR="004E37A3">
          <w:rPr>
            <w:lang w:val="en-GB"/>
          </w:rPr>
          <w:t xml:space="preserve"> gridded</w:t>
        </w:r>
      </w:ins>
      <w:ins w:id="1173" w:author="Dioguardi, Fabio" w:date="2019-01-22T10:40:00Z">
        <w:r w:rsidR="00616EE4">
          <w:rPr>
            <w:lang w:val="en-GB"/>
          </w:rPr>
          <w:t xml:space="preserve"> file </w:t>
        </w:r>
        <w:r w:rsidR="007C1518">
          <w:rPr>
            <w:lang w:val="en-GB"/>
          </w:rPr>
          <w:t>named “profile_</w:t>
        </w:r>
      </w:ins>
      <w:ins w:id="1174" w:author="Dioguardi, Fabio" w:date="2019-01-22T10:41:00Z">
        <w:r w:rsidR="007C1518">
          <w:rPr>
            <w:i/>
            <w:lang w:val="en-GB"/>
          </w:rPr>
          <w:t>start-time</w:t>
        </w:r>
        <w:r w:rsidR="007C1518">
          <w:rPr>
            <w:lang w:val="en-GB"/>
          </w:rPr>
          <w:t>_to_</w:t>
        </w:r>
        <w:r w:rsidR="007C1518">
          <w:rPr>
            <w:i/>
            <w:lang w:val="en-GB"/>
          </w:rPr>
          <w:t>stop-time</w:t>
        </w:r>
        <w:r w:rsidR="007C1518">
          <w:rPr>
            <w:lang w:val="en-GB"/>
          </w:rPr>
          <w:t xml:space="preserve">.txt”, where </w:t>
        </w:r>
        <w:r w:rsidR="007C1518">
          <w:rPr>
            <w:i/>
            <w:lang w:val="en-GB"/>
          </w:rPr>
          <w:t>start-time</w:t>
        </w:r>
        <w:r w:rsidR="004E37A3">
          <w:rPr>
            <w:lang w:val="en-GB"/>
          </w:rPr>
          <w:t xml:space="preserve"> and </w:t>
        </w:r>
        <w:r w:rsidR="004E37A3">
          <w:rPr>
            <w:i/>
            <w:lang w:val="en-GB"/>
          </w:rPr>
          <w:t>stop-time</w:t>
        </w:r>
        <w:r w:rsidR="004E37A3">
          <w:rPr>
            <w:lang w:val="en-GB"/>
          </w:rPr>
          <w:t xml:space="preserve"> define the weather data validity interval. From this files, </w:t>
        </w:r>
      </w:ins>
      <w:ins w:id="1175" w:author="Dioguardi, Fabio" w:date="2019-01-22T10:42:00Z">
        <w:r w:rsidR="004A1762">
          <w:rPr>
            <w:lang w:val="en-GB"/>
          </w:rPr>
          <w:t xml:space="preserve">vertical profiles at each time step of the weather data are saved in separate files named </w:t>
        </w:r>
      </w:ins>
      <w:ins w:id="1176" w:author="Dioguardi, Fabio" w:date="2019-01-22T10:43:00Z">
        <w:r w:rsidR="004A1762">
          <w:rPr>
            <w:lang w:val="en-GB"/>
          </w:rPr>
          <w:t>“profile_</w:t>
        </w:r>
        <w:r w:rsidR="004A1762">
          <w:rPr>
            <w:i/>
            <w:lang w:val="en-GB"/>
          </w:rPr>
          <w:t>YYYYMMDD</w:t>
        </w:r>
        <w:r w:rsidR="004A1762">
          <w:rPr>
            <w:lang w:val="en-GB"/>
          </w:rPr>
          <w:t xml:space="preserve">.txt”; these files are still in grib format. These are then converted in the format that is finally used </w:t>
        </w:r>
      </w:ins>
      <w:ins w:id="1177" w:author="Dioguardi, Fabio" w:date="2019-01-22T10:44:00Z">
        <w:r w:rsidR="004A1762">
          <w:rPr>
            <w:lang w:val="en-GB"/>
          </w:rPr>
          <w:t>for calculating the weather parameters; the resulting files are named “profile_data_</w:t>
        </w:r>
        <w:r w:rsidR="004A1762">
          <w:rPr>
            <w:i/>
            <w:lang w:val="en-GB"/>
          </w:rPr>
          <w:t>YYYYMMDD</w:t>
        </w:r>
        <w:r w:rsidR="004A1762">
          <w:rPr>
            <w:lang w:val="en-GB"/>
          </w:rPr>
          <w:t>.txt” and a screenshot is shown below</w:t>
        </w:r>
      </w:ins>
      <w:ins w:id="1178" w:author="Dioguardi, Fabio" w:date="2019-01-22T10:50:00Z">
        <w:r w:rsidR="002B2145">
          <w:rPr>
            <w:lang w:val="en-GB"/>
          </w:rPr>
          <w:t xml:space="preserve"> in Figure 19</w:t>
        </w:r>
      </w:ins>
      <w:ins w:id="1179" w:author="Dioguardi, Fabio" w:date="2019-01-22T10:44:00Z">
        <w:r w:rsidR="004A1762">
          <w:rPr>
            <w:lang w:val="en-GB"/>
          </w:rPr>
          <w:t>:</w:t>
        </w:r>
      </w:ins>
    </w:p>
    <w:p w14:paraId="41906CE3" w14:textId="7573EF39" w:rsidR="004A1762" w:rsidRDefault="004A1762" w:rsidP="004A1762">
      <w:pPr>
        <w:rPr>
          <w:ins w:id="1180" w:author="Dioguardi, Fabio" w:date="2019-01-22T10:47:00Z"/>
          <w:lang w:val="en-GB"/>
        </w:rPr>
      </w:pPr>
    </w:p>
    <w:p w14:paraId="6740C4BC" w14:textId="72C68F5C" w:rsidR="00131A14" w:rsidRDefault="00602361" w:rsidP="00131A14">
      <w:pPr>
        <w:keepNext/>
        <w:rPr>
          <w:ins w:id="1181" w:author="Dioguardi, Fabio" w:date="2019-01-25T16:29:00Z"/>
        </w:rPr>
      </w:pPr>
      <w:ins w:id="1182" w:author="Dioguardi, Fabio" w:date="2019-01-22T10:47:00Z">
        <w:r>
          <w:rPr>
            <w:lang w:val="en-GB"/>
          </w:rPr>
          <w:lastRenderedPageBreak/>
          <w:pict w14:anchorId="1E0F58FC">
            <v:shape id="_x0000_i1025" type="#_x0000_t75" style="width:427.5pt;height:395.25pt" o:bordertopcolor="this" o:borderleftcolor="this" o:borderbottomcolor="this" o:borderrightcolor="this">
              <v:imagedata r:id="rId26" o:title="figure_19"/>
              <w10:bordertop type="single" width="4"/>
              <w10:borderleft type="single" width="4"/>
              <w10:borderbottom type="single" width="4"/>
              <w10:borderright type="single" width="4"/>
            </v:shape>
          </w:pict>
        </w:r>
      </w:ins>
    </w:p>
    <w:p w14:paraId="7D60DB9E" w14:textId="77777777" w:rsidR="00131A14" w:rsidRPr="004A1762" w:rsidRDefault="00131A14" w:rsidP="00131A14">
      <w:pPr>
        <w:pStyle w:val="Caption"/>
        <w:rPr>
          <w:ins w:id="1183" w:author="Dioguardi, Fabio" w:date="2019-01-25T16:29:00Z"/>
          <w:lang w:val="en-GB"/>
        </w:rPr>
      </w:pPr>
      <w:ins w:id="1184" w:author="Dioguardi, Fabio" w:date="2019-01-25T16:29:00Z">
        <w:r>
          <w:t xml:space="preserve">Figure </w:t>
        </w:r>
        <w:r>
          <w:fldChar w:fldCharType="begin"/>
        </w:r>
        <w:r>
          <w:instrText xml:space="preserve"> SEQ Figure \* ARABIC </w:instrText>
        </w:r>
      </w:ins>
      <w:r>
        <w:fldChar w:fldCharType="separate"/>
      </w:r>
      <w:ins w:id="1185" w:author="Dioguardi, Fabio" w:date="2019-01-25T16:29:00Z">
        <w:r>
          <w:rPr>
            <w:noProof/>
          </w:rPr>
          <w:t>19</w:t>
        </w:r>
        <w:r>
          <w:fldChar w:fldCharType="end"/>
        </w:r>
        <w:r>
          <w:t>. Screenshot of a profile file. HGT[m] is the geopotential height; P[Pa] is the atmospheric pressure; T[K] and T[C] are the temperature in K and C, respectively; U[m/s] and V[m/s] are the two horizontal component of the wind vector; WIND[m/s] is the resulting wind speed.</w:t>
        </w:r>
      </w:ins>
    </w:p>
    <w:p w14:paraId="22322C15" w14:textId="48B933BF" w:rsidR="0010418F" w:rsidRDefault="000A42D3" w:rsidP="0010418F">
      <w:pPr>
        <w:rPr>
          <w:ins w:id="1186" w:author="Dioguardi, Fabio" w:date="2019-01-22T11:21:00Z"/>
          <w:lang w:val="en-GB"/>
        </w:rPr>
      </w:pPr>
      <w:ins w:id="1187" w:author="Dioguardi, Fabio" w:date="2019-01-22T10:54:00Z">
        <w:r>
          <w:rPr>
            <w:lang w:val="en-GB"/>
          </w:rPr>
          <w:t xml:space="preserve">Using the data stored in these files, </w:t>
        </w:r>
        <w:r w:rsidR="0034191C">
          <w:rPr>
            <w:lang w:val="en-GB"/>
          </w:rPr>
          <w:t>the script calc_wt_par.py calculate the weather parameters needed by FOXI and, specifically, the wind-affected plume models (Degruyter and Bonadonna, 2012; Woodhouse et al. 2013); namely,</w:t>
        </w:r>
      </w:ins>
      <w:ins w:id="1188" w:author="Dioguardi, Fabio" w:date="2019-01-22T10:56:00Z">
        <w:r w:rsidR="0034191C">
          <w:rPr>
            <w:lang w:val="en-GB"/>
          </w:rPr>
          <w:t xml:space="preserve"> atmospheric pressure and temperature at the vent location; plume height averaged buoyancy frequency and wind speed; the </w:t>
        </w:r>
        <w:r w:rsidR="0034191C" w:rsidRPr="0034191C">
          <w:rPr>
            <w:i/>
            <w:lang w:val="en-GB"/>
          </w:rPr>
          <w:t>Ws</w:t>
        </w:r>
      </w:ins>
      <w:ins w:id="1189" w:author="Dioguardi, Fabio" w:date="2019-01-22T10:57:00Z">
        <w:r w:rsidR="0034191C">
          <w:rPr>
            <w:i/>
            <w:lang w:val="en-GB"/>
          </w:rPr>
          <w:t xml:space="preserve"> </w:t>
        </w:r>
        <w:r w:rsidR="0034191C">
          <w:rPr>
            <w:lang w:val="en-GB"/>
          </w:rPr>
          <w:t>parameter of Woodhouse et al. (2013).</w:t>
        </w:r>
      </w:ins>
      <w:ins w:id="1190" w:author="Dioguardi, Fabio" w:date="2019-01-22T11:10:00Z">
        <w:r w:rsidR="001863E3">
          <w:rPr>
            <w:lang w:val="en-GB"/>
          </w:rPr>
          <w:t xml:space="preserve"> These are stored in separate files named “weather_parameters_</w:t>
        </w:r>
        <w:r w:rsidR="001863E3" w:rsidRPr="001863E3">
          <w:rPr>
            <w:i/>
            <w:lang w:val="en-GB"/>
          </w:rPr>
          <w:t>YYYYMMDD</w:t>
        </w:r>
        <w:r w:rsidR="001863E3">
          <w:rPr>
            <w:lang w:val="en-GB"/>
          </w:rPr>
          <w:t>.txt”</w:t>
        </w:r>
        <w:r w:rsidR="0061322A">
          <w:rPr>
            <w:lang w:val="en-GB"/>
          </w:rPr>
          <w:t xml:space="preserve"> (Figure 20).</w:t>
        </w:r>
      </w:ins>
    </w:p>
    <w:p w14:paraId="040309F8" w14:textId="1ADD7482" w:rsidR="008D5990" w:rsidRDefault="008D5990" w:rsidP="0010418F">
      <w:pPr>
        <w:rPr>
          <w:ins w:id="1191" w:author="Dioguardi, Fabio" w:date="2019-01-22T11:21:00Z"/>
          <w:lang w:val="en-GB"/>
        </w:rPr>
      </w:pPr>
    </w:p>
    <w:p w14:paraId="55BEB732" w14:textId="77777777" w:rsidR="00602361" w:rsidRDefault="001819E3" w:rsidP="00602361">
      <w:pPr>
        <w:keepNext/>
        <w:rPr>
          <w:ins w:id="1192" w:author="Dioguardi, Fabio" w:date="2019-01-25T16:31:00Z"/>
        </w:rPr>
      </w:pPr>
      <w:ins w:id="1193" w:author="Dioguardi, Fabio" w:date="2019-01-22T11:21:00Z">
        <w:r>
          <w:rPr>
            <w:lang w:val="en-GB"/>
          </w:rPr>
          <w:pict w14:anchorId="0BE88D68">
            <v:shape id="_x0000_i1026" type="#_x0000_t75" style="width:423.75pt;height:162.75pt" o:bordertopcolor="this" o:borderleftcolor="this" o:borderbottomcolor="this" o:borderrightcolor="this">
              <v:imagedata r:id="rId27" o:title="figure_20"/>
              <w10:bordertop type="single" width="4"/>
              <w10:borderleft type="single" width="4"/>
              <w10:borderbottom type="single" width="4"/>
              <w10:borderright type="single" width="4"/>
            </v:shape>
          </w:pict>
        </w:r>
      </w:ins>
    </w:p>
    <w:p w14:paraId="061CA2C0" w14:textId="4A4D0F51" w:rsidR="008D5990" w:rsidRDefault="00602361" w:rsidP="00602361">
      <w:pPr>
        <w:pStyle w:val="Caption"/>
        <w:rPr>
          <w:ins w:id="1194" w:author="Dioguardi, Fabio" w:date="2019-01-22T11:22:00Z"/>
        </w:rPr>
      </w:pPr>
      <w:ins w:id="1195" w:author="Dioguardi, Fabio" w:date="2019-01-25T16:31:00Z">
        <w:r>
          <w:t xml:space="preserve">Figure </w:t>
        </w:r>
        <w:r>
          <w:fldChar w:fldCharType="begin"/>
        </w:r>
        <w:r>
          <w:instrText xml:space="preserve"> SEQ Figure \* ARABIC </w:instrText>
        </w:r>
      </w:ins>
      <w:r>
        <w:fldChar w:fldCharType="separate"/>
      </w:r>
      <w:ins w:id="1196" w:author="Dioguardi, Fabio" w:date="2019-01-25T16:31:00Z">
        <w:r>
          <w:rPr>
            <w:noProof/>
          </w:rPr>
          <w:t>20</w:t>
        </w:r>
        <w:r>
          <w:fldChar w:fldCharType="end"/>
        </w:r>
        <w:r>
          <w:t>. Screenshot of a weather parameters file.</w:t>
        </w:r>
      </w:ins>
    </w:p>
    <w:p w14:paraId="2245EE33" w14:textId="428F160D" w:rsidR="0010418F" w:rsidRDefault="00924FD1" w:rsidP="0010418F">
      <w:pPr>
        <w:rPr>
          <w:ins w:id="1197" w:author="Dioguardi, Fabio" w:date="2019-01-22T15:34:00Z"/>
          <w:lang w:val="en-GB"/>
        </w:rPr>
      </w:pPr>
      <w:ins w:id="1198" w:author="Dioguardi, Fabio" w:date="2019-01-22T11:22:00Z">
        <w:r>
          <w:rPr>
            <w:lang w:val="en-GB"/>
          </w:rPr>
          <w:lastRenderedPageBreak/>
          <w:t>Note that the</w:t>
        </w:r>
        <w:r w:rsidR="00EF7230">
          <w:rPr>
            <w:lang w:val="en-GB"/>
          </w:rPr>
          <w:t xml:space="preserve"> plume-height averaged quantities (buoyancy frequency and wind speed) and the wind speed at top plume height can be calculated only when plume height is assessed; hence, the weather parameters are calculated by FOXI</w:t>
        </w:r>
      </w:ins>
      <w:ins w:id="1199" w:author="Dioguardi, Fabio" w:date="2019-01-22T15:34:00Z">
        <w:r w:rsidR="00EF7230">
          <w:rPr>
            <w:lang w:val="en-GB"/>
          </w:rPr>
          <w:t xml:space="preserve"> before MER is calculated.</w:t>
        </w:r>
      </w:ins>
    </w:p>
    <w:p w14:paraId="064DD368" w14:textId="45BCAC9E" w:rsidR="00EF7230" w:rsidRPr="0077648B" w:rsidRDefault="009840A6" w:rsidP="0077648B">
      <w:pPr>
        <w:rPr>
          <w:ins w:id="1200" w:author="Dioguardi, Fabio" w:date="2019-01-22T15:35:00Z"/>
          <w:lang w:val="en-GB"/>
        </w:rPr>
      </w:pPr>
      <w:ins w:id="1201" w:author="Dioguardi, Fabio" w:date="2019-01-22T15:35:00Z">
        <w:r>
          <w:rPr>
            <w:lang w:val="en-GB"/>
          </w:rPr>
          <w:t>Once REFIR is stopped, all the downloaded and processed weather data are stored in a folder</w:t>
        </w:r>
      </w:ins>
      <w:ins w:id="1202" w:author="Dioguardi, Fabio" w:date="2019-01-22T15:36:00Z">
        <w:r>
          <w:rPr>
            <w:lang w:val="en-GB"/>
          </w:rPr>
          <w:t>, whose name depends on the operation mode. If REFIR is run in real-time, the folder name is “raw_</w:t>
        </w:r>
        <w:r w:rsidR="0077648B">
          <w:rPr>
            <w:lang w:val="en-GB"/>
          </w:rPr>
          <w:t>forecast_weather_data_</w:t>
        </w:r>
        <w:r w:rsidR="0077648B" w:rsidRPr="0077648B">
          <w:rPr>
            <w:i/>
            <w:lang w:val="en-GB"/>
          </w:rPr>
          <w:t>YYYYMMDD</w:t>
        </w:r>
        <w:r w:rsidR="0077648B">
          <w:rPr>
            <w:lang w:val="en-GB"/>
          </w:rPr>
          <w:t>”</w:t>
        </w:r>
      </w:ins>
      <w:ins w:id="1203" w:author="Dioguardi, Fabio" w:date="2019-01-22T15:37:00Z">
        <w:r w:rsidR="0077648B">
          <w:rPr>
            <w:lang w:val="en-GB"/>
          </w:rPr>
          <w:t>; in reanalysis mode it is “raw_reanalysis_weather_data_</w:t>
        </w:r>
        <w:r w:rsidR="0077648B" w:rsidRPr="0077648B">
          <w:rPr>
            <w:i/>
            <w:lang w:val="en-GB"/>
          </w:rPr>
          <w:t>YYYYMMDD</w:t>
        </w:r>
        <w:r w:rsidR="0077648B">
          <w:rPr>
            <w:lang w:val="en-GB"/>
          </w:rPr>
          <w:t xml:space="preserve">”. In both cases, </w:t>
        </w:r>
        <w:r w:rsidR="0077648B" w:rsidRPr="0077648B">
          <w:rPr>
            <w:i/>
            <w:lang w:val="en-GB"/>
          </w:rPr>
          <w:t>YYYYMMDD</w:t>
        </w:r>
        <w:r w:rsidR="0077648B">
          <w:rPr>
            <w:lang w:val="en-GB"/>
          </w:rPr>
          <w:t xml:space="preserve"> refers to the starting date of the eruption.</w:t>
        </w:r>
      </w:ins>
    </w:p>
    <w:p w14:paraId="7E3CE9D0" w14:textId="77777777" w:rsidR="00EF7230" w:rsidRPr="0010418F" w:rsidRDefault="00EF7230" w:rsidP="0010418F">
      <w:pPr>
        <w:rPr>
          <w:lang w:val="en-GB"/>
        </w:rPr>
      </w:pPr>
    </w:p>
    <w:p w14:paraId="0CA901E5" w14:textId="2BBCCC69" w:rsidR="00A139D8" w:rsidRPr="008A62D7" w:rsidRDefault="00A139D8" w:rsidP="0010418F">
      <w:pPr>
        <w:pStyle w:val="Heading2"/>
        <w:rPr>
          <w:lang w:val="en-GB"/>
        </w:rPr>
      </w:pPr>
      <w:bookmarkStart w:id="1204" w:name="_Ref482445425"/>
      <w:r w:rsidRPr="008A62D7">
        <w:rPr>
          <w:lang w:val="en-GB"/>
        </w:rPr>
        <w:t xml:space="preserve"> </w:t>
      </w:r>
      <w:bookmarkStart w:id="1205" w:name="_Ref483234424"/>
      <w:bookmarkStart w:id="1206" w:name="_Toc536110895"/>
      <w:r w:rsidRPr="008A62D7">
        <w:rPr>
          <w:lang w:val="en-GB"/>
        </w:rPr>
        <w:t>“Plume Height Sensors”</w:t>
      </w:r>
      <w:bookmarkEnd w:id="1204"/>
      <w:bookmarkEnd w:id="1205"/>
      <w:bookmarkEnd w:id="1206"/>
    </w:p>
    <w:p w14:paraId="28D60090" w14:textId="77777777" w:rsidR="00A139D8" w:rsidRPr="008A62D7" w:rsidRDefault="00A139D8" w:rsidP="00D67453">
      <w:pPr>
        <w:rPr>
          <w:lang w:val="en-GB"/>
        </w:rPr>
      </w:pPr>
    </w:p>
    <w:p w14:paraId="59AE9096" w14:textId="40AB1168" w:rsidR="00A82923" w:rsidRPr="008A62D7" w:rsidRDefault="00A139D8" w:rsidP="00A82923">
      <w:pPr>
        <w:rPr>
          <w:lang w:val="en-GB"/>
        </w:rPr>
      </w:pPr>
      <w:r w:rsidRPr="008A62D7">
        <w:rPr>
          <w:lang w:val="en-GB"/>
        </w:rPr>
        <w:t xml:space="preserve">This important </w:t>
      </w:r>
      <w:r w:rsidR="004C0CB8" w:rsidRPr="008A62D7">
        <w:rPr>
          <w:lang w:val="en-GB"/>
        </w:rPr>
        <w:t>menu</w:t>
      </w:r>
      <w:r w:rsidRPr="008A62D7">
        <w:rPr>
          <w:lang w:val="en-GB"/>
        </w:rPr>
        <w:t xml:space="preserve"> serves as</w:t>
      </w:r>
      <w:r w:rsidR="003E3C85" w:rsidRPr="008A62D7">
        <w:rPr>
          <w:lang w:val="en-GB"/>
        </w:rPr>
        <w:t xml:space="preserve"> a</w:t>
      </w:r>
      <w:r w:rsidRPr="008A62D7">
        <w:rPr>
          <w:lang w:val="en-GB"/>
        </w:rPr>
        <w:t xml:space="preserve"> control cent</w:t>
      </w:r>
      <w:del w:id="1207" w:author="Dioguardi, Fabio" w:date="2019-01-22T16:06:00Z">
        <w:r w:rsidRPr="008A62D7" w:rsidDel="005D07D3">
          <w:rPr>
            <w:lang w:val="en-GB"/>
          </w:rPr>
          <w:delText>e</w:delText>
        </w:r>
      </w:del>
      <w:r w:rsidRPr="008A62D7">
        <w:rPr>
          <w:lang w:val="en-GB"/>
        </w:rPr>
        <w:t>r</w:t>
      </w:r>
      <w:ins w:id="1208" w:author="Dioguardi, Fabio" w:date="2019-01-22T16:06:00Z">
        <w:r w:rsidR="005D07D3">
          <w:rPr>
            <w:lang w:val="en-GB"/>
          </w:rPr>
          <w:t>e</w:t>
        </w:r>
      </w:ins>
      <w:r w:rsidRPr="008A62D7">
        <w:rPr>
          <w:lang w:val="en-GB"/>
        </w:rPr>
        <w:t xml:space="preserve"> </w:t>
      </w:r>
      <w:r w:rsidR="003E3C85" w:rsidRPr="008A62D7">
        <w:rPr>
          <w:lang w:val="en-GB"/>
        </w:rPr>
        <w:t xml:space="preserve">for </w:t>
      </w:r>
      <w:r w:rsidR="004C0CB8" w:rsidRPr="008A62D7">
        <w:rPr>
          <w:lang w:val="en-GB"/>
        </w:rPr>
        <w:t>all</w:t>
      </w:r>
      <w:r w:rsidR="003E3C85" w:rsidRPr="008A62D7">
        <w:rPr>
          <w:lang w:val="en-GB"/>
        </w:rPr>
        <w:t xml:space="preserve"> the</w:t>
      </w:r>
      <w:r w:rsidR="004C0CB8" w:rsidRPr="008A62D7">
        <w:rPr>
          <w:lang w:val="en-GB"/>
        </w:rPr>
        <w:t xml:space="preserve"> </w:t>
      </w:r>
      <w:r w:rsidRPr="008A62D7">
        <w:rPr>
          <w:lang w:val="en-GB"/>
        </w:rPr>
        <w:t xml:space="preserve">plume height </w:t>
      </w:r>
      <w:r w:rsidR="004C0CB8" w:rsidRPr="008A62D7">
        <w:rPr>
          <w:lang w:val="en-GB"/>
        </w:rPr>
        <w:t>data sources that feed</w:t>
      </w:r>
      <w:r w:rsidR="003E3C85" w:rsidRPr="008A62D7">
        <w:rPr>
          <w:lang w:val="en-GB"/>
        </w:rPr>
        <w:t xml:space="preserve"> the</w:t>
      </w:r>
      <w:r w:rsidR="004C0CB8" w:rsidRPr="008A62D7">
        <w:rPr>
          <w:lang w:val="en-GB"/>
        </w:rPr>
        <w:t xml:space="preserve"> FOXI </w:t>
      </w:r>
      <w:r w:rsidR="003E3C85" w:rsidRPr="008A62D7">
        <w:rPr>
          <w:lang w:val="en-GB"/>
        </w:rPr>
        <w:t xml:space="preserve">program </w:t>
      </w:r>
      <w:r w:rsidR="004C0CB8" w:rsidRPr="008A62D7">
        <w:rPr>
          <w:lang w:val="en-GB"/>
        </w:rPr>
        <w:t xml:space="preserve">with information. </w:t>
      </w:r>
      <w:r w:rsidR="00A82923" w:rsidRPr="008A62D7">
        <w:rPr>
          <w:lang w:val="en-GB"/>
        </w:rPr>
        <w:t xml:space="preserve">A screenshot of this window is shown in </w:t>
      </w:r>
      <w:del w:id="1209" w:author="Dioguardi, Fabio" w:date="2019-01-21T16:54:00Z">
        <w:r w:rsidR="0075081C" w:rsidRPr="008A62D7" w:rsidDel="001F2001">
          <w:rPr>
            <w:lang w:val="en-GB"/>
          </w:rPr>
          <w:fldChar w:fldCharType="begin"/>
        </w:r>
        <w:r w:rsidR="0075081C" w:rsidRPr="008A62D7" w:rsidDel="001F2001">
          <w:rPr>
            <w:lang w:val="en-GB"/>
          </w:rPr>
          <w:delInstrText xml:space="preserve"> REF _Ref482273129 \h </w:delInstrText>
        </w:r>
        <w:r w:rsidR="0075081C" w:rsidRPr="008A62D7" w:rsidDel="001F2001">
          <w:rPr>
            <w:lang w:val="en-GB"/>
          </w:rPr>
        </w:r>
        <w:r w:rsidR="0075081C" w:rsidRPr="008A62D7" w:rsidDel="001F2001">
          <w:rPr>
            <w:lang w:val="en-GB"/>
          </w:rPr>
          <w:fldChar w:fldCharType="separate"/>
        </w:r>
        <w:r w:rsidR="00DE7C99" w:rsidRPr="008A62D7" w:rsidDel="001F2001">
          <w:rPr>
            <w:lang w:val="en-GB"/>
          </w:rPr>
          <w:delText xml:space="preserve">Figure </w:delText>
        </w:r>
        <w:r w:rsidR="00DE7C99" w:rsidRPr="008A62D7" w:rsidDel="001F2001">
          <w:rPr>
            <w:noProof/>
            <w:lang w:val="en-GB"/>
          </w:rPr>
          <w:delText>18</w:delText>
        </w:r>
        <w:r w:rsidR="0075081C" w:rsidRPr="008A62D7" w:rsidDel="001F2001">
          <w:rPr>
            <w:lang w:val="en-GB"/>
          </w:rPr>
          <w:fldChar w:fldCharType="end"/>
        </w:r>
      </w:del>
      <w:ins w:id="1210" w:author="Dioguardi, Fabio" w:date="2019-01-22T10:50:00Z">
        <w:r w:rsidR="005D07D3">
          <w:rPr>
            <w:lang w:val="en-GB"/>
          </w:rPr>
          <w:t>Figure 21</w:t>
        </w:r>
        <w:r w:rsidR="002B2145">
          <w:rPr>
            <w:lang w:val="en-GB"/>
          </w:rPr>
          <w:t>.</w:t>
        </w:r>
      </w:ins>
      <w:del w:id="1211" w:author="Dioguardi, Fabio" w:date="2019-01-22T10:50:00Z">
        <w:r w:rsidR="00A82923" w:rsidRPr="008A62D7" w:rsidDel="002B2145">
          <w:rPr>
            <w:lang w:val="en-GB"/>
          </w:rPr>
          <w:delText>.</w:delText>
        </w:r>
      </w:del>
    </w:p>
    <w:p w14:paraId="4E4AECA6" w14:textId="347B0AEC" w:rsidR="004C0CB8" w:rsidRDefault="004C0CB8" w:rsidP="004C0CB8">
      <w:pPr>
        <w:rPr>
          <w:ins w:id="1212" w:author="Dioguardi, Fabio" w:date="2019-01-25T16:32:00Z"/>
          <w:lang w:val="en-GB"/>
        </w:rPr>
      </w:pPr>
    </w:p>
    <w:p w14:paraId="2A9096B5" w14:textId="77777777" w:rsidR="003D4BCB" w:rsidRDefault="003D4BCB" w:rsidP="003D4BCB">
      <w:pPr>
        <w:keepNext/>
        <w:rPr>
          <w:ins w:id="1213" w:author="Dioguardi, Fabio" w:date="2019-01-25T16:32:00Z"/>
        </w:rPr>
      </w:pPr>
      <w:ins w:id="1214" w:author="Dioguardi, Fabio" w:date="2019-01-25T16:32:00Z">
        <w:r>
          <w:rPr>
            <w:lang w:val="en-GB"/>
          </w:rPr>
          <w:pict w14:anchorId="22B7132A">
            <v:shape id="_x0000_i1151" type="#_x0000_t75" style="width:414.75pt;height:332.25pt">
              <v:imagedata r:id="rId28" o:title="figure_21"/>
            </v:shape>
          </w:pict>
        </w:r>
      </w:ins>
    </w:p>
    <w:p w14:paraId="6F5ECC4F" w14:textId="23285B5E" w:rsidR="003D4BCB" w:rsidRPr="008A62D7" w:rsidRDefault="003D4BCB" w:rsidP="003D4BCB">
      <w:pPr>
        <w:pStyle w:val="Caption"/>
        <w:rPr>
          <w:lang w:val="en-GB"/>
        </w:rPr>
      </w:pPr>
      <w:ins w:id="1215" w:author="Dioguardi, Fabio" w:date="2019-01-25T16:32:00Z">
        <w:r>
          <w:t xml:space="preserve">Figure </w:t>
        </w:r>
        <w:r>
          <w:fldChar w:fldCharType="begin"/>
        </w:r>
        <w:r>
          <w:instrText xml:space="preserve"> SEQ Figure \* ARABIC </w:instrText>
        </w:r>
      </w:ins>
      <w:r>
        <w:fldChar w:fldCharType="separate"/>
      </w:r>
      <w:ins w:id="1216" w:author="Dioguardi, Fabio" w:date="2019-01-25T16:32:00Z">
        <w:r>
          <w:rPr>
            <w:noProof/>
          </w:rPr>
          <w:t>21</w:t>
        </w:r>
        <w:r>
          <w:fldChar w:fldCharType="end"/>
        </w:r>
        <w:r>
          <w:t>.</w:t>
        </w:r>
        <w:r w:rsidRPr="008A62D7">
          <w:rPr>
            <w:lang w:val="en-GB"/>
          </w:rPr>
          <w:t xml:space="preserve"> Plume height sensor control panel</w:t>
        </w:r>
      </w:ins>
    </w:p>
    <w:p w14:paraId="3D371507" w14:textId="77777777" w:rsidR="0076416B" w:rsidRPr="008A62D7" w:rsidRDefault="0076416B" w:rsidP="0076416B">
      <w:pPr>
        <w:keepNext/>
        <w:jc w:val="center"/>
        <w:rPr>
          <w:lang w:val="en-GB"/>
        </w:rPr>
      </w:pPr>
    </w:p>
    <w:p w14:paraId="022783DD" w14:textId="4F70F47D" w:rsidR="00747C57" w:rsidRPr="008A62D7" w:rsidDel="003D4BCB" w:rsidRDefault="0076416B" w:rsidP="0076416B">
      <w:pPr>
        <w:pStyle w:val="Caption"/>
        <w:jc w:val="center"/>
        <w:rPr>
          <w:del w:id="1217" w:author="Dioguardi, Fabio" w:date="2019-01-25T16:32:00Z"/>
          <w:lang w:val="en-GB"/>
        </w:rPr>
      </w:pPr>
      <w:bookmarkStart w:id="1218" w:name="_Ref482273129"/>
      <w:bookmarkStart w:id="1219" w:name="_Ref482273125"/>
      <w:del w:id="1220" w:author="Dioguardi, Fabio" w:date="2019-01-25T16:32:00Z">
        <w:r w:rsidRPr="008A62D7" w:rsidDel="003D4BCB">
          <w:rPr>
            <w:lang w:val="en-GB"/>
          </w:rPr>
          <w:delText xml:space="preserve">Figure </w:delText>
        </w:r>
        <w:r w:rsidRPr="008A62D7" w:rsidDel="003D4BCB">
          <w:rPr>
            <w:lang w:val="en-GB"/>
          </w:rPr>
          <w:fldChar w:fldCharType="begin"/>
        </w:r>
        <w:r w:rsidRPr="008A62D7" w:rsidDel="003D4BCB">
          <w:rPr>
            <w:lang w:val="en-GB"/>
          </w:rPr>
          <w:delInstrText xml:space="preserve"> SEQ Figure \* ARABIC </w:delInstrText>
        </w:r>
        <w:r w:rsidRPr="008A62D7" w:rsidDel="003D4BCB">
          <w:rPr>
            <w:lang w:val="en-GB"/>
          </w:rPr>
          <w:fldChar w:fldCharType="separate"/>
        </w:r>
      </w:del>
      <w:del w:id="1221" w:author="Dioguardi, Fabio" w:date="2018-11-07T10:11:00Z">
        <w:r w:rsidR="00DE7C99" w:rsidRPr="008A62D7" w:rsidDel="00A3487B">
          <w:rPr>
            <w:noProof/>
            <w:lang w:val="en-GB"/>
          </w:rPr>
          <w:delText>18</w:delText>
        </w:r>
      </w:del>
      <w:del w:id="1222" w:author="Dioguardi, Fabio" w:date="2019-01-25T16:32:00Z">
        <w:r w:rsidRPr="008A62D7" w:rsidDel="003D4BCB">
          <w:rPr>
            <w:lang w:val="en-GB"/>
          </w:rPr>
          <w:fldChar w:fldCharType="end"/>
        </w:r>
        <w:bookmarkEnd w:id="1218"/>
        <w:r w:rsidRPr="008A62D7" w:rsidDel="003D4BCB">
          <w:rPr>
            <w:lang w:val="en-GB"/>
          </w:rPr>
          <w:delText>: Plume height sensor control panel</w:delText>
        </w:r>
        <w:bookmarkEnd w:id="1219"/>
      </w:del>
    </w:p>
    <w:p w14:paraId="2F761390" w14:textId="77777777" w:rsidR="00DB677C" w:rsidRPr="008A62D7" w:rsidRDefault="00DB677C" w:rsidP="00D67453">
      <w:pPr>
        <w:rPr>
          <w:rFonts w:ascii="Calibri" w:hAnsi="Calibri"/>
          <w:lang w:val="en-GB"/>
        </w:rPr>
      </w:pPr>
    </w:p>
    <w:p w14:paraId="574CA3E2" w14:textId="6E5EB457" w:rsidR="00A82923" w:rsidRPr="008A62D7" w:rsidDel="004E1426" w:rsidRDefault="00747C57" w:rsidP="004E1426">
      <w:pPr>
        <w:rPr>
          <w:del w:id="1223" w:author="Dioguardi, Fabio" w:date="2019-01-21T17:02:00Z"/>
          <w:lang w:val="en-GB"/>
        </w:rPr>
      </w:pPr>
      <w:r w:rsidRPr="008A62D7">
        <w:rPr>
          <w:lang w:val="en-GB"/>
        </w:rPr>
        <w:t>On the left top corner,</w:t>
      </w:r>
      <w:ins w:id="1224" w:author="Dioguardi, Fabio" w:date="2019-01-21T17:02:00Z">
        <w:r w:rsidR="00C87DDF">
          <w:rPr>
            <w:lang w:val="en-GB"/>
          </w:rPr>
          <w:t xml:space="preserve"> the volcano name and the Smithsonian ID code for the</w:t>
        </w:r>
      </w:ins>
      <w:ins w:id="1225" w:author="Dioguardi, Fabio" w:date="2019-01-22T16:06:00Z">
        <w:r w:rsidR="005D07D3">
          <w:rPr>
            <w:lang w:val="en-GB"/>
          </w:rPr>
          <w:t xml:space="preserve"> </w:t>
        </w:r>
      </w:ins>
      <w:del w:id="1226" w:author="Dioguardi, Fabio" w:date="2019-01-21T17:02:00Z">
        <w:r w:rsidRPr="008A62D7" w:rsidDel="00C87DDF">
          <w:rPr>
            <w:lang w:val="en-GB"/>
          </w:rPr>
          <w:delText xml:space="preserve"> an identification code for the </w:delText>
        </w:r>
      </w:del>
      <w:r w:rsidRPr="008A62D7">
        <w:rPr>
          <w:lang w:val="en-GB"/>
        </w:rPr>
        <w:t>selected eruption site is displayed</w:t>
      </w:r>
      <w:r w:rsidR="008B309E" w:rsidRPr="008A62D7">
        <w:rPr>
          <w:lang w:val="en-GB"/>
        </w:rPr>
        <w:t xml:space="preserve">. </w:t>
      </w:r>
      <w:r w:rsidR="0075081C" w:rsidRPr="008A62D7">
        <w:rPr>
          <w:lang w:val="en-GB"/>
        </w:rPr>
        <w:t>These identifiers are specified in the file “</w:t>
      </w:r>
      <w:r w:rsidR="0075081C" w:rsidRPr="008A62D7">
        <w:rPr>
          <w:i/>
          <w:lang w:val="en-GB"/>
        </w:rPr>
        <w:t>volcano_list.ini</w:t>
      </w:r>
      <w:r w:rsidR="0075081C" w:rsidRPr="008A62D7">
        <w:rPr>
          <w:lang w:val="en-GB"/>
        </w:rPr>
        <w:t xml:space="preserve">”. </w:t>
      </w:r>
      <w:del w:id="1227" w:author="Dioguardi, Fabio" w:date="2019-01-21T17:02:00Z">
        <w:r w:rsidRPr="008A62D7" w:rsidDel="004E1426">
          <w:rPr>
            <w:lang w:val="en-GB"/>
          </w:rPr>
          <w:delText>For the codes</w:delText>
        </w:r>
        <w:r w:rsidR="0075081C" w:rsidRPr="008A62D7" w:rsidDel="004E1426">
          <w:rPr>
            <w:lang w:val="en-GB"/>
          </w:rPr>
          <w:delText xml:space="preserve"> used</w:delText>
        </w:r>
        <w:r w:rsidRPr="008A62D7" w:rsidDel="004E1426">
          <w:rPr>
            <w:lang w:val="en-GB"/>
          </w:rPr>
          <w:delText xml:space="preserve"> </w:delText>
        </w:r>
        <w:r w:rsidR="0075081C" w:rsidRPr="008A62D7" w:rsidDel="004E1426">
          <w:rPr>
            <w:lang w:val="en-GB"/>
          </w:rPr>
          <w:delText>in the Future</w:delText>
        </w:r>
        <w:r w:rsidR="00D60C31" w:rsidRPr="008A62D7" w:rsidDel="004E1426">
          <w:rPr>
            <w:lang w:val="en-GB"/>
          </w:rPr>
          <w:delText>V</w:delText>
        </w:r>
        <w:r w:rsidR="0075081C" w:rsidRPr="008A62D7" w:rsidDel="004E1426">
          <w:rPr>
            <w:lang w:val="en-GB"/>
          </w:rPr>
          <w:delText xml:space="preserve">olc setting, </w:delText>
        </w:r>
        <w:r w:rsidRPr="008A62D7" w:rsidDel="004E1426">
          <w:rPr>
            <w:lang w:val="en-GB"/>
          </w:rPr>
          <w:delText>see Table</w:delText>
        </w:r>
        <w:r w:rsidR="003E6989" w:rsidRPr="008A62D7" w:rsidDel="004E1426">
          <w:rPr>
            <w:lang w:val="en-GB"/>
          </w:rPr>
          <w:delText xml:space="preserve"> 4</w:delText>
        </w:r>
        <w:r w:rsidRPr="008A62D7" w:rsidDel="004E1426">
          <w:rPr>
            <w:lang w:val="en-GB"/>
          </w:rPr>
          <w:delText>.</w:delText>
        </w:r>
      </w:del>
    </w:p>
    <w:p w14:paraId="6EB33B96" w14:textId="1EEB790A" w:rsidR="00747C57" w:rsidRPr="008A62D7" w:rsidDel="004E1426" w:rsidRDefault="00BF085E" w:rsidP="00447395">
      <w:pPr>
        <w:rPr>
          <w:del w:id="1228" w:author="Dioguardi, Fabio" w:date="2019-01-21T17:02:00Z"/>
          <w:rFonts w:asciiTheme="minorHAnsi" w:hAnsiTheme="minorHAnsi"/>
          <w:lang w:val="en-GB"/>
        </w:rPr>
      </w:pPr>
      <w:del w:id="1229" w:author="Dioguardi, Fabio" w:date="2019-01-21T17:02:00Z">
        <w:r w:rsidRPr="008A62D7" w:rsidDel="004E1426">
          <w:rPr>
            <w:rFonts w:asciiTheme="minorHAnsi" w:hAnsiTheme="minorHAnsi"/>
            <w:lang w:val="en-GB"/>
          </w:rPr>
          <w:delText>Table 4: Volcano IDs used within REFIR</w:delText>
        </w:r>
        <w:r w:rsidR="0075081C" w:rsidRPr="008A62D7" w:rsidDel="004E1426">
          <w:rPr>
            <w:rFonts w:asciiTheme="minorHAnsi" w:hAnsiTheme="minorHAnsi"/>
            <w:lang w:val="en-GB"/>
          </w:rPr>
          <w:delText xml:space="preserve"> in the FutureVolc configuration</w:delText>
        </w:r>
      </w:del>
    </w:p>
    <w:tbl>
      <w:tblPr>
        <w:tblW w:w="0" w:type="auto"/>
        <w:jc w:val="center"/>
        <w:tblLook w:val="04A0" w:firstRow="1" w:lastRow="0" w:firstColumn="1" w:lastColumn="0" w:noHBand="0" w:noVBand="1"/>
      </w:tblPr>
      <w:tblGrid>
        <w:gridCol w:w="1129"/>
        <w:gridCol w:w="1560"/>
        <w:gridCol w:w="1984"/>
      </w:tblGrid>
      <w:tr w:rsidR="00747C57" w:rsidRPr="000E1A5F" w:rsidDel="004E1426" w14:paraId="747B9013" w14:textId="40569EA8" w:rsidTr="003E6989">
        <w:trPr>
          <w:jc w:val="center"/>
          <w:del w:id="1230" w:author="Dioguardi, Fabio" w:date="2019-01-21T17:02:00Z"/>
        </w:trPr>
        <w:tc>
          <w:tcPr>
            <w:tcW w:w="1129" w:type="dxa"/>
            <w:vAlign w:val="center"/>
          </w:tcPr>
          <w:p w14:paraId="6D01EC17" w14:textId="4A8F4987" w:rsidR="00747C57" w:rsidRPr="008A62D7" w:rsidDel="004E1426" w:rsidRDefault="00747C57">
            <w:pPr>
              <w:rPr>
                <w:del w:id="1231" w:author="Dioguardi, Fabio" w:date="2019-01-21T17:02:00Z"/>
                <w:b/>
                <w:lang w:val="en-GB"/>
              </w:rPr>
              <w:pPrChange w:id="1232" w:author="Dioguardi, Fabio" w:date="2019-01-21T17:02:00Z">
                <w:pPr>
                  <w:jc w:val="center"/>
                </w:pPr>
              </w:pPrChange>
            </w:pPr>
            <w:del w:id="1233" w:author="Dioguardi, Fabio" w:date="2019-01-21T17:02:00Z">
              <w:r w:rsidRPr="008A62D7" w:rsidDel="004E1426">
                <w:rPr>
                  <w:b/>
                  <w:lang w:val="en-GB"/>
                </w:rPr>
                <w:delText>ID No.</w:delText>
              </w:r>
            </w:del>
          </w:p>
        </w:tc>
        <w:tc>
          <w:tcPr>
            <w:tcW w:w="1560" w:type="dxa"/>
          </w:tcPr>
          <w:p w14:paraId="7A2C97F9" w14:textId="76049229" w:rsidR="00747C57" w:rsidRPr="008A62D7" w:rsidDel="004E1426" w:rsidRDefault="00747C57">
            <w:pPr>
              <w:rPr>
                <w:del w:id="1234" w:author="Dioguardi, Fabio" w:date="2019-01-21T17:02:00Z"/>
                <w:b/>
                <w:lang w:val="en-GB"/>
              </w:rPr>
              <w:pPrChange w:id="1235" w:author="Dioguardi, Fabio" w:date="2019-01-21T17:02:00Z">
                <w:pPr>
                  <w:jc w:val="center"/>
                </w:pPr>
              </w:pPrChange>
            </w:pPr>
            <w:del w:id="1236" w:author="Dioguardi, Fabio" w:date="2019-01-21T17:02:00Z">
              <w:r w:rsidRPr="008A62D7" w:rsidDel="004E1426">
                <w:rPr>
                  <w:b/>
                  <w:lang w:val="en-GB"/>
                </w:rPr>
                <w:delText>Code</w:delText>
              </w:r>
            </w:del>
          </w:p>
        </w:tc>
        <w:tc>
          <w:tcPr>
            <w:tcW w:w="1984" w:type="dxa"/>
            <w:vAlign w:val="center"/>
          </w:tcPr>
          <w:p w14:paraId="7DCB1F45" w14:textId="28683219" w:rsidR="00747C57" w:rsidRPr="008A62D7" w:rsidDel="004E1426" w:rsidRDefault="00747C57" w:rsidP="004E1426">
            <w:pPr>
              <w:rPr>
                <w:del w:id="1237" w:author="Dioguardi, Fabio" w:date="2019-01-21T17:02:00Z"/>
                <w:b/>
                <w:lang w:val="en-GB"/>
              </w:rPr>
            </w:pPr>
            <w:del w:id="1238" w:author="Dioguardi, Fabio" w:date="2019-01-21T17:02:00Z">
              <w:r w:rsidRPr="008A62D7" w:rsidDel="004E1426">
                <w:rPr>
                  <w:b/>
                  <w:lang w:val="en-GB"/>
                </w:rPr>
                <w:delText>Volcano</w:delText>
              </w:r>
            </w:del>
          </w:p>
        </w:tc>
      </w:tr>
      <w:tr w:rsidR="00747C57" w:rsidRPr="000E1A5F" w:rsidDel="004E1426" w14:paraId="3DBAD522" w14:textId="2BE53AC6" w:rsidTr="003E6989">
        <w:trPr>
          <w:jc w:val="center"/>
          <w:del w:id="1239" w:author="Dioguardi, Fabio" w:date="2019-01-21T17:02:00Z"/>
        </w:trPr>
        <w:tc>
          <w:tcPr>
            <w:tcW w:w="1129" w:type="dxa"/>
            <w:vAlign w:val="center"/>
          </w:tcPr>
          <w:p w14:paraId="43532C67" w14:textId="56116800" w:rsidR="00747C57" w:rsidRPr="008A62D7" w:rsidDel="004E1426" w:rsidRDefault="00747C57">
            <w:pPr>
              <w:rPr>
                <w:del w:id="1240" w:author="Dioguardi, Fabio" w:date="2019-01-21T17:02:00Z"/>
                <w:lang w:val="en-GB"/>
              </w:rPr>
              <w:pPrChange w:id="1241" w:author="Dioguardi, Fabio" w:date="2019-01-21T17:02:00Z">
                <w:pPr>
                  <w:jc w:val="center"/>
                </w:pPr>
              </w:pPrChange>
            </w:pPr>
            <w:del w:id="1242" w:author="Dioguardi, Fabio" w:date="2019-01-21T17:02:00Z">
              <w:r w:rsidRPr="008A62D7" w:rsidDel="004E1426">
                <w:rPr>
                  <w:lang w:val="en-GB"/>
                </w:rPr>
                <w:delText>0</w:delText>
              </w:r>
            </w:del>
          </w:p>
        </w:tc>
        <w:tc>
          <w:tcPr>
            <w:tcW w:w="1560" w:type="dxa"/>
          </w:tcPr>
          <w:p w14:paraId="75ED4296" w14:textId="5C63C812" w:rsidR="00747C57" w:rsidRPr="008A62D7" w:rsidDel="004E1426" w:rsidRDefault="003E6989">
            <w:pPr>
              <w:rPr>
                <w:del w:id="1243" w:author="Dioguardi, Fabio" w:date="2019-01-21T17:02:00Z"/>
                <w:lang w:val="en-GB"/>
              </w:rPr>
              <w:pPrChange w:id="1244" w:author="Dioguardi, Fabio" w:date="2019-01-21T17:02:00Z">
                <w:pPr>
                  <w:jc w:val="center"/>
                </w:pPr>
              </w:pPrChange>
            </w:pPr>
            <w:del w:id="1245" w:author="Dioguardi, Fabio" w:date="2019-01-21T17:02:00Z">
              <w:r w:rsidRPr="008A62D7" w:rsidDel="004E1426">
                <w:rPr>
                  <w:lang w:val="en-GB"/>
                </w:rPr>
                <w:delText>EYJA</w:delText>
              </w:r>
            </w:del>
          </w:p>
        </w:tc>
        <w:tc>
          <w:tcPr>
            <w:tcW w:w="1984" w:type="dxa"/>
            <w:vAlign w:val="center"/>
          </w:tcPr>
          <w:p w14:paraId="68DB3CDD" w14:textId="7AFF36C6" w:rsidR="00747C57" w:rsidRPr="008A62D7" w:rsidDel="004E1426" w:rsidRDefault="00747C57" w:rsidP="004E1426">
            <w:pPr>
              <w:rPr>
                <w:del w:id="1246" w:author="Dioguardi, Fabio" w:date="2019-01-21T17:02:00Z"/>
                <w:lang w:val="en-GB"/>
              </w:rPr>
            </w:pPr>
            <w:del w:id="1247" w:author="Dioguardi, Fabio" w:date="2019-01-21T17:02:00Z">
              <w:r w:rsidRPr="008A62D7" w:rsidDel="004E1426">
                <w:rPr>
                  <w:lang w:val="en-GB"/>
                </w:rPr>
                <w:delText>Eyjafjallajökull</w:delText>
              </w:r>
            </w:del>
          </w:p>
        </w:tc>
      </w:tr>
      <w:tr w:rsidR="00747C57" w:rsidRPr="000E1A5F" w:rsidDel="004E1426" w14:paraId="07172E42" w14:textId="7B8CA965" w:rsidTr="003E6989">
        <w:trPr>
          <w:jc w:val="center"/>
          <w:del w:id="1248" w:author="Dioguardi, Fabio" w:date="2019-01-21T17:02:00Z"/>
        </w:trPr>
        <w:tc>
          <w:tcPr>
            <w:tcW w:w="1129" w:type="dxa"/>
            <w:vAlign w:val="center"/>
          </w:tcPr>
          <w:p w14:paraId="438F53F1" w14:textId="140C86B0" w:rsidR="00747C57" w:rsidRPr="008A62D7" w:rsidDel="004E1426" w:rsidRDefault="00747C57">
            <w:pPr>
              <w:rPr>
                <w:del w:id="1249" w:author="Dioguardi, Fabio" w:date="2019-01-21T17:02:00Z"/>
                <w:lang w:val="en-GB"/>
              </w:rPr>
              <w:pPrChange w:id="1250" w:author="Dioguardi, Fabio" w:date="2019-01-21T17:02:00Z">
                <w:pPr>
                  <w:jc w:val="center"/>
                </w:pPr>
              </w:pPrChange>
            </w:pPr>
            <w:del w:id="1251" w:author="Dioguardi, Fabio" w:date="2019-01-21T17:02:00Z">
              <w:r w:rsidRPr="008A62D7" w:rsidDel="004E1426">
                <w:rPr>
                  <w:lang w:val="en-GB"/>
                </w:rPr>
                <w:delText>1</w:delText>
              </w:r>
            </w:del>
          </w:p>
        </w:tc>
        <w:tc>
          <w:tcPr>
            <w:tcW w:w="1560" w:type="dxa"/>
          </w:tcPr>
          <w:p w14:paraId="397A4A60" w14:textId="3E08D87B" w:rsidR="00747C57" w:rsidRPr="008A62D7" w:rsidDel="004E1426" w:rsidRDefault="003E6989">
            <w:pPr>
              <w:rPr>
                <w:del w:id="1252" w:author="Dioguardi, Fabio" w:date="2019-01-21T17:02:00Z"/>
                <w:lang w:val="en-GB"/>
              </w:rPr>
              <w:pPrChange w:id="1253" w:author="Dioguardi, Fabio" w:date="2019-01-21T17:02:00Z">
                <w:pPr>
                  <w:jc w:val="center"/>
                </w:pPr>
              </w:pPrChange>
            </w:pPr>
            <w:del w:id="1254" w:author="Dioguardi, Fabio" w:date="2019-01-21T17:02:00Z">
              <w:r w:rsidRPr="008A62D7" w:rsidDel="004E1426">
                <w:rPr>
                  <w:lang w:val="en-GB"/>
                </w:rPr>
                <w:delText>KATLA</w:delText>
              </w:r>
            </w:del>
          </w:p>
        </w:tc>
        <w:tc>
          <w:tcPr>
            <w:tcW w:w="1984" w:type="dxa"/>
            <w:vAlign w:val="center"/>
          </w:tcPr>
          <w:p w14:paraId="6C940F2D" w14:textId="7465AC37" w:rsidR="00747C57" w:rsidRPr="008A62D7" w:rsidDel="004E1426" w:rsidRDefault="00747C57" w:rsidP="004E1426">
            <w:pPr>
              <w:rPr>
                <w:del w:id="1255" w:author="Dioguardi, Fabio" w:date="2019-01-21T17:02:00Z"/>
                <w:lang w:val="en-GB"/>
              </w:rPr>
            </w:pPr>
            <w:del w:id="1256" w:author="Dioguardi, Fabio" w:date="2019-01-21T17:02:00Z">
              <w:r w:rsidRPr="008A62D7" w:rsidDel="004E1426">
                <w:rPr>
                  <w:lang w:val="en-GB"/>
                </w:rPr>
                <w:delText>Katla</w:delText>
              </w:r>
            </w:del>
          </w:p>
        </w:tc>
      </w:tr>
      <w:tr w:rsidR="00747C57" w:rsidRPr="000E1A5F" w:rsidDel="004E1426" w14:paraId="68B6FC52" w14:textId="42C3730C" w:rsidTr="003E6989">
        <w:trPr>
          <w:jc w:val="center"/>
          <w:del w:id="1257" w:author="Dioguardi, Fabio" w:date="2019-01-21T17:02:00Z"/>
        </w:trPr>
        <w:tc>
          <w:tcPr>
            <w:tcW w:w="1129" w:type="dxa"/>
            <w:vAlign w:val="center"/>
          </w:tcPr>
          <w:p w14:paraId="1F5645A9" w14:textId="5E4B8BCA" w:rsidR="00747C57" w:rsidRPr="008A62D7" w:rsidDel="004E1426" w:rsidRDefault="00747C57">
            <w:pPr>
              <w:rPr>
                <w:del w:id="1258" w:author="Dioguardi, Fabio" w:date="2019-01-21T17:02:00Z"/>
                <w:lang w:val="en-GB"/>
              </w:rPr>
              <w:pPrChange w:id="1259" w:author="Dioguardi, Fabio" w:date="2019-01-21T17:02:00Z">
                <w:pPr>
                  <w:jc w:val="center"/>
                </w:pPr>
              </w:pPrChange>
            </w:pPr>
            <w:del w:id="1260" w:author="Dioguardi, Fabio" w:date="2019-01-21T17:02:00Z">
              <w:r w:rsidRPr="008A62D7" w:rsidDel="004E1426">
                <w:rPr>
                  <w:lang w:val="en-GB"/>
                </w:rPr>
                <w:delText>2</w:delText>
              </w:r>
            </w:del>
          </w:p>
        </w:tc>
        <w:tc>
          <w:tcPr>
            <w:tcW w:w="1560" w:type="dxa"/>
          </w:tcPr>
          <w:p w14:paraId="1E0E4A7E" w14:textId="65A1B2DC" w:rsidR="00747C57" w:rsidRPr="008A62D7" w:rsidDel="004E1426" w:rsidRDefault="003E6989">
            <w:pPr>
              <w:rPr>
                <w:del w:id="1261" w:author="Dioguardi, Fabio" w:date="2019-01-21T17:02:00Z"/>
                <w:lang w:val="en-GB"/>
              </w:rPr>
              <w:pPrChange w:id="1262" w:author="Dioguardi, Fabio" w:date="2019-01-21T17:02:00Z">
                <w:pPr>
                  <w:jc w:val="center"/>
                </w:pPr>
              </w:pPrChange>
            </w:pPr>
            <w:del w:id="1263" w:author="Dioguardi, Fabio" w:date="2019-01-21T17:02:00Z">
              <w:r w:rsidRPr="008A62D7" w:rsidDel="004E1426">
                <w:rPr>
                  <w:lang w:val="en-GB"/>
                </w:rPr>
                <w:delText>HEKLA</w:delText>
              </w:r>
            </w:del>
          </w:p>
        </w:tc>
        <w:tc>
          <w:tcPr>
            <w:tcW w:w="1984" w:type="dxa"/>
            <w:vAlign w:val="center"/>
          </w:tcPr>
          <w:p w14:paraId="4BBB3A43" w14:textId="07577F83" w:rsidR="00747C57" w:rsidRPr="008A62D7" w:rsidDel="004E1426" w:rsidRDefault="00747C57" w:rsidP="004E1426">
            <w:pPr>
              <w:rPr>
                <w:del w:id="1264" w:author="Dioguardi, Fabio" w:date="2019-01-21T17:02:00Z"/>
                <w:lang w:val="en-GB"/>
              </w:rPr>
            </w:pPr>
            <w:del w:id="1265" w:author="Dioguardi, Fabio" w:date="2019-01-21T17:02:00Z">
              <w:r w:rsidRPr="008A62D7" w:rsidDel="004E1426">
                <w:rPr>
                  <w:lang w:val="en-GB"/>
                </w:rPr>
                <w:delText>Hekla</w:delText>
              </w:r>
            </w:del>
          </w:p>
        </w:tc>
      </w:tr>
      <w:tr w:rsidR="00747C57" w:rsidRPr="000E1A5F" w:rsidDel="004E1426" w14:paraId="706FAB1F" w14:textId="38DE478F" w:rsidTr="003E6989">
        <w:trPr>
          <w:jc w:val="center"/>
          <w:del w:id="1266" w:author="Dioguardi, Fabio" w:date="2019-01-21T17:02:00Z"/>
        </w:trPr>
        <w:tc>
          <w:tcPr>
            <w:tcW w:w="1129" w:type="dxa"/>
          </w:tcPr>
          <w:p w14:paraId="4EFAC9C7" w14:textId="5F215E83" w:rsidR="00747C57" w:rsidRPr="008A62D7" w:rsidDel="004E1426" w:rsidRDefault="00747C57">
            <w:pPr>
              <w:rPr>
                <w:del w:id="1267" w:author="Dioguardi, Fabio" w:date="2019-01-21T17:02:00Z"/>
                <w:lang w:val="en-GB"/>
              </w:rPr>
              <w:pPrChange w:id="1268" w:author="Dioguardi, Fabio" w:date="2019-01-21T17:02:00Z">
                <w:pPr>
                  <w:jc w:val="center"/>
                </w:pPr>
              </w:pPrChange>
            </w:pPr>
            <w:del w:id="1269" w:author="Dioguardi, Fabio" w:date="2019-01-21T17:02:00Z">
              <w:r w:rsidRPr="008A62D7" w:rsidDel="004E1426">
                <w:rPr>
                  <w:lang w:val="en-GB"/>
                </w:rPr>
                <w:lastRenderedPageBreak/>
                <w:delText>3</w:delText>
              </w:r>
            </w:del>
          </w:p>
        </w:tc>
        <w:tc>
          <w:tcPr>
            <w:tcW w:w="1560" w:type="dxa"/>
          </w:tcPr>
          <w:p w14:paraId="02FA733E" w14:textId="2DBFCDDB" w:rsidR="00747C57" w:rsidRPr="008A62D7" w:rsidDel="004E1426" w:rsidRDefault="003E6989">
            <w:pPr>
              <w:rPr>
                <w:del w:id="1270" w:author="Dioguardi, Fabio" w:date="2019-01-21T17:02:00Z"/>
                <w:lang w:val="en-GB"/>
              </w:rPr>
              <w:pPrChange w:id="1271" w:author="Dioguardi, Fabio" w:date="2019-01-21T17:02:00Z">
                <w:pPr>
                  <w:jc w:val="center"/>
                </w:pPr>
              </w:pPrChange>
            </w:pPr>
            <w:del w:id="1272" w:author="Dioguardi, Fabio" w:date="2019-01-21T17:02:00Z">
              <w:r w:rsidRPr="008A62D7" w:rsidDel="004E1426">
                <w:rPr>
                  <w:lang w:val="en-GB"/>
                </w:rPr>
                <w:delText>GRIM</w:delText>
              </w:r>
            </w:del>
          </w:p>
        </w:tc>
        <w:tc>
          <w:tcPr>
            <w:tcW w:w="1984" w:type="dxa"/>
          </w:tcPr>
          <w:p w14:paraId="061BB807" w14:textId="32491603" w:rsidR="00747C57" w:rsidRPr="008A62D7" w:rsidDel="004E1426" w:rsidRDefault="00747C57" w:rsidP="004E1426">
            <w:pPr>
              <w:rPr>
                <w:del w:id="1273" w:author="Dioguardi, Fabio" w:date="2019-01-21T17:02:00Z"/>
                <w:lang w:val="en-GB"/>
              </w:rPr>
            </w:pPr>
            <w:del w:id="1274" w:author="Dioguardi, Fabio" w:date="2019-01-21T17:02:00Z">
              <w:r w:rsidRPr="008A62D7" w:rsidDel="004E1426">
                <w:rPr>
                  <w:lang w:val="en-GB"/>
                </w:rPr>
                <w:delText>Grímsvötn</w:delText>
              </w:r>
            </w:del>
          </w:p>
        </w:tc>
      </w:tr>
      <w:tr w:rsidR="00747C57" w:rsidRPr="000E1A5F" w:rsidDel="004E1426" w14:paraId="0844DF47" w14:textId="63F858B3" w:rsidTr="003E6989">
        <w:trPr>
          <w:jc w:val="center"/>
          <w:del w:id="1275" w:author="Dioguardi, Fabio" w:date="2019-01-21T17:02:00Z"/>
        </w:trPr>
        <w:tc>
          <w:tcPr>
            <w:tcW w:w="1129" w:type="dxa"/>
          </w:tcPr>
          <w:p w14:paraId="0704C884" w14:textId="426C03F4" w:rsidR="00747C57" w:rsidRPr="008A62D7" w:rsidDel="004E1426" w:rsidRDefault="00747C57">
            <w:pPr>
              <w:rPr>
                <w:del w:id="1276" w:author="Dioguardi, Fabio" w:date="2019-01-21T17:02:00Z"/>
                <w:lang w:val="en-GB"/>
              </w:rPr>
              <w:pPrChange w:id="1277" w:author="Dioguardi, Fabio" w:date="2019-01-21T17:02:00Z">
                <w:pPr>
                  <w:jc w:val="center"/>
                </w:pPr>
              </w:pPrChange>
            </w:pPr>
            <w:del w:id="1278" w:author="Dioguardi, Fabio" w:date="2019-01-21T17:02:00Z">
              <w:r w:rsidRPr="008A62D7" w:rsidDel="004E1426">
                <w:rPr>
                  <w:lang w:val="en-GB"/>
                </w:rPr>
                <w:delText>4</w:delText>
              </w:r>
            </w:del>
          </w:p>
        </w:tc>
        <w:tc>
          <w:tcPr>
            <w:tcW w:w="1560" w:type="dxa"/>
          </w:tcPr>
          <w:p w14:paraId="4109FA02" w14:textId="72CE891F" w:rsidR="00747C57" w:rsidRPr="008A62D7" w:rsidDel="004E1426" w:rsidRDefault="003E6989">
            <w:pPr>
              <w:rPr>
                <w:del w:id="1279" w:author="Dioguardi, Fabio" w:date="2019-01-21T17:02:00Z"/>
                <w:lang w:val="en-GB"/>
              </w:rPr>
              <w:pPrChange w:id="1280" w:author="Dioguardi, Fabio" w:date="2019-01-21T17:02:00Z">
                <w:pPr>
                  <w:jc w:val="center"/>
                </w:pPr>
              </w:pPrChange>
            </w:pPr>
            <w:del w:id="1281" w:author="Dioguardi, Fabio" w:date="2019-01-21T17:02:00Z">
              <w:r w:rsidRPr="008A62D7" w:rsidDel="004E1426">
                <w:rPr>
                  <w:lang w:val="en-GB"/>
                </w:rPr>
                <w:delText>VESTM</w:delText>
              </w:r>
            </w:del>
          </w:p>
        </w:tc>
        <w:tc>
          <w:tcPr>
            <w:tcW w:w="1984" w:type="dxa"/>
          </w:tcPr>
          <w:p w14:paraId="5D8D13FE" w14:textId="786F6165" w:rsidR="00747C57" w:rsidRPr="008A62D7" w:rsidDel="004E1426" w:rsidRDefault="00747C57" w:rsidP="004E1426">
            <w:pPr>
              <w:rPr>
                <w:del w:id="1282" w:author="Dioguardi, Fabio" w:date="2019-01-21T17:02:00Z"/>
                <w:lang w:val="en-GB"/>
              </w:rPr>
            </w:pPr>
            <w:del w:id="1283" w:author="Dioguardi, Fabio" w:date="2019-01-21T17:02:00Z">
              <w:r w:rsidRPr="008A62D7" w:rsidDel="004E1426">
                <w:rPr>
                  <w:lang w:val="en-GB"/>
                </w:rPr>
                <w:delText>Vestmannaeyjar</w:delText>
              </w:r>
            </w:del>
          </w:p>
        </w:tc>
      </w:tr>
      <w:tr w:rsidR="00747C57" w:rsidRPr="000E1A5F" w:rsidDel="004E1426" w14:paraId="69222F7D" w14:textId="03A6A85D" w:rsidTr="003E6989">
        <w:trPr>
          <w:jc w:val="center"/>
          <w:del w:id="1284" w:author="Dioguardi, Fabio" w:date="2019-01-21T17:02:00Z"/>
        </w:trPr>
        <w:tc>
          <w:tcPr>
            <w:tcW w:w="1129" w:type="dxa"/>
          </w:tcPr>
          <w:p w14:paraId="55365EC3" w14:textId="496FB25A" w:rsidR="00747C57" w:rsidRPr="008A62D7" w:rsidDel="004E1426" w:rsidRDefault="00747C57">
            <w:pPr>
              <w:rPr>
                <w:del w:id="1285" w:author="Dioguardi, Fabio" w:date="2019-01-21T17:02:00Z"/>
                <w:lang w:val="en-GB"/>
              </w:rPr>
              <w:pPrChange w:id="1286" w:author="Dioguardi, Fabio" w:date="2019-01-21T17:02:00Z">
                <w:pPr>
                  <w:jc w:val="center"/>
                </w:pPr>
              </w:pPrChange>
            </w:pPr>
            <w:del w:id="1287" w:author="Dioguardi, Fabio" w:date="2019-01-21T17:02:00Z">
              <w:r w:rsidRPr="008A62D7" w:rsidDel="004E1426">
                <w:rPr>
                  <w:lang w:val="en-GB"/>
                </w:rPr>
                <w:delText>5</w:delText>
              </w:r>
            </w:del>
          </w:p>
        </w:tc>
        <w:tc>
          <w:tcPr>
            <w:tcW w:w="1560" w:type="dxa"/>
          </w:tcPr>
          <w:p w14:paraId="59338A7B" w14:textId="4C59597F" w:rsidR="00747C57" w:rsidRPr="008A62D7" w:rsidDel="004E1426" w:rsidRDefault="003E6989">
            <w:pPr>
              <w:rPr>
                <w:del w:id="1288" w:author="Dioguardi, Fabio" w:date="2019-01-21T17:02:00Z"/>
                <w:lang w:val="en-GB"/>
              </w:rPr>
              <w:pPrChange w:id="1289" w:author="Dioguardi, Fabio" w:date="2019-01-21T17:02:00Z">
                <w:pPr>
                  <w:jc w:val="center"/>
                </w:pPr>
              </w:pPrChange>
            </w:pPr>
            <w:del w:id="1290" w:author="Dioguardi, Fabio" w:date="2019-01-21T17:02:00Z">
              <w:r w:rsidRPr="008A62D7" w:rsidDel="004E1426">
                <w:rPr>
                  <w:lang w:val="en-GB"/>
                </w:rPr>
                <w:delText>BARDA</w:delText>
              </w:r>
            </w:del>
          </w:p>
        </w:tc>
        <w:tc>
          <w:tcPr>
            <w:tcW w:w="1984" w:type="dxa"/>
          </w:tcPr>
          <w:p w14:paraId="21DE52FB" w14:textId="1ACB4870" w:rsidR="00747C57" w:rsidRPr="008A62D7" w:rsidDel="004E1426" w:rsidRDefault="00747C57" w:rsidP="004E1426">
            <w:pPr>
              <w:rPr>
                <w:del w:id="1291" w:author="Dioguardi, Fabio" w:date="2019-01-21T17:02:00Z"/>
                <w:lang w:val="en-GB"/>
              </w:rPr>
            </w:pPr>
            <w:del w:id="1292" w:author="Dioguardi, Fabio" w:date="2019-01-21T17:02:00Z">
              <w:r w:rsidRPr="008A62D7" w:rsidDel="004E1426">
                <w:rPr>
                  <w:lang w:val="en-GB"/>
                </w:rPr>
                <w:delText>Bárðarbunga</w:delText>
              </w:r>
            </w:del>
          </w:p>
        </w:tc>
      </w:tr>
      <w:tr w:rsidR="00747C57" w:rsidRPr="000E1A5F" w:rsidDel="004E1426" w14:paraId="02D5E146" w14:textId="341B6AA6" w:rsidTr="003E6989">
        <w:trPr>
          <w:jc w:val="center"/>
          <w:del w:id="1293" w:author="Dioguardi, Fabio" w:date="2019-01-21T17:02:00Z"/>
        </w:trPr>
        <w:tc>
          <w:tcPr>
            <w:tcW w:w="1129" w:type="dxa"/>
          </w:tcPr>
          <w:p w14:paraId="5F84B31D" w14:textId="2B95A9B0" w:rsidR="00747C57" w:rsidRPr="008A62D7" w:rsidDel="004E1426" w:rsidRDefault="00747C57">
            <w:pPr>
              <w:rPr>
                <w:del w:id="1294" w:author="Dioguardi, Fabio" w:date="2019-01-21T17:02:00Z"/>
                <w:lang w:val="en-GB"/>
              </w:rPr>
              <w:pPrChange w:id="1295" w:author="Dioguardi, Fabio" w:date="2019-01-21T17:02:00Z">
                <w:pPr>
                  <w:jc w:val="center"/>
                </w:pPr>
              </w:pPrChange>
            </w:pPr>
            <w:del w:id="1296" w:author="Dioguardi, Fabio" w:date="2019-01-21T17:02:00Z">
              <w:r w:rsidRPr="008A62D7" w:rsidDel="004E1426">
                <w:rPr>
                  <w:lang w:val="en-GB"/>
                </w:rPr>
                <w:delText>6</w:delText>
              </w:r>
            </w:del>
          </w:p>
        </w:tc>
        <w:tc>
          <w:tcPr>
            <w:tcW w:w="1560" w:type="dxa"/>
          </w:tcPr>
          <w:p w14:paraId="296D06FD" w14:textId="17FECBC7" w:rsidR="00747C57" w:rsidRPr="008A62D7" w:rsidDel="004E1426" w:rsidRDefault="003E6989">
            <w:pPr>
              <w:rPr>
                <w:del w:id="1297" w:author="Dioguardi, Fabio" w:date="2019-01-21T17:02:00Z"/>
                <w:lang w:val="en-GB"/>
              </w:rPr>
              <w:pPrChange w:id="1298" w:author="Dioguardi, Fabio" w:date="2019-01-21T17:02:00Z">
                <w:pPr>
                  <w:jc w:val="center"/>
                </w:pPr>
              </w:pPrChange>
            </w:pPr>
            <w:del w:id="1299" w:author="Dioguardi, Fabio" w:date="2019-01-21T17:02:00Z">
              <w:r w:rsidRPr="008A62D7" w:rsidDel="004E1426">
                <w:rPr>
                  <w:lang w:val="en-GB"/>
                </w:rPr>
                <w:delText>KVERK</w:delText>
              </w:r>
            </w:del>
          </w:p>
        </w:tc>
        <w:tc>
          <w:tcPr>
            <w:tcW w:w="1984" w:type="dxa"/>
          </w:tcPr>
          <w:p w14:paraId="00D83E2C" w14:textId="24DC57A7" w:rsidR="00747C57" w:rsidRPr="008A62D7" w:rsidDel="004E1426" w:rsidRDefault="00747C57" w:rsidP="004E1426">
            <w:pPr>
              <w:rPr>
                <w:del w:id="1300" w:author="Dioguardi, Fabio" w:date="2019-01-21T17:02:00Z"/>
                <w:lang w:val="en-GB"/>
              </w:rPr>
            </w:pPr>
            <w:del w:id="1301" w:author="Dioguardi, Fabio" w:date="2019-01-21T17:02:00Z">
              <w:r w:rsidRPr="008A62D7" w:rsidDel="004E1426">
                <w:rPr>
                  <w:lang w:val="en-GB"/>
                </w:rPr>
                <w:delText>Kverkfjöll</w:delText>
              </w:r>
            </w:del>
          </w:p>
        </w:tc>
      </w:tr>
      <w:tr w:rsidR="00747C57" w:rsidRPr="000E1A5F" w:rsidDel="004E1426" w14:paraId="55DFC2DF" w14:textId="1BFBF669" w:rsidTr="003E6989">
        <w:trPr>
          <w:jc w:val="center"/>
          <w:del w:id="1302" w:author="Dioguardi, Fabio" w:date="2019-01-21T17:02:00Z"/>
        </w:trPr>
        <w:tc>
          <w:tcPr>
            <w:tcW w:w="1129" w:type="dxa"/>
          </w:tcPr>
          <w:p w14:paraId="622FF240" w14:textId="1AD73900" w:rsidR="00747C57" w:rsidRPr="008A62D7" w:rsidDel="004E1426" w:rsidRDefault="00747C57">
            <w:pPr>
              <w:rPr>
                <w:del w:id="1303" w:author="Dioguardi, Fabio" w:date="2019-01-21T17:02:00Z"/>
                <w:lang w:val="en-GB"/>
              </w:rPr>
              <w:pPrChange w:id="1304" w:author="Dioguardi, Fabio" w:date="2019-01-21T17:02:00Z">
                <w:pPr>
                  <w:jc w:val="center"/>
                </w:pPr>
              </w:pPrChange>
            </w:pPr>
            <w:del w:id="1305" w:author="Dioguardi, Fabio" w:date="2019-01-21T17:02:00Z">
              <w:r w:rsidRPr="008A62D7" w:rsidDel="004E1426">
                <w:rPr>
                  <w:lang w:val="en-GB"/>
                </w:rPr>
                <w:delText>7</w:delText>
              </w:r>
            </w:del>
          </w:p>
        </w:tc>
        <w:tc>
          <w:tcPr>
            <w:tcW w:w="1560" w:type="dxa"/>
          </w:tcPr>
          <w:p w14:paraId="7F66D487" w14:textId="5147B784" w:rsidR="00747C57" w:rsidRPr="008A62D7" w:rsidDel="004E1426" w:rsidRDefault="003E6989">
            <w:pPr>
              <w:rPr>
                <w:del w:id="1306" w:author="Dioguardi, Fabio" w:date="2019-01-21T17:02:00Z"/>
                <w:lang w:val="en-GB"/>
              </w:rPr>
              <w:pPrChange w:id="1307" w:author="Dioguardi, Fabio" w:date="2019-01-21T17:02:00Z">
                <w:pPr>
                  <w:jc w:val="center"/>
                </w:pPr>
              </w:pPrChange>
            </w:pPr>
            <w:del w:id="1308" w:author="Dioguardi, Fabio" w:date="2019-01-21T17:02:00Z">
              <w:r w:rsidRPr="008A62D7" w:rsidDel="004E1426">
                <w:rPr>
                  <w:lang w:val="en-GB"/>
                </w:rPr>
                <w:delText>ORAEF</w:delText>
              </w:r>
            </w:del>
          </w:p>
        </w:tc>
        <w:tc>
          <w:tcPr>
            <w:tcW w:w="1984" w:type="dxa"/>
          </w:tcPr>
          <w:p w14:paraId="646D72F3" w14:textId="475827CE" w:rsidR="00747C57" w:rsidRPr="008A62D7" w:rsidDel="004E1426" w:rsidRDefault="00747C57" w:rsidP="004E1426">
            <w:pPr>
              <w:rPr>
                <w:del w:id="1309" w:author="Dioguardi, Fabio" w:date="2019-01-21T17:02:00Z"/>
                <w:lang w:val="en-GB"/>
              </w:rPr>
            </w:pPr>
            <w:del w:id="1310" w:author="Dioguardi, Fabio" w:date="2019-01-21T17:02:00Z">
              <w:r w:rsidRPr="008A62D7" w:rsidDel="004E1426">
                <w:rPr>
                  <w:lang w:val="en-GB"/>
                </w:rPr>
                <w:delText>Öræfajökull</w:delText>
              </w:r>
            </w:del>
          </w:p>
        </w:tc>
      </w:tr>
      <w:tr w:rsidR="00747C57" w:rsidRPr="000E1A5F" w:rsidDel="004E1426" w14:paraId="3FDFDA5A" w14:textId="21341EC7" w:rsidTr="003E6989">
        <w:trPr>
          <w:jc w:val="center"/>
          <w:del w:id="1311" w:author="Dioguardi, Fabio" w:date="2019-01-21T17:02:00Z"/>
        </w:trPr>
        <w:tc>
          <w:tcPr>
            <w:tcW w:w="1129" w:type="dxa"/>
          </w:tcPr>
          <w:p w14:paraId="0443C2C0" w14:textId="2C28D531" w:rsidR="00747C57" w:rsidRPr="008A62D7" w:rsidDel="004E1426" w:rsidRDefault="00747C57">
            <w:pPr>
              <w:rPr>
                <w:del w:id="1312" w:author="Dioguardi, Fabio" w:date="2019-01-21T17:02:00Z"/>
                <w:lang w:val="en-GB"/>
              </w:rPr>
              <w:pPrChange w:id="1313" w:author="Dioguardi, Fabio" w:date="2019-01-21T17:02:00Z">
                <w:pPr>
                  <w:jc w:val="center"/>
                </w:pPr>
              </w:pPrChange>
            </w:pPr>
            <w:del w:id="1314" w:author="Dioguardi, Fabio" w:date="2019-01-21T17:02:00Z">
              <w:r w:rsidRPr="008A62D7" w:rsidDel="004E1426">
                <w:rPr>
                  <w:lang w:val="en-GB"/>
                </w:rPr>
                <w:delText>8</w:delText>
              </w:r>
            </w:del>
          </w:p>
        </w:tc>
        <w:tc>
          <w:tcPr>
            <w:tcW w:w="1560" w:type="dxa"/>
          </w:tcPr>
          <w:p w14:paraId="02E06900" w14:textId="281528AC" w:rsidR="00747C57" w:rsidRPr="008A62D7" w:rsidDel="004E1426" w:rsidRDefault="003E6989">
            <w:pPr>
              <w:rPr>
                <w:del w:id="1315" w:author="Dioguardi, Fabio" w:date="2019-01-21T17:02:00Z"/>
                <w:lang w:val="en-GB"/>
              </w:rPr>
              <w:pPrChange w:id="1316" w:author="Dioguardi, Fabio" w:date="2019-01-21T17:02:00Z">
                <w:pPr>
                  <w:jc w:val="center"/>
                </w:pPr>
              </w:pPrChange>
            </w:pPr>
            <w:del w:id="1317" w:author="Dioguardi, Fabio" w:date="2019-01-21T17:02:00Z">
              <w:r w:rsidRPr="008A62D7" w:rsidDel="004E1426">
                <w:rPr>
                  <w:lang w:val="en-GB"/>
                </w:rPr>
                <w:delText>ASKJA</w:delText>
              </w:r>
            </w:del>
          </w:p>
        </w:tc>
        <w:tc>
          <w:tcPr>
            <w:tcW w:w="1984" w:type="dxa"/>
          </w:tcPr>
          <w:p w14:paraId="3692FC25" w14:textId="4EC61C2F" w:rsidR="00747C57" w:rsidRPr="008A62D7" w:rsidDel="004E1426" w:rsidRDefault="00747C57" w:rsidP="004E1426">
            <w:pPr>
              <w:rPr>
                <w:del w:id="1318" w:author="Dioguardi, Fabio" w:date="2019-01-21T17:02:00Z"/>
                <w:lang w:val="en-GB"/>
              </w:rPr>
            </w:pPr>
            <w:del w:id="1319" w:author="Dioguardi, Fabio" w:date="2019-01-21T17:02:00Z">
              <w:r w:rsidRPr="008A62D7" w:rsidDel="004E1426">
                <w:rPr>
                  <w:lang w:val="en-GB"/>
                </w:rPr>
                <w:delText>Askja</w:delText>
              </w:r>
            </w:del>
          </w:p>
        </w:tc>
      </w:tr>
      <w:tr w:rsidR="00747C57" w:rsidRPr="000E1A5F" w:rsidDel="004E1426" w14:paraId="572D53F5" w14:textId="11EDCF55" w:rsidTr="003E6989">
        <w:trPr>
          <w:jc w:val="center"/>
          <w:del w:id="1320" w:author="Dioguardi, Fabio" w:date="2019-01-21T17:02:00Z"/>
        </w:trPr>
        <w:tc>
          <w:tcPr>
            <w:tcW w:w="1129" w:type="dxa"/>
          </w:tcPr>
          <w:p w14:paraId="09C89068" w14:textId="678D7AC1" w:rsidR="00747C57" w:rsidRPr="008A62D7" w:rsidDel="004E1426" w:rsidRDefault="00747C57">
            <w:pPr>
              <w:rPr>
                <w:del w:id="1321" w:author="Dioguardi, Fabio" w:date="2019-01-21T17:02:00Z"/>
                <w:lang w:val="en-GB"/>
              </w:rPr>
              <w:pPrChange w:id="1322" w:author="Dioguardi, Fabio" w:date="2019-01-21T17:02:00Z">
                <w:pPr>
                  <w:jc w:val="center"/>
                </w:pPr>
              </w:pPrChange>
            </w:pPr>
            <w:del w:id="1323" w:author="Dioguardi, Fabio" w:date="2019-01-21T17:02:00Z">
              <w:r w:rsidRPr="008A62D7" w:rsidDel="004E1426">
                <w:rPr>
                  <w:lang w:val="en-GB"/>
                </w:rPr>
                <w:delText>9</w:delText>
              </w:r>
            </w:del>
          </w:p>
        </w:tc>
        <w:tc>
          <w:tcPr>
            <w:tcW w:w="1560" w:type="dxa"/>
          </w:tcPr>
          <w:p w14:paraId="17CEF474" w14:textId="746C55AE" w:rsidR="00747C57" w:rsidRPr="008A62D7" w:rsidDel="004E1426" w:rsidRDefault="003E6989">
            <w:pPr>
              <w:rPr>
                <w:del w:id="1324" w:author="Dioguardi, Fabio" w:date="2019-01-21T17:02:00Z"/>
                <w:lang w:val="en-GB"/>
              </w:rPr>
              <w:pPrChange w:id="1325" w:author="Dioguardi, Fabio" w:date="2019-01-21T17:02:00Z">
                <w:pPr>
                  <w:jc w:val="center"/>
                </w:pPr>
              </w:pPrChange>
            </w:pPr>
            <w:del w:id="1326" w:author="Dioguardi, Fabio" w:date="2019-01-21T17:02:00Z">
              <w:r w:rsidRPr="008A62D7" w:rsidDel="004E1426">
                <w:rPr>
                  <w:lang w:val="en-GB"/>
                </w:rPr>
                <w:delText>OVAENT</w:delText>
              </w:r>
            </w:del>
          </w:p>
        </w:tc>
        <w:tc>
          <w:tcPr>
            <w:tcW w:w="1984" w:type="dxa"/>
          </w:tcPr>
          <w:p w14:paraId="6E5893DC" w14:textId="7B1FE6FF" w:rsidR="00747C57" w:rsidRPr="008A62D7" w:rsidDel="004E1426" w:rsidRDefault="00747C57" w:rsidP="004E1426">
            <w:pPr>
              <w:rPr>
                <w:del w:id="1327" w:author="Dioguardi, Fabio" w:date="2019-01-21T17:02:00Z"/>
                <w:lang w:val="en-GB"/>
              </w:rPr>
            </w:pPr>
            <w:del w:id="1328" w:author="Dioguardi, Fabio" w:date="2019-01-21T17:02:00Z">
              <w:r w:rsidRPr="008A62D7" w:rsidDel="004E1426">
                <w:rPr>
                  <w:lang w:val="en-GB"/>
                </w:rPr>
                <w:delText>other</w:delText>
              </w:r>
            </w:del>
          </w:p>
        </w:tc>
      </w:tr>
    </w:tbl>
    <w:p w14:paraId="77C2C414" w14:textId="77777777" w:rsidR="00FD480C" w:rsidRPr="008A62D7" w:rsidRDefault="00FD480C" w:rsidP="00A82923">
      <w:pPr>
        <w:rPr>
          <w:lang w:val="en-GB"/>
        </w:rPr>
      </w:pPr>
    </w:p>
    <w:p w14:paraId="72241E81" w14:textId="7064D604" w:rsidR="00747C57" w:rsidRPr="008A62D7" w:rsidRDefault="008B309E" w:rsidP="00A82923">
      <w:pPr>
        <w:rPr>
          <w:lang w:val="en-GB"/>
        </w:rPr>
      </w:pPr>
      <w:r w:rsidRPr="008A62D7">
        <w:rPr>
          <w:lang w:val="en-GB"/>
        </w:rPr>
        <w:t xml:space="preserve">The </w:t>
      </w:r>
      <w:r w:rsidR="004A6C70" w:rsidRPr="008A62D7">
        <w:rPr>
          <w:lang w:val="en-GB"/>
        </w:rPr>
        <w:t>data sources</w:t>
      </w:r>
      <w:r w:rsidRPr="008A62D7">
        <w:rPr>
          <w:lang w:val="en-GB"/>
        </w:rPr>
        <w:t xml:space="preserve"> are subdivided into four groups:</w:t>
      </w:r>
    </w:p>
    <w:p w14:paraId="771663C1" w14:textId="70DE02EC" w:rsidR="008B309E" w:rsidRPr="008A62D7" w:rsidRDefault="008B309E" w:rsidP="00A82923">
      <w:pPr>
        <w:rPr>
          <w:lang w:val="en-GB"/>
        </w:rPr>
      </w:pPr>
      <w:r w:rsidRPr="008A62D7">
        <w:rPr>
          <w:b/>
          <w:u w:val="single"/>
          <w:lang w:val="en-GB"/>
        </w:rPr>
        <w:t>C-band radar</w:t>
      </w:r>
      <w:r w:rsidRPr="008A62D7">
        <w:rPr>
          <w:lang w:val="en-GB"/>
        </w:rPr>
        <w:t>:</w:t>
      </w:r>
    </w:p>
    <w:p w14:paraId="62A4361D" w14:textId="76FDAD30" w:rsidR="0075081C" w:rsidRPr="008A62D7" w:rsidRDefault="0075081C" w:rsidP="00A82923">
      <w:pPr>
        <w:rPr>
          <w:lang w:val="en-GB"/>
        </w:rPr>
      </w:pPr>
      <w:r w:rsidRPr="008A62D7">
        <w:rPr>
          <w:lang w:val="en-GB"/>
        </w:rPr>
        <w:t xml:space="preserve">with up to six C-band radar stations. In the example given here two C-band radar sensors are assigned: </w:t>
      </w:r>
    </w:p>
    <w:p w14:paraId="5ED5C782" w14:textId="5C1AA997" w:rsidR="008B309E" w:rsidRPr="008A62D7" w:rsidRDefault="008B309E" w:rsidP="001507E8">
      <w:pPr>
        <w:pStyle w:val="ListParagraph"/>
        <w:numPr>
          <w:ilvl w:val="0"/>
          <w:numId w:val="16"/>
        </w:numPr>
        <w:rPr>
          <w:lang w:val="en-GB"/>
        </w:rPr>
      </w:pPr>
      <w:r w:rsidRPr="008A62D7">
        <w:rPr>
          <w:lang w:val="en-GB"/>
        </w:rPr>
        <w:t>ISKEF: C-band radar station at Ke</w:t>
      </w:r>
      <w:r w:rsidR="00BF085E" w:rsidRPr="008A62D7">
        <w:rPr>
          <w:lang w:val="en-GB"/>
        </w:rPr>
        <w:t>f</w:t>
      </w:r>
      <w:r w:rsidRPr="008A62D7">
        <w:rPr>
          <w:lang w:val="en-GB"/>
        </w:rPr>
        <w:t>lavík airport</w:t>
      </w:r>
    </w:p>
    <w:p w14:paraId="50E76459" w14:textId="4B49D271" w:rsidR="008B309E" w:rsidRPr="008A62D7" w:rsidRDefault="008B309E" w:rsidP="001507E8">
      <w:pPr>
        <w:pStyle w:val="ListParagraph"/>
        <w:numPr>
          <w:ilvl w:val="0"/>
          <w:numId w:val="16"/>
        </w:numPr>
        <w:rPr>
          <w:lang w:val="en-GB"/>
        </w:rPr>
      </w:pPr>
      <w:r w:rsidRPr="008A62D7">
        <w:rPr>
          <w:lang w:val="en-GB"/>
        </w:rPr>
        <w:t>ISEGS: C-band radar station at Egilstaðir</w:t>
      </w:r>
    </w:p>
    <w:p w14:paraId="4CE79F78" w14:textId="15E92005" w:rsidR="008B309E" w:rsidRPr="008A62D7" w:rsidRDefault="008B309E" w:rsidP="008B309E">
      <w:pPr>
        <w:rPr>
          <w:lang w:val="en-GB"/>
        </w:rPr>
      </w:pPr>
      <w:r w:rsidRPr="008A62D7">
        <w:rPr>
          <w:b/>
          <w:u w:val="single"/>
          <w:lang w:val="en-GB"/>
        </w:rPr>
        <w:t>X-band radar</w:t>
      </w:r>
      <w:r w:rsidRPr="008A62D7">
        <w:rPr>
          <w:lang w:val="en-GB"/>
        </w:rPr>
        <w:t>:</w:t>
      </w:r>
    </w:p>
    <w:p w14:paraId="1CEBC6E9" w14:textId="51AE0E89" w:rsidR="0075081C" w:rsidRPr="008A62D7" w:rsidRDefault="0075081C" w:rsidP="0075081C">
      <w:pPr>
        <w:rPr>
          <w:lang w:val="en-GB"/>
        </w:rPr>
      </w:pPr>
      <w:r w:rsidRPr="008A62D7">
        <w:rPr>
          <w:lang w:val="en-GB"/>
        </w:rPr>
        <w:t xml:space="preserve">with up to six X-band radar stations. In the example given here two X-band radar sensors are assigned: </w:t>
      </w:r>
    </w:p>
    <w:p w14:paraId="0ADB5F82" w14:textId="77777777" w:rsidR="0075081C" w:rsidRPr="008A62D7" w:rsidRDefault="0075081C" w:rsidP="008B309E">
      <w:pPr>
        <w:rPr>
          <w:lang w:val="en-GB"/>
        </w:rPr>
      </w:pPr>
    </w:p>
    <w:p w14:paraId="6CDD9F2D" w14:textId="51841FC2" w:rsidR="008B309E" w:rsidRPr="008A62D7" w:rsidRDefault="008B309E" w:rsidP="001507E8">
      <w:pPr>
        <w:pStyle w:val="ListParagraph"/>
        <w:numPr>
          <w:ilvl w:val="0"/>
          <w:numId w:val="16"/>
        </w:numPr>
        <w:rPr>
          <w:lang w:val="en-GB"/>
        </w:rPr>
      </w:pPr>
      <w:r w:rsidRPr="008A62D7">
        <w:rPr>
          <w:lang w:val="en-GB"/>
        </w:rPr>
        <w:t>ISX1: mobile X-band radar station ISX1</w:t>
      </w:r>
    </w:p>
    <w:p w14:paraId="0D30605C" w14:textId="1A730C1A" w:rsidR="008B309E" w:rsidRPr="008A62D7" w:rsidRDefault="008B309E" w:rsidP="001507E8">
      <w:pPr>
        <w:pStyle w:val="ListParagraph"/>
        <w:numPr>
          <w:ilvl w:val="0"/>
          <w:numId w:val="16"/>
        </w:numPr>
        <w:rPr>
          <w:lang w:val="en-GB"/>
        </w:rPr>
      </w:pPr>
      <w:r w:rsidRPr="008A62D7">
        <w:rPr>
          <w:lang w:val="en-GB"/>
        </w:rPr>
        <w:t>ISX2: mobile X-band radar station ISX2</w:t>
      </w:r>
    </w:p>
    <w:p w14:paraId="65A77D55" w14:textId="43ECC09B" w:rsidR="008B309E" w:rsidRPr="008A62D7" w:rsidRDefault="00B009C8" w:rsidP="008B309E">
      <w:pPr>
        <w:rPr>
          <w:lang w:val="en-GB"/>
        </w:rPr>
      </w:pPr>
      <w:r w:rsidRPr="008A62D7">
        <w:rPr>
          <w:b/>
          <w:u w:val="single"/>
          <w:lang w:val="en-GB"/>
        </w:rPr>
        <w:t xml:space="preserve">web </w:t>
      </w:r>
      <w:r w:rsidR="008B309E" w:rsidRPr="008A62D7">
        <w:rPr>
          <w:b/>
          <w:u w:val="single"/>
          <w:lang w:val="en-GB"/>
        </w:rPr>
        <w:t>cameras</w:t>
      </w:r>
      <w:r w:rsidR="008B309E" w:rsidRPr="008A62D7">
        <w:rPr>
          <w:lang w:val="en-GB"/>
        </w:rPr>
        <w:t>:</w:t>
      </w:r>
    </w:p>
    <w:p w14:paraId="7E7B6F69" w14:textId="1EFDBC4C" w:rsidR="0075081C" w:rsidRPr="008A62D7" w:rsidRDefault="0075081C" w:rsidP="0075081C">
      <w:pPr>
        <w:rPr>
          <w:lang w:val="en-GB"/>
        </w:rPr>
      </w:pPr>
      <w:r w:rsidRPr="008A62D7">
        <w:rPr>
          <w:lang w:val="en-GB"/>
        </w:rPr>
        <w:t xml:space="preserve">with up to six automatic plume height tracking webcams. In the example given here three web cams are assigned: </w:t>
      </w:r>
    </w:p>
    <w:p w14:paraId="1D70766A" w14:textId="77777777" w:rsidR="0075081C" w:rsidRPr="008A62D7" w:rsidRDefault="0075081C" w:rsidP="008B309E">
      <w:pPr>
        <w:rPr>
          <w:lang w:val="en-GB"/>
        </w:rPr>
      </w:pPr>
    </w:p>
    <w:p w14:paraId="658012F9" w14:textId="6CA5D7AB" w:rsidR="008B309E" w:rsidRPr="008A62D7" w:rsidRDefault="00B009C8" w:rsidP="001507E8">
      <w:pPr>
        <w:pStyle w:val="ListParagraph"/>
        <w:numPr>
          <w:ilvl w:val="0"/>
          <w:numId w:val="16"/>
        </w:numPr>
        <w:rPr>
          <w:lang w:val="en-GB"/>
        </w:rPr>
      </w:pPr>
      <w:r w:rsidRPr="008A62D7">
        <w:rPr>
          <w:lang w:val="en-GB"/>
        </w:rPr>
        <w:t>CAM1</w:t>
      </w:r>
      <w:r w:rsidR="008B309E" w:rsidRPr="008A62D7">
        <w:rPr>
          <w:lang w:val="en-GB"/>
        </w:rPr>
        <w:t>: automatic plume height tracking webcam in Búrfell</w:t>
      </w:r>
    </w:p>
    <w:p w14:paraId="7D64C647" w14:textId="314FA166" w:rsidR="008B309E" w:rsidRPr="008A62D7" w:rsidRDefault="00B009C8" w:rsidP="001507E8">
      <w:pPr>
        <w:pStyle w:val="ListParagraph"/>
        <w:numPr>
          <w:ilvl w:val="0"/>
          <w:numId w:val="16"/>
        </w:numPr>
        <w:rPr>
          <w:lang w:val="en-GB"/>
        </w:rPr>
      </w:pPr>
      <w:r w:rsidRPr="008A62D7">
        <w:rPr>
          <w:lang w:val="en-GB"/>
        </w:rPr>
        <w:t>CAM2</w:t>
      </w:r>
      <w:r w:rsidR="008B309E" w:rsidRPr="008A62D7">
        <w:rPr>
          <w:lang w:val="en-GB"/>
        </w:rPr>
        <w:t>: automatic pl</w:t>
      </w:r>
      <w:r w:rsidR="0075081C" w:rsidRPr="008A62D7">
        <w:rPr>
          <w:lang w:val="en-GB"/>
        </w:rPr>
        <w:t xml:space="preserve">ume height tracking webcam </w:t>
      </w:r>
      <w:r w:rsidR="008B309E" w:rsidRPr="008A62D7">
        <w:rPr>
          <w:lang w:val="en-GB"/>
        </w:rPr>
        <w:t>in Rauðaskál</w:t>
      </w:r>
    </w:p>
    <w:p w14:paraId="7E8364BC" w14:textId="56EF9DA5" w:rsidR="008B309E" w:rsidRPr="008A62D7" w:rsidRDefault="00B009C8" w:rsidP="001507E8">
      <w:pPr>
        <w:pStyle w:val="ListParagraph"/>
        <w:numPr>
          <w:ilvl w:val="0"/>
          <w:numId w:val="16"/>
        </w:numPr>
        <w:rPr>
          <w:lang w:val="en-GB"/>
        </w:rPr>
      </w:pPr>
      <w:r w:rsidRPr="008A62D7">
        <w:rPr>
          <w:lang w:val="en-GB"/>
        </w:rPr>
        <w:t>CAM3</w:t>
      </w:r>
      <w:r w:rsidR="008B309E" w:rsidRPr="008A62D7">
        <w:rPr>
          <w:lang w:val="en-GB"/>
        </w:rPr>
        <w:t>: automatic pl</w:t>
      </w:r>
      <w:r w:rsidR="0075081C" w:rsidRPr="008A62D7">
        <w:rPr>
          <w:lang w:val="en-GB"/>
        </w:rPr>
        <w:t xml:space="preserve">ume height tracking webcam </w:t>
      </w:r>
      <w:r w:rsidR="008B309E" w:rsidRPr="008A62D7">
        <w:rPr>
          <w:lang w:val="en-GB"/>
        </w:rPr>
        <w:t>in Mjóaskarð</w:t>
      </w:r>
    </w:p>
    <w:p w14:paraId="114236B1" w14:textId="77777777" w:rsidR="00705C8D" w:rsidRPr="008A62D7" w:rsidRDefault="00705C8D" w:rsidP="00513B99">
      <w:pPr>
        <w:rPr>
          <w:b/>
          <w:u w:val="single"/>
          <w:lang w:val="en-GB"/>
        </w:rPr>
      </w:pPr>
    </w:p>
    <w:p w14:paraId="1B182B85" w14:textId="4C20425D" w:rsidR="00513B99" w:rsidRPr="008A62D7" w:rsidRDefault="00513B99" w:rsidP="00513B99">
      <w:pPr>
        <w:rPr>
          <w:lang w:val="en-GB"/>
        </w:rPr>
      </w:pPr>
      <w:r w:rsidRPr="008A62D7">
        <w:rPr>
          <w:b/>
          <w:u w:val="single"/>
          <w:lang w:val="en-GB"/>
        </w:rPr>
        <w:t>Non-autostream sources</w:t>
      </w:r>
      <w:r w:rsidRPr="008A62D7">
        <w:rPr>
          <w:lang w:val="en-GB"/>
        </w:rPr>
        <w:t>:</w:t>
      </w:r>
    </w:p>
    <w:p w14:paraId="7C81D012" w14:textId="184624B2" w:rsidR="00513B99" w:rsidRPr="008A62D7" w:rsidRDefault="00513B99" w:rsidP="00513B99">
      <w:pPr>
        <w:rPr>
          <w:lang w:val="en-GB"/>
        </w:rPr>
      </w:pPr>
      <w:r w:rsidRPr="008A62D7">
        <w:rPr>
          <w:lang w:val="en-GB"/>
        </w:rPr>
        <w:t xml:space="preserve">Data from “non-autostream sources” comprise all data that have not been streamed automatically, but </w:t>
      </w:r>
      <w:r w:rsidR="00484D5F" w:rsidRPr="008A62D7">
        <w:rPr>
          <w:lang w:val="en-GB"/>
        </w:rPr>
        <w:t>were</w:t>
      </w:r>
      <w:r w:rsidRPr="008A62D7">
        <w:rPr>
          <w:lang w:val="en-GB"/>
        </w:rPr>
        <w:t xml:space="preserve"> manually added by the operator.</w:t>
      </w:r>
    </w:p>
    <w:p w14:paraId="6848364B" w14:textId="77777777" w:rsidR="00D60C31" w:rsidRPr="008A62D7" w:rsidDel="00931A04" w:rsidRDefault="00D60C31" w:rsidP="00A82923">
      <w:pPr>
        <w:rPr>
          <w:del w:id="1329" w:author="Dioguardi, Fabio" w:date="2019-01-25T16:32:00Z"/>
          <w:lang w:val="en-GB"/>
        </w:rPr>
      </w:pPr>
    </w:p>
    <w:p w14:paraId="0455F105" w14:textId="77777777" w:rsidR="00D60C31" w:rsidRPr="008A62D7" w:rsidRDefault="00D60C31" w:rsidP="00D60C31">
      <w:pPr>
        <w:rPr>
          <w:lang w:val="en-GB"/>
        </w:rPr>
      </w:pPr>
      <w:r w:rsidRPr="008A62D7">
        <w:rPr>
          <w:lang w:val="en-GB"/>
        </w:rPr>
        <w:t xml:space="preserve">The sensors presented here are specific for the Icelandic volcanoes, as REFIR has been originally designed for Iceland. </w:t>
      </w:r>
    </w:p>
    <w:p w14:paraId="700C0F80" w14:textId="4062AAA5" w:rsidR="00D60C31" w:rsidRPr="008A62D7" w:rsidRDefault="00D60C31" w:rsidP="00D60C31">
      <w:pPr>
        <w:rPr>
          <w:lang w:val="en-GB"/>
        </w:rPr>
      </w:pPr>
      <w:r w:rsidRPr="008A62D7">
        <w:rPr>
          <w:lang w:val="en-GB"/>
        </w:rPr>
        <w:t>However, by using a different set of “.</w:t>
      </w:r>
      <w:r w:rsidRPr="008A62D7">
        <w:rPr>
          <w:i/>
          <w:lang w:val="en-GB"/>
        </w:rPr>
        <w:t>ini</w:t>
      </w:r>
      <w:r w:rsidRPr="008A62D7">
        <w:rPr>
          <w:lang w:val="en-GB"/>
        </w:rPr>
        <w:t xml:space="preserve">” files, REFIR can be easily adjusted to meet the requirements of other observatories and/or eruptions sites.  </w:t>
      </w:r>
    </w:p>
    <w:p w14:paraId="2439564F" w14:textId="7CDA2E54" w:rsidR="00EA4CF3" w:rsidRPr="008A62D7" w:rsidRDefault="00EA4CF3" w:rsidP="00D60C31">
      <w:pPr>
        <w:rPr>
          <w:lang w:val="en-GB"/>
        </w:rPr>
      </w:pPr>
      <w:r w:rsidRPr="008A62D7">
        <w:rPr>
          <w:lang w:val="en-GB"/>
        </w:rPr>
        <w:t>Note that the name of the classes does not preclude the use of other types of sensors within REFIR. Any kind of sensor capable of automatically providing plume height data streams (e.g. infrared cameras, DOAS or LiDAR) can be incorporated into the system, by assigning them to the one of the three classes to which it fits best.  For example, a VHF lightning detection system deployed at a volcano would best be incorporated into REFIR within the “Web Cameras” class, whereas a mobile LiDAR would be better suited to the “X-band radar” class.  In practice the classification of the instrument is not critical to the algorithm used in REFIR, although assessing uncertainties and drawing inferences from the observations are assisted by assigning instruments to an appropriate class.</w:t>
      </w:r>
    </w:p>
    <w:p w14:paraId="19BB94AB" w14:textId="130CACA7" w:rsidR="00D60C31" w:rsidRPr="008A62D7" w:rsidRDefault="00D60C31" w:rsidP="00D60C31">
      <w:pPr>
        <w:rPr>
          <w:lang w:val="en-GB"/>
        </w:rPr>
      </w:pPr>
      <w:r w:rsidRPr="008A62D7">
        <w:rPr>
          <w:lang w:val="en-GB"/>
        </w:rPr>
        <w:t>Hereafter we will always refer to the Icelandic (FutureVolc) case as example, when dealing with monitoring stations, quality of the data, range of visibility.</w:t>
      </w:r>
    </w:p>
    <w:p w14:paraId="2C9FAA53" w14:textId="77777777" w:rsidR="00D60C31" w:rsidRPr="008A62D7" w:rsidRDefault="00D60C31" w:rsidP="00A82923">
      <w:pPr>
        <w:rPr>
          <w:lang w:val="en-GB"/>
        </w:rPr>
      </w:pPr>
    </w:p>
    <w:p w14:paraId="18FA13E8" w14:textId="04FAAB3F" w:rsidR="00334B85" w:rsidRPr="008A62D7" w:rsidRDefault="00334B85" w:rsidP="00334B85">
      <w:pPr>
        <w:pStyle w:val="Heading3"/>
        <w:rPr>
          <w:lang w:val="en-GB"/>
        </w:rPr>
      </w:pPr>
      <w:bookmarkStart w:id="1330" w:name="_Ref482281218"/>
      <w:bookmarkStart w:id="1331" w:name="_Toc536110896"/>
      <w:r w:rsidRPr="008A62D7">
        <w:rPr>
          <w:lang w:val="en-GB"/>
        </w:rPr>
        <w:t>C</w:t>
      </w:r>
      <w:r w:rsidR="004A6C70" w:rsidRPr="008A62D7">
        <w:rPr>
          <w:lang w:val="en-GB"/>
        </w:rPr>
        <w:t xml:space="preserve">ontrolling the </w:t>
      </w:r>
      <w:r w:rsidRPr="008A62D7">
        <w:rPr>
          <w:lang w:val="en-GB"/>
        </w:rPr>
        <w:t>plume height data channels</w:t>
      </w:r>
      <w:bookmarkEnd w:id="1330"/>
      <w:bookmarkEnd w:id="1331"/>
    </w:p>
    <w:p w14:paraId="4CDA6054" w14:textId="77777777" w:rsidR="00334B85" w:rsidRPr="008A62D7" w:rsidRDefault="00334B85" w:rsidP="00A82923">
      <w:pPr>
        <w:rPr>
          <w:lang w:val="en-GB"/>
        </w:rPr>
      </w:pPr>
    </w:p>
    <w:p w14:paraId="6C3E5C54" w14:textId="28F784ED" w:rsidR="00513B99" w:rsidRPr="008A62D7" w:rsidRDefault="00513B99" w:rsidP="00A82923">
      <w:pPr>
        <w:rPr>
          <w:lang w:val="en-GB"/>
        </w:rPr>
      </w:pPr>
      <w:r w:rsidRPr="008A62D7">
        <w:rPr>
          <w:lang w:val="en-GB"/>
        </w:rPr>
        <w:lastRenderedPageBreak/>
        <w:t xml:space="preserve">REFIR is designed </w:t>
      </w:r>
      <w:r w:rsidR="003E3C85" w:rsidRPr="008A62D7">
        <w:rPr>
          <w:lang w:val="en-GB"/>
        </w:rPr>
        <w:t>so</w:t>
      </w:r>
      <w:r w:rsidRPr="008A62D7">
        <w:rPr>
          <w:lang w:val="en-GB"/>
        </w:rPr>
        <w:t xml:space="preserve"> that the operator has maximum control over all plume height input data, which ensures the quality of results</w:t>
      </w:r>
      <w:r w:rsidR="003E3C85" w:rsidRPr="008A62D7">
        <w:rPr>
          <w:lang w:val="en-GB"/>
        </w:rPr>
        <w:t xml:space="preserve"> can be optimized</w:t>
      </w:r>
      <w:r w:rsidRPr="008A62D7">
        <w:rPr>
          <w:lang w:val="en-GB"/>
        </w:rPr>
        <w:t xml:space="preserve">. Problems </w:t>
      </w:r>
      <w:r w:rsidR="003E3C85" w:rsidRPr="008A62D7">
        <w:rPr>
          <w:lang w:val="en-GB"/>
        </w:rPr>
        <w:t xml:space="preserve">that occur when </w:t>
      </w:r>
      <w:r w:rsidRPr="008A62D7">
        <w:rPr>
          <w:lang w:val="en-GB"/>
        </w:rPr>
        <w:t xml:space="preserve">encountering misleading data from a malfunctioning sensor can be </w:t>
      </w:r>
      <w:r w:rsidR="00AB0A83" w:rsidRPr="008A62D7">
        <w:rPr>
          <w:lang w:val="en-GB"/>
        </w:rPr>
        <w:t xml:space="preserve">avoided </w:t>
      </w:r>
      <w:r w:rsidRPr="008A62D7">
        <w:rPr>
          <w:lang w:val="en-GB"/>
        </w:rPr>
        <w:t xml:space="preserve">by simply switching off the </w:t>
      </w:r>
      <w:r w:rsidR="003E3C85" w:rsidRPr="008A62D7">
        <w:rPr>
          <w:lang w:val="en-GB"/>
        </w:rPr>
        <w:t xml:space="preserve">corresponding </w:t>
      </w:r>
      <w:r w:rsidRPr="008A62D7">
        <w:rPr>
          <w:lang w:val="en-GB"/>
        </w:rPr>
        <w:t xml:space="preserve">data channel. The high degree of flexibility is reflected by the large number of (dis)connectible data channels, which are illustrated </w:t>
      </w:r>
      <w:r w:rsidR="003E3C85" w:rsidRPr="008A62D7">
        <w:rPr>
          <w:lang w:val="en-GB"/>
        </w:rPr>
        <w:t xml:space="preserve">schematically </w:t>
      </w:r>
      <w:r w:rsidRPr="008A62D7">
        <w:rPr>
          <w:lang w:val="en-GB"/>
        </w:rPr>
        <w:t>in</w:t>
      </w:r>
      <w:ins w:id="1332" w:author="Dioguardi, Fabio" w:date="2019-01-25T16:32:00Z">
        <w:r w:rsidR="00931A04">
          <w:rPr>
            <w:lang w:val="en-GB"/>
          </w:rPr>
          <w:t xml:space="preserve"> </w:t>
        </w:r>
      </w:ins>
      <w:del w:id="1333" w:author="Dioguardi, Fabio" w:date="2019-01-23T17:36:00Z">
        <w:r w:rsidRPr="008A62D7" w:rsidDel="00EE6AE1">
          <w:rPr>
            <w:lang w:val="en-GB"/>
          </w:rPr>
          <w:delText xml:space="preserve"> </w:delText>
        </w:r>
      </w:del>
      <w:ins w:id="1334" w:author="Dioguardi, Fabio" w:date="2019-01-23T17:36:00Z">
        <w:r w:rsidR="00EE6AE1">
          <w:rPr>
            <w:lang w:val="en-GB"/>
          </w:rPr>
          <w:t>Figure 22</w:t>
        </w:r>
      </w:ins>
      <w:del w:id="1335" w:author="Dioguardi, Fabio" w:date="2019-01-23T17:36:00Z">
        <w:r w:rsidR="00D60C31" w:rsidRPr="008A62D7" w:rsidDel="00EE6AE1">
          <w:rPr>
            <w:lang w:val="en-GB"/>
          </w:rPr>
          <w:fldChar w:fldCharType="begin"/>
        </w:r>
        <w:r w:rsidR="00D60C31" w:rsidRPr="008A62D7" w:rsidDel="00EE6AE1">
          <w:rPr>
            <w:lang w:val="en-GB"/>
          </w:rPr>
          <w:delInstrText xml:space="preserve"> REF _Ref482273907 \h </w:delInstrText>
        </w:r>
        <w:r w:rsidR="00D60C31" w:rsidRPr="008A62D7" w:rsidDel="00EE6AE1">
          <w:rPr>
            <w:lang w:val="en-GB"/>
          </w:rPr>
        </w:r>
        <w:r w:rsidR="00D60C31" w:rsidRPr="008A62D7" w:rsidDel="00EE6AE1">
          <w:rPr>
            <w:lang w:val="en-GB"/>
          </w:rPr>
          <w:fldChar w:fldCharType="separate"/>
        </w:r>
        <w:r w:rsidR="00DE7C99" w:rsidRPr="008A62D7" w:rsidDel="00EE6AE1">
          <w:rPr>
            <w:lang w:val="en-GB"/>
          </w:rPr>
          <w:delText xml:space="preserve">Figure </w:delText>
        </w:r>
        <w:r w:rsidR="00DE7C99" w:rsidRPr="008A62D7" w:rsidDel="00EE6AE1">
          <w:rPr>
            <w:noProof/>
            <w:lang w:val="en-GB"/>
          </w:rPr>
          <w:delText>19</w:delText>
        </w:r>
        <w:r w:rsidR="00D60C31" w:rsidRPr="008A62D7" w:rsidDel="00EE6AE1">
          <w:rPr>
            <w:lang w:val="en-GB"/>
          </w:rPr>
          <w:fldChar w:fldCharType="end"/>
        </w:r>
      </w:del>
      <w:r w:rsidRPr="008A62D7">
        <w:rPr>
          <w:lang w:val="en-GB"/>
        </w:rPr>
        <w:t xml:space="preserve">. </w:t>
      </w:r>
    </w:p>
    <w:p w14:paraId="67640393" w14:textId="40C2F91D" w:rsidR="00513B99" w:rsidRPr="008A62D7" w:rsidRDefault="00513B99" w:rsidP="00A82923">
      <w:pPr>
        <w:rPr>
          <w:lang w:val="en-GB"/>
        </w:rPr>
      </w:pPr>
      <w:r w:rsidRPr="008A62D7">
        <w:rPr>
          <w:lang w:val="en-GB"/>
        </w:rPr>
        <w:t xml:space="preserve">Data from the </w:t>
      </w:r>
      <w:r w:rsidR="00D60C31" w:rsidRPr="008A62D7">
        <w:rPr>
          <w:lang w:val="en-GB"/>
        </w:rPr>
        <w:t xml:space="preserve">(in this example: </w:t>
      </w:r>
      <w:r w:rsidRPr="008A62D7">
        <w:rPr>
          <w:lang w:val="en-GB"/>
        </w:rPr>
        <w:t>four</w:t>
      </w:r>
      <w:r w:rsidR="00D60C31" w:rsidRPr="008A62D7">
        <w:rPr>
          <w:lang w:val="en-GB"/>
        </w:rPr>
        <w:t>)</w:t>
      </w:r>
      <w:r w:rsidRPr="008A62D7">
        <w:rPr>
          <w:lang w:val="en-GB"/>
        </w:rPr>
        <w:t xml:space="preserve"> radar sources can be communicated in two ways: by “auto</w:t>
      </w:r>
      <w:r w:rsidR="00B229BB" w:rsidRPr="008A62D7">
        <w:rPr>
          <w:lang w:val="en-GB"/>
        </w:rPr>
        <w:t>-</w:t>
      </w:r>
      <w:r w:rsidRPr="008A62D7">
        <w:rPr>
          <w:lang w:val="en-GB"/>
        </w:rPr>
        <w:t>stream” channels (marked in red within</w:t>
      </w:r>
      <w:ins w:id="1336" w:author="Dioguardi, Fabio" w:date="2019-01-23T17:36:00Z">
        <w:r w:rsidR="00EE6AE1">
          <w:rPr>
            <w:lang w:val="en-GB"/>
          </w:rPr>
          <w:t xml:space="preserve"> </w:t>
        </w:r>
      </w:ins>
      <w:del w:id="1337" w:author="Dioguardi, Fabio" w:date="2019-01-23T17:36:00Z">
        <w:r w:rsidR="000779B9" w:rsidRPr="008A62D7" w:rsidDel="00EE6AE1">
          <w:rPr>
            <w:lang w:val="en-GB"/>
          </w:rPr>
          <w:delText xml:space="preserve"> </w:delText>
        </w:r>
      </w:del>
      <w:ins w:id="1338" w:author="Dioguardi, Fabio" w:date="2019-01-23T17:36:00Z">
        <w:r w:rsidR="00EE6AE1">
          <w:rPr>
            <w:lang w:val="en-GB"/>
          </w:rPr>
          <w:t>Figure 22</w:t>
        </w:r>
      </w:ins>
      <w:del w:id="1339" w:author="Dioguardi, Fabio" w:date="2019-01-23T17:36:00Z">
        <w:r w:rsidR="000779B9" w:rsidRPr="008A62D7" w:rsidDel="00EE6AE1">
          <w:rPr>
            <w:lang w:val="en-GB"/>
          </w:rPr>
          <w:fldChar w:fldCharType="begin"/>
        </w:r>
        <w:r w:rsidR="000779B9" w:rsidRPr="008A62D7" w:rsidDel="00EE6AE1">
          <w:rPr>
            <w:lang w:val="en-GB"/>
          </w:rPr>
          <w:delInstrText xml:space="preserve"> REF _Ref482273907 \h </w:delInstrText>
        </w:r>
        <w:r w:rsidR="000779B9" w:rsidRPr="008A62D7" w:rsidDel="00EE6AE1">
          <w:rPr>
            <w:lang w:val="en-GB"/>
          </w:rPr>
        </w:r>
        <w:r w:rsidR="000779B9" w:rsidRPr="008A62D7" w:rsidDel="00EE6AE1">
          <w:rPr>
            <w:lang w:val="en-GB"/>
          </w:rPr>
          <w:fldChar w:fldCharType="separate"/>
        </w:r>
        <w:r w:rsidR="00DE7C99" w:rsidRPr="008A62D7" w:rsidDel="00EE6AE1">
          <w:rPr>
            <w:lang w:val="en-GB"/>
          </w:rPr>
          <w:delText xml:space="preserve">Figure </w:delText>
        </w:r>
        <w:r w:rsidR="00DE7C99" w:rsidRPr="008A62D7" w:rsidDel="00EE6AE1">
          <w:rPr>
            <w:noProof/>
            <w:lang w:val="en-GB"/>
          </w:rPr>
          <w:delText>19</w:delText>
        </w:r>
        <w:r w:rsidR="000779B9" w:rsidRPr="008A62D7" w:rsidDel="00EE6AE1">
          <w:rPr>
            <w:lang w:val="en-GB"/>
          </w:rPr>
          <w:fldChar w:fldCharType="end"/>
        </w:r>
      </w:del>
      <w:r w:rsidRPr="008A62D7">
        <w:rPr>
          <w:lang w:val="en-GB"/>
        </w:rPr>
        <w:t>) and by “non-auto</w:t>
      </w:r>
      <w:r w:rsidR="00576D22" w:rsidRPr="008A62D7">
        <w:rPr>
          <w:lang w:val="en-GB"/>
        </w:rPr>
        <w:t>-</w:t>
      </w:r>
      <w:r w:rsidRPr="008A62D7">
        <w:rPr>
          <w:lang w:val="en-GB"/>
        </w:rPr>
        <w:t xml:space="preserve">stream” </w:t>
      </w:r>
      <w:r w:rsidR="00B229BB" w:rsidRPr="008A62D7">
        <w:rPr>
          <w:lang w:val="en-GB"/>
        </w:rPr>
        <w:t>channels, e.g. when plume height data recorded by radar ha</w:t>
      </w:r>
      <w:r w:rsidR="000779B9" w:rsidRPr="008A62D7">
        <w:rPr>
          <w:lang w:val="en-GB"/>
        </w:rPr>
        <w:t>s</w:t>
      </w:r>
      <w:r w:rsidR="00B229BB" w:rsidRPr="008A62D7">
        <w:rPr>
          <w:lang w:val="en-GB"/>
        </w:rPr>
        <w:t xml:space="preserve"> been communicated by ph</w:t>
      </w:r>
      <w:r w:rsidR="00484D5F" w:rsidRPr="008A62D7">
        <w:rPr>
          <w:lang w:val="en-GB"/>
        </w:rPr>
        <w:t>o</w:t>
      </w:r>
      <w:r w:rsidR="00B229BB" w:rsidRPr="008A62D7">
        <w:rPr>
          <w:lang w:val="en-GB"/>
        </w:rPr>
        <w:t xml:space="preserve">ne and then manually added to the system. </w:t>
      </w:r>
    </w:p>
    <w:p w14:paraId="2CC4FA0A" w14:textId="37437B9E" w:rsidR="00513B99" w:rsidRPr="008A62D7" w:rsidRDefault="00513B99" w:rsidP="00A82923">
      <w:pPr>
        <w:rPr>
          <w:lang w:val="en-GB"/>
        </w:rPr>
      </w:pPr>
      <w:r w:rsidRPr="008A62D7">
        <w:rPr>
          <w:lang w:val="en-GB"/>
        </w:rPr>
        <w:t>(</w:t>
      </w:r>
      <w:r w:rsidR="003E3C85" w:rsidRPr="008A62D7">
        <w:rPr>
          <w:lang w:val="en-GB"/>
        </w:rPr>
        <w:t>N</w:t>
      </w:r>
      <w:r w:rsidRPr="008A62D7">
        <w:rPr>
          <w:lang w:val="en-GB"/>
        </w:rPr>
        <w:t>ote that the term “channels” is used</w:t>
      </w:r>
      <w:r w:rsidR="003E3C85" w:rsidRPr="008A62D7">
        <w:rPr>
          <w:lang w:val="en-GB"/>
        </w:rPr>
        <w:t xml:space="preserve"> here</w:t>
      </w:r>
      <w:r w:rsidRPr="008A62D7">
        <w:rPr>
          <w:lang w:val="en-GB"/>
        </w:rPr>
        <w:t xml:space="preserve"> in the sense of functionality. Physically, the manually added plume height data are all imported from a single file as described in section </w:t>
      </w:r>
      <w:r w:rsidR="009679A1" w:rsidRPr="008A62D7">
        <w:rPr>
          <w:lang w:val="en-GB"/>
        </w:rPr>
        <w:fldChar w:fldCharType="begin"/>
      </w:r>
      <w:r w:rsidR="009679A1" w:rsidRPr="008A62D7">
        <w:rPr>
          <w:lang w:val="en-GB"/>
        </w:rPr>
        <w:instrText xml:space="preserve"> REF _Ref482274008 \r \h </w:instrText>
      </w:r>
      <w:r w:rsidR="009679A1" w:rsidRPr="008A62D7">
        <w:rPr>
          <w:lang w:val="en-GB"/>
        </w:rPr>
      </w:r>
      <w:r w:rsidR="009679A1" w:rsidRPr="008A62D7">
        <w:rPr>
          <w:lang w:val="en-GB"/>
        </w:rPr>
        <w:fldChar w:fldCharType="separate"/>
      </w:r>
      <w:r w:rsidR="00DE7C99" w:rsidRPr="008A62D7">
        <w:rPr>
          <w:lang w:val="en-GB"/>
        </w:rPr>
        <w:t>5.4.1</w:t>
      </w:r>
      <w:r w:rsidR="009679A1" w:rsidRPr="008A62D7">
        <w:rPr>
          <w:lang w:val="en-GB"/>
        </w:rPr>
        <w:fldChar w:fldCharType="end"/>
      </w:r>
      <w:r w:rsidRPr="008A62D7">
        <w:rPr>
          <w:lang w:val="en-GB"/>
        </w:rPr>
        <w:t xml:space="preserve">) </w:t>
      </w:r>
    </w:p>
    <w:p w14:paraId="083781F3" w14:textId="77777777" w:rsidR="00A82923" w:rsidRPr="008A62D7" w:rsidRDefault="00A82923" w:rsidP="00A82923">
      <w:pPr>
        <w:rPr>
          <w:lang w:val="en-GB"/>
        </w:rPr>
      </w:pPr>
    </w:p>
    <w:p w14:paraId="639CB7F5" w14:textId="77777777" w:rsidR="00931A04" w:rsidRDefault="00931A04" w:rsidP="00931A04">
      <w:pPr>
        <w:keepNext/>
        <w:rPr>
          <w:ins w:id="1340" w:author="Dioguardi, Fabio" w:date="2019-01-25T16:33:00Z"/>
        </w:rPr>
      </w:pPr>
      <w:ins w:id="1341" w:author="Dioguardi, Fabio" w:date="2019-01-25T16:33:00Z">
        <w:r>
          <w:rPr>
            <w:noProof/>
            <w:lang w:val="en-GB" w:eastAsia="en-GB"/>
          </w:rPr>
          <w:drawing>
            <wp:inline distT="0" distB="0" distL="0" distR="0" wp14:anchorId="70B0FCC6" wp14:editId="5D122A30">
              <wp:extent cx="5736590" cy="1950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6590" cy="1950720"/>
                      </a:xfrm>
                      <a:prstGeom prst="rect">
                        <a:avLst/>
                      </a:prstGeom>
                      <a:noFill/>
                    </pic:spPr>
                  </pic:pic>
                </a:graphicData>
              </a:graphic>
            </wp:inline>
          </w:drawing>
        </w:r>
      </w:ins>
    </w:p>
    <w:p w14:paraId="44CC7652" w14:textId="77777777" w:rsidR="00931A04" w:rsidRPr="008A62D7" w:rsidRDefault="00931A04" w:rsidP="00931A04">
      <w:pPr>
        <w:pStyle w:val="Caption"/>
        <w:rPr>
          <w:moveTo w:id="1342" w:author="Dioguardi, Fabio" w:date="2019-01-25T16:33:00Z"/>
          <w:lang w:val="en-GB"/>
        </w:rPr>
      </w:pPr>
      <w:ins w:id="1343" w:author="Dioguardi, Fabio" w:date="2019-01-25T16:33:00Z">
        <w:r>
          <w:t xml:space="preserve">Figure </w:t>
        </w:r>
        <w:r>
          <w:fldChar w:fldCharType="begin"/>
        </w:r>
        <w:r>
          <w:instrText xml:space="preserve"> SEQ Figure \* ARABIC </w:instrText>
        </w:r>
      </w:ins>
      <w:r>
        <w:fldChar w:fldCharType="separate"/>
      </w:r>
      <w:ins w:id="1344" w:author="Dioguardi, Fabio" w:date="2019-01-25T16:33:00Z">
        <w:r>
          <w:rPr>
            <w:noProof/>
          </w:rPr>
          <w:t>22</w:t>
        </w:r>
        <w:r>
          <w:fldChar w:fldCharType="end"/>
        </w:r>
        <w:r>
          <w:t xml:space="preserve">. </w:t>
        </w:r>
      </w:ins>
      <w:moveToRangeStart w:id="1345" w:author="Dioguardi, Fabio" w:date="2019-01-25T16:33:00Z" w:name="move536197342"/>
      <w:moveTo w:id="1346" w:author="Dioguardi, Fabio" w:date="2019-01-25T16:33:00Z">
        <w:r w:rsidRPr="008A62D7">
          <w:rPr>
            <w:lang w:val="en-GB"/>
          </w:rPr>
          <w:t>Plume height data channels which can be controlled by the operator (with crossed circles illustrating switches). Red arrows symbolize auto-stream channels (“a”), while manually added data (“m”) are fed via channels marked in blue. This example refers to the Icelandic FutureVolc setting.</w:t>
        </w:r>
      </w:moveTo>
    </w:p>
    <w:moveToRangeEnd w:id="1345"/>
    <w:p w14:paraId="05E91F04" w14:textId="01866946" w:rsidR="00FD480C" w:rsidRPr="008A62D7" w:rsidDel="00931A04" w:rsidRDefault="00FD480C" w:rsidP="00931A04">
      <w:pPr>
        <w:pStyle w:val="Caption"/>
        <w:rPr>
          <w:del w:id="1347" w:author="Dioguardi, Fabio" w:date="2019-01-25T16:33:00Z"/>
          <w:lang w:val="en-GB"/>
        </w:rPr>
      </w:pPr>
    </w:p>
    <w:p w14:paraId="09D780D7" w14:textId="1C814C51" w:rsidR="000779B9" w:rsidRPr="008A62D7" w:rsidDel="00931A04" w:rsidRDefault="000779B9" w:rsidP="000779B9">
      <w:pPr>
        <w:keepNext/>
        <w:rPr>
          <w:del w:id="1348" w:author="Dioguardi, Fabio" w:date="2019-01-25T16:33:00Z"/>
          <w:lang w:val="en-GB"/>
        </w:rPr>
      </w:pPr>
    </w:p>
    <w:p w14:paraId="7EB5EB76" w14:textId="01702E01" w:rsidR="00A82923" w:rsidRPr="008A62D7" w:rsidDel="00931A04" w:rsidRDefault="000779B9" w:rsidP="000779B9">
      <w:pPr>
        <w:pStyle w:val="Caption"/>
        <w:rPr>
          <w:del w:id="1349" w:author="Dioguardi, Fabio" w:date="2019-01-25T16:33:00Z"/>
          <w:lang w:val="en-GB"/>
        </w:rPr>
      </w:pPr>
      <w:bookmarkStart w:id="1350" w:name="_Ref482273907"/>
      <w:del w:id="1351" w:author="Dioguardi, Fabio" w:date="2019-01-25T16:33:00Z">
        <w:r w:rsidRPr="008A62D7" w:rsidDel="00931A04">
          <w:rPr>
            <w:lang w:val="en-GB"/>
          </w:rPr>
          <w:delText xml:space="preserve">Figure </w:delText>
        </w:r>
        <w:r w:rsidRPr="008A62D7" w:rsidDel="00931A04">
          <w:rPr>
            <w:lang w:val="en-GB"/>
          </w:rPr>
          <w:fldChar w:fldCharType="begin"/>
        </w:r>
        <w:r w:rsidRPr="008A62D7" w:rsidDel="00931A04">
          <w:rPr>
            <w:lang w:val="en-GB"/>
          </w:rPr>
          <w:delInstrText xml:space="preserve"> SEQ Figure \* ARABIC </w:delInstrText>
        </w:r>
        <w:r w:rsidRPr="008A62D7" w:rsidDel="00931A04">
          <w:rPr>
            <w:lang w:val="en-GB"/>
          </w:rPr>
          <w:fldChar w:fldCharType="separate"/>
        </w:r>
      </w:del>
      <w:del w:id="1352" w:author="Dioguardi, Fabio" w:date="2018-11-07T10:11:00Z">
        <w:r w:rsidR="00DE7C99" w:rsidRPr="008A62D7" w:rsidDel="00A3487B">
          <w:rPr>
            <w:noProof/>
            <w:lang w:val="en-GB"/>
          </w:rPr>
          <w:delText>19</w:delText>
        </w:r>
      </w:del>
      <w:del w:id="1353" w:author="Dioguardi, Fabio" w:date="2019-01-25T16:33:00Z">
        <w:r w:rsidRPr="008A62D7" w:rsidDel="00931A04">
          <w:rPr>
            <w:lang w:val="en-GB"/>
          </w:rPr>
          <w:fldChar w:fldCharType="end"/>
        </w:r>
        <w:bookmarkEnd w:id="1350"/>
        <w:r w:rsidRPr="008A62D7" w:rsidDel="00931A04">
          <w:rPr>
            <w:lang w:val="en-GB"/>
          </w:rPr>
          <w:delText xml:space="preserve">: </w:delText>
        </w:r>
      </w:del>
      <w:moveFromRangeStart w:id="1354" w:author="Dioguardi, Fabio" w:date="2019-01-25T16:33:00Z" w:name="move536197342"/>
      <w:moveFrom w:id="1355" w:author="Dioguardi, Fabio" w:date="2019-01-25T16:33:00Z">
        <w:del w:id="1356" w:author="Dioguardi, Fabio" w:date="2019-01-25T16:33:00Z">
          <w:r w:rsidRPr="008A62D7" w:rsidDel="00931A04">
            <w:rPr>
              <w:lang w:val="en-GB"/>
            </w:rPr>
            <w:delText>Plume height data channels which can be controlled by the operator (with crossed circles illustrating switches). Red arrows symbolize auto-stream channels (“a”), while manually added data (“m”) are fed via channels marked in blue.</w:delText>
          </w:r>
          <w:r w:rsidR="00D60C31" w:rsidRPr="008A62D7" w:rsidDel="00931A04">
            <w:rPr>
              <w:lang w:val="en-GB"/>
            </w:rPr>
            <w:delText xml:space="preserve"> This example refers to the Icelandic FutureVolc setting.</w:delText>
          </w:r>
        </w:del>
      </w:moveFrom>
      <w:moveFromRangeEnd w:id="1354"/>
    </w:p>
    <w:p w14:paraId="70A82C3C" w14:textId="77777777" w:rsidR="00A82923" w:rsidRPr="008A62D7" w:rsidRDefault="00A82923" w:rsidP="00A82923">
      <w:pPr>
        <w:rPr>
          <w:lang w:val="en-GB"/>
        </w:rPr>
      </w:pPr>
    </w:p>
    <w:p w14:paraId="69553170" w14:textId="69BF9404" w:rsidR="00B229BB" w:rsidRPr="008A62D7" w:rsidRDefault="00B229BB" w:rsidP="00D67453">
      <w:pPr>
        <w:rPr>
          <w:lang w:val="en-GB"/>
        </w:rPr>
      </w:pPr>
      <w:r w:rsidRPr="008A62D7">
        <w:rPr>
          <w:lang w:val="en-GB"/>
        </w:rPr>
        <w:t>In the plume height control panel</w:t>
      </w:r>
      <w:r w:rsidR="00BC13F6" w:rsidRPr="008A62D7">
        <w:rPr>
          <w:lang w:val="en-GB"/>
        </w:rPr>
        <w:t xml:space="preserve"> (</w:t>
      </w:r>
      <w:ins w:id="1357" w:author="Dioguardi, Fabio" w:date="2019-01-23T17:37:00Z">
        <w:r w:rsidR="00EE6AE1">
          <w:rPr>
            <w:lang w:val="en-GB"/>
          </w:rPr>
          <w:t>Figure 20</w:t>
        </w:r>
      </w:ins>
      <w:del w:id="1358" w:author="Dioguardi, Fabio" w:date="2019-01-23T17:37:00Z">
        <w:r w:rsidR="00D60C31" w:rsidRPr="008A62D7" w:rsidDel="00EE6AE1">
          <w:rPr>
            <w:lang w:val="en-GB"/>
          </w:rPr>
          <w:fldChar w:fldCharType="begin"/>
        </w:r>
        <w:r w:rsidR="00D60C31" w:rsidRPr="008A62D7" w:rsidDel="00EE6AE1">
          <w:rPr>
            <w:lang w:val="en-GB"/>
          </w:rPr>
          <w:delInstrText xml:space="preserve"> REF _Ref482273129 \h </w:delInstrText>
        </w:r>
        <w:r w:rsidR="00D60C31" w:rsidRPr="008A62D7" w:rsidDel="00EE6AE1">
          <w:rPr>
            <w:lang w:val="en-GB"/>
          </w:rPr>
        </w:r>
        <w:r w:rsidR="00D60C31" w:rsidRPr="008A62D7" w:rsidDel="00EE6AE1">
          <w:rPr>
            <w:lang w:val="en-GB"/>
          </w:rPr>
          <w:fldChar w:fldCharType="separate"/>
        </w:r>
        <w:r w:rsidR="00DE7C99" w:rsidRPr="008A62D7" w:rsidDel="00EE6AE1">
          <w:rPr>
            <w:lang w:val="en-GB"/>
          </w:rPr>
          <w:delText xml:space="preserve">Figure </w:delText>
        </w:r>
        <w:r w:rsidR="00DE7C99" w:rsidRPr="008A62D7" w:rsidDel="00EE6AE1">
          <w:rPr>
            <w:noProof/>
            <w:lang w:val="en-GB"/>
          </w:rPr>
          <w:delText>18</w:delText>
        </w:r>
        <w:r w:rsidR="00D60C31" w:rsidRPr="008A62D7" w:rsidDel="00EE6AE1">
          <w:rPr>
            <w:lang w:val="en-GB"/>
          </w:rPr>
          <w:fldChar w:fldCharType="end"/>
        </w:r>
      </w:del>
      <w:r w:rsidR="00BC13F6" w:rsidRPr="008A62D7">
        <w:rPr>
          <w:lang w:val="en-GB"/>
        </w:rPr>
        <w:t>)</w:t>
      </w:r>
      <w:r w:rsidRPr="008A62D7">
        <w:rPr>
          <w:lang w:val="en-GB"/>
        </w:rPr>
        <w:t xml:space="preserve"> the “switches” for each channel are displayed </w:t>
      </w:r>
      <w:r w:rsidR="00484D5F" w:rsidRPr="008A62D7">
        <w:rPr>
          <w:lang w:val="en-GB"/>
        </w:rPr>
        <w:t>as</w:t>
      </w:r>
      <w:r w:rsidRPr="008A62D7">
        <w:rPr>
          <w:lang w:val="en-GB"/>
        </w:rPr>
        <w:t xml:space="preserve"> checkboxes. If a box is unchecked, the channel is </w:t>
      </w:r>
      <w:r w:rsidR="00484D5F" w:rsidRPr="008A62D7">
        <w:rPr>
          <w:lang w:val="en-GB"/>
        </w:rPr>
        <w:t>disconnected</w:t>
      </w:r>
      <w:r w:rsidRPr="008A62D7">
        <w:rPr>
          <w:lang w:val="en-GB"/>
        </w:rPr>
        <w:t xml:space="preserve">. By default all </w:t>
      </w:r>
      <w:r w:rsidR="00D60C31" w:rsidRPr="008A62D7">
        <w:rPr>
          <w:lang w:val="en-GB"/>
        </w:rPr>
        <w:t xml:space="preserve">assigned </w:t>
      </w:r>
      <w:r w:rsidRPr="008A62D7">
        <w:rPr>
          <w:lang w:val="en-GB"/>
        </w:rPr>
        <w:t>channels are checked, if no other setting ha</w:t>
      </w:r>
      <w:r w:rsidR="00BC13F6" w:rsidRPr="008A62D7">
        <w:rPr>
          <w:lang w:val="en-GB"/>
        </w:rPr>
        <w:t>ve</w:t>
      </w:r>
      <w:r w:rsidRPr="008A62D7">
        <w:rPr>
          <w:lang w:val="en-GB"/>
        </w:rPr>
        <w:t xml:space="preserve"> been saved before</w:t>
      </w:r>
      <w:r w:rsidR="00BC13F6" w:rsidRPr="008A62D7">
        <w:rPr>
          <w:lang w:val="en-GB"/>
        </w:rPr>
        <w:t xml:space="preserve"> the menu is opened</w:t>
      </w:r>
      <w:r w:rsidRPr="008A62D7">
        <w:rPr>
          <w:lang w:val="en-GB"/>
        </w:rPr>
        <w:t xml:space="preserve">. </w:t>
      </w:r>
    </w:p>
    <w:p w14:paraId="1803F2B4" w14:textId="4BED0423" w:rsidR="00484D5F" w:rsidRPr="008A62D7" w:rsidRDefault="00B229BB" w:rsidP="00D67453">
      <w:pPr>
        <w:rPr>
          <w:lang w:val="en-GB"/>
        </w:rPr>
      </w:pPr>
      <w:r w:rsidRPr="008A62D7">
        <w:rPr>
          <w:lang w:val="en-GB"/>
        </w:rPr>
        <w:t xml:space="preserve">The first column </w:t>
      </w:r>
      <w:r w:rsidR="00484D5F" w:rsidRPr="008A62D7">
        <w:rPr>
          <w:lang w:val="en-GB"/>
        </w:rPr>
        <w:t>of check</w:t>
      </w:r>
      <w:r w:rsidRPr="008A62D7">
        <w:rPr>
          <w:lang w:val="en-GB"/>
        </w:rPr>
        <w:t xml:space="preserve">boxes </w:t>
      </w:r>
      <w:r w:rsidR="00BC13F6" w:rsidRPr="008A62D7">
        <w:rPr>
          <w:lang w:val="en-GB"/>
        </w:rPr>
        <w:t>on</w:t>
      </w:r>
      <w:r w:rsidRPr="008A62D7">
        <w:rPr>
          <w:lang w:val="en-GB"/>
        </w:rPr>
        <w:t xml:space="preserve"> the left</w:t>
      </w:r>
      <w:r w:rsidR="00BC13F6" w:rsidRPr="008A62D7">
        <w:rPr>
          <w:lang w:val="en-GB"/>
        </w:rPr>
        <w:t xml:space="preserve"> of the screen (titled “auto.”)</w:t>
      </w:r>
      <w:r w:rsidRPr="008A62D7">
        <w:rPr>
          <w:lang w:val="en-GB"/>
        </w:rPr>
        <w:t xml:space="preserve"> </w:t>
      </w:r>
      <w:r w:rsidR="00484D5F" w:rsidRPr="008A62D7">
        <w:rPr>
          <w:lang w:val="en-GB"/>
        </w:rPr>
        <w:t>represent the switches for the auto</w:t>
      </w:r>
      <w:r w:rsidR="00F003E8" w:rsidRPr="008A62D7">
        <w:rPr>
          <w:lang w:val="en-GB"/>
        </w:rPr>
        <w:t>-</w:t>
      </w:r>
      <w:r w:rsidR="00484D5F" w:rsidRPr="008A62D7">
        <w:rPr>
          <w:lang w:val="en-GB"/>
        </w:rPr>
        <w:t>stream data channels.</w:t>
      </w:r>
      <w:r w:rsidR="005723AC" w:rsidRPr="008A62D7">
        <w:rPr>
          <w:lang w:val="en-GB"/>
        </w:rPr>
        <w:t xml:space="preserve"> </w:t>
      </w:r>
      <w:r w:rsidR="00484D5F" w:rsidRPr="008A62D7">
        <w:rPr>
          <w:lang w:val="en-GB"/>
        </w:rPr>
        <w:t>The input flow of manually added data is controlled by the ch</w:t>
      </w:r>
      <w:r w:rsidR="003151A8" w:rsidRPr="008A62D7">
        <w:rPr>
          <w:lang w:val="en-GB"/>
        </w:rPr>
        <w:t>eckboxes in the second column</w:t>
      </w:r>
      <w:r w:rsidR="00484D5F" w:rsidRPr="008A62D7">
        <w:rPr>
          <w:lang w:val="en-GB"/>
        </w:rPr>
        <w:t xml:space="preserve"> </w:t>
      </w:r>
      <w:r w:rsidR="003151A8" w:rsidRPr="008A62D7">
        <w:rPr>
          <w:lang w:val="en-GB"/>
        </w:rPr>
        <w:t>(</w:t>
      </w:r>
      <w:r w:rsidR="00484D5F" w:rsidRPr="008A62D7">
        <w:rPr>
          <w:lang w:val="en-GB"/>
        </w:rPr>
        <w:t>titled “man.”</w:t>
      </w:r>
      <w:r w:rsidR="003151A8" w:rsidRPr="008A62D7">
        <w:rPr>
          <w:lang w:val="en-GB"/>
        </w:rPr>
        <w:t>)</w:t>
      </w:r>
      <w:r w:rsidR="00484D5F" w:rsidRPr="008A62D7">
        <w:rPr>
          <w:lang w:val="en-GB"/>
        </w:rPr>
        <w:t>.</w:t>
      </w:r>
      <w:r w:rsidR="003151A8" w:rsidRPr="008A62D7">
        <w:rPr>
          <w:lang w:val="en-GB"/>
        </w:rPr>
        <w:t xml:space="preserve"> </w:t>
      </w:r>
    </w:p>
    <w:p w14:paraId="30661551" w14:textId="75EFCD08" w:rsidR="00A82923" w:rsidRPr="008A62D7" w:rsidRDefault="003151A8" w:rsidP="00D67453">
      <w:pPr>
        <w:rPr>
          <w:lang w:val="en-GB"/>
        </w:rPr>
      </w:pPr>
      <w:r w:rsidRPr="008A62D7">
        <w:rPr>
          <w:lang w:val="en-GB"/>
        </w:rPr>
        <w:t xml:space="preserve">If </w:t>
      </w:r>
      <w:r w:rsidR="00484D5F" w:rsidRPr="008A62D7">
        <w:rPr>
          <w:lang w:val="en-GB"/>
        </w:rPr>
        <w:t>the checkbox next to ALL MANUAL INPUT</w:t>
      </w:r>
      <w:r w:rsidRPr="008A62D7">
        <w:rPr>
          <w:lang w:val="en-GB"/>
        </w:rPr>
        <w:t xml:space="preserve"> is unchecked, the manually added (non-auto</w:t>
      </w:r>
      <w:r w:rsidR="00F003E8" w:rsidRPr="008A62D7">
        <w:rPr>
          <w:lang w:val="en-GB"/>
        </w:rPr>
        <w:t>-</w:t>
      </w:r>
      <w:r w:rsidRPr="008A62D7">
        <w:rPr>
          <w:lang w:val="en-GB"/>
        </w:rPr>
        <w:t>stream) data will not be considered for plume height processing within FOXI.</w:t>
      </w:r>
    </w:p>
    <w:p w14:paraId="792B30E3" w14:textId="779A6CED" w:rsidR="003151A8" w:rsidRPr="008A62D7" w:rsidRDefault="003151A8" w:rsidP="00D67453">
      <w:pPr>
        <w:rPr>
          <w:lang w:val="en-GB"/>
        </w:rPr>
      </w:pPr>
      <w:r w:rsidRPr="008A62D7">
        <w:rPr>
          <w:lang w:val="en-GB"/>
        </w:rPr>
        <w:t xml:space="preserve">The right </w:t>
      </w:r>
      <w:r w:rsidR="00D60C31" w:rsidRPr="008A62D7">
        <w:rPr>
          <w:lang w:val="en-GB"/>
        </w:rPr>
        <w:t>side</w:t>
      </w:r>
      <w:r w:rsidRPr="008A62D7">
        <w:rPr>
          <w:lang w:val="en-GB"/>
        </w:rPr>
        <w:t xml:space="preserve"> of the plume height control window gives an overview of the current sensor status</w:t>
      </w:r>
      <w:r w:rsidR="00701868" w:rsidRPr="008A62D7">
        <w:rPr>
          <w:lang w:val="en-GB"/>
        </w:rPr>
        <w:t>, distance and location of the sensors,</w:t>
      </w:r>
      <w:r w:rsidRPr="008A62D7">
        <w:rPr>
          <w:lang w:val="en-GB"/>
        </w:rPr>
        <w:t xml:space="preserve"> and expected data quality</w:t>
      </w:r>
      <w:r w:rsidR="008D32AB" w:rsidRPr="008A62D7">
        <w:rPr>
          <w:lang w:val="en-GB"/>
        </w:rPr>
        <w:t xml:space="preserve">, which helps </w:t>
      </w:r>
      <w:r w:rsidR="00BC13F6" w:rsidRPr="008A62D7">
        <w:rPr>
          <w:lang w:val="en-GB"/>
        </w:rPr>
        <w:t xml:space="preserve">the operator </w:t>
      </w:r>
      <w:r w:rsidR="008D32AB" w:rsidRPr="008A62D7">
        <w:rPr>
          <w:lang w:val="en-GB"/>
        </w:rPr>
        <w:t>to select the optimal input channel settings</w:t>
      </w:r>
      <w:r w:rsidRPr="008A62D7">
        <w:rPr>
          <w:lang w:val="en-GB"/>
        </w:rPr>
        <w:t>.</w:t>
      </w:r>
    </w:p>
    <w:p w14:paraId="01FBE2CF" w14:textId="77777777" w:rsidR="00334B85" w:rsidRPr="008A62D7" w:rsidRDefault="00334B85" w:rsidP="00D67453">
      <w:pPr>
        <w:rPr>
          <w:lang w:val="en-GB"/>
        </w:rPr>
      </w:pPr>
    </w:p>
    <w:p w14:paraId="66C7125C" w14:textId="1F88395D" w:rsidR="00334B85" w:rsidRPr="008A62D7" w:rsidRDefault="00334B85" w:rsidP="00334B85">
      <w:pPr>
        <w:pStyle w:val="Heading3"/>
        <w:rPr>
          <w:lang w:val="en-GB"/>
        </w:rPr>
      </w:pPr>
      <w:bookmarkStart w:id="1359" w:name="_Ref482347399"/>
      <w:bookmarkStart w:id="1360" w:name="_Toc536110897"/>
      <w:r w:rsidRPr="008A62D7">
        <w:rPr>
          <w:lang w:val="en-GB"/>
        </w:rPr>
        <w:t xml:space="preserve">Overview panel </w:t>
      </w:r>
      <w:r w:rsidR="00BC13F6" w:rsidRPr="008A62D7">
        <w:rPr>
          <w:lang w:val="en-GB"/>
        </w:rPr>
        <w:t xml:space="preserve">for </w:t>
      </w:r>
      <w:r w:rsidRPr="008A62D7">
        <w:rPr>
          <w:lang w:val="en-GB"/>
        </w:rPr>
        <w:t>sensor status and ash plume detectability</w:t>
      </w:r>
      <w:bookmarkEnd w:id="1359"/>
      <w:bookmarkEnd w:id="1360"/>
      <w:r w:rsidRPr="008A62D7">
        <w:rPr>
          <w:lang w:val="en-GB"/>
        </w:rPr>
        <w:t xml:space="preserve"> </w:t>
      </w:r>
    </w:p>
    <w:p w14:paraId="3738CC15" w14:textId="77777777" w:rsidR="00334B85" w:rsidRPr="008A62D7" w:rsidRDefault="00334B85" w:rsidP="00D67453">
      <w:pPr>
        <w:rPr>
          <w:lang w:val="en-GB"/>
        </w:rPr>
      </w:pPr>
    </w:p>
    <w:p w14:paraId="404D346C" w14:textId="737B8EFC" w:rsidR="00F856EC" w:rsidRPr="008A62D7" w:rsidRDefault="00BC13F6" w:rsidP="00F856EC">
      <w:pPr>
        <w:rPr>
          <w:lang w:val="en-GB"/>
        </w:rPr>
      </w:pPr>
      <w:r w:rsidRPr="008A62D7">
        <w:rPr>
          <w:lang w:val="en-GB"/>
        </w:rPr>
        <w:t>The plume height control panel displays an overview of the sensor status and plume detectability in a panel on the right of the screen (</w:t>
      </w:r>
      <w:ins w:id="1361" w:author="Dioguardi, Fabio" w:date="2019-01-23T17:37:00Z">
        <w:r w:rsidR="00EE6AE1">
          <w:rPr>
            <w:lang w:val="en-GB"/>
          </w:rPr>
          <w:t>Figure 20</w:t>
        </w:r>
      </w:ins>
      <w:del w:id="1362" w:author="Dioguardi, Fabio" w:date="2019-01-23T17:37:00Z">
        <w:r w:rsidR="00701868" w:rsidRPr="008A62D7" w:rsidDel="00EE6AE1">
          <w:rPr>
            <w:lang w:val="en-GB"/>
          </w:rPr>
          <w:fldChar w:fldCharType="begin"/>
        </w:r>
        <w:r w:rsidR="00701868" w:rsidRPr="008A62D7" w:rsidDel="00EE6AE1">
          <w:rPr>
            <w:lang w:val="en-GB"/>
          </w:rPr>
          <w:delInstrText xml:space="preserve"> REF _Ref482273129 \h </w:delInstrText>
        </w:r>
        <w:r w:rsidR="00701868" w:rsidRPr="008A62D7" w:rsidDel="00EE6AE1">
          <w:rPr>
            <w:lang w:val="en-GB"/>
          </w:rPr>
        </w:r>
        <w:r w:rsidR="00701868" w:rsidRPr="008A62D7" w:rsidDel="00EE6AE1">
          <w:rPr>
            <w:lang w:val="en-GB"/>
          </w:rPr>
          <w:fldChar w:fldCharType="separate"/>
        </w:r>
        <w:r w:rsidR="00DE7C99" w:rsidRPr="008A62D7" w:rsidDel="00EE6AE1">
          <w:rPr>
            <w:lang w:val="en-GB"/>
          </w:rPr>
          <w:delText xml:space="preserve">Figure </w:delText>
        </w:r>
        <w:r w:rsidR="00DE7C99" w:rsidRPr="008A62D7" w:rsidDel="00EE6AE1">
          <w:rPr>
            <w:noProof/>
            <w:lang w:val="en-GB"/>
          </w:rPr>
          <w:delText>18</w:delText>
        </w:r>
        <w:r w:rsidR="00701868" w:rsidRPr="008A62D7" w:rsidDel="00EE6AE1">
          <w:rPr>
            <w:lang w:val="en-GB"/>
          </w:rPr>
          <w:fldChar w:fldCharType="end"/>
        </w:r>
      </w:del>
      <w:r w:rsidRPr="008A62D7">
        <w:rPr>
          <w:lang w:val="en-GB"/>
        </w:rPr>
        <w:t>). T</w:t>
      </w:r>
      <w:r w:rsidR="003151A8" w:rsidRPr="008A62D7">
        <w:rPr>
          <w:lang w:val="en-GB"/>
        </w:rPr>
        <w:t>he first column from the right, labelled “</w:t>
      </w:r>
      <w:r w:rsidR="003151A8" w:rsidRPr="008A62D7">
        <w:rPr>
          <w:b/>
          <w:lang w:val="en-GB"/>
        </w:rPr>
        <w:t>eruption column</w:t>
      </w:r>
      <w:r w:rsidR="003151A8" w:rsidRPr="008A62D7">
        <w:rPr>
          <w:lang w:val="en-GB"/>
        </w:rPr>
        <w:t>”</w:t>
      </w:r>
      <w:r w:rsidR="008D32AB" w:rsidRPr="008A62D7">
        <w:rPr>
          <w:lang w:val="en-GB"/>
        </w:rPr>
        <w:t>,</w:t>
      </w:r>
      <w:r w:rsidR="003151A8" w:rsidRPr="008A62D7">
        <w:rPr>
          <w:lang w:val="en-GB"/>
        </w:rPr>
        <w:t xml:space="preserve"> </w:t>
      </w:r>
      <w:r w:rsidR="008D32AB" w:rsidRPr="008A62D7">
        <w:rPr>
          <w:lang w:val="en-GB"/>
        </w:rPr>
        <w:t>shows</w:t>
      </w:r>
      <w:r w:rsidR="003151A8" w:rsidRPr="008A62D7">
        <w:rPr>
          <w:lang w:val="en-GB"/>
        </w:rPr>
        <w:t xml:space="preserve"> information about the </w:t>
      </w:r>
      <w:r w:rsidR="003151A8" w:rsidRPr="008A62D7">
        <w:rPr>
          <w:u w:val="single"/>
          <w:lang w:val="en-GB"/>
        </w:rPr>
        <w:t>principal</w:t>
      </w:r>
      <w:r w:rsidR="00A9375E" w:rsidRPr="008A62D7">
        <w:rPr>
          <w:u w:val="single"/>
          <w:lang w:val="en-GB"/>
        </w:rPr>
        <w:t xml:space="preserve"> </w:t>
      </w:r>
      <w:r w:rsidR="003151A8" w:rsidRPr="008A62D7">
        <w:rPr>
          <w:u w:val="single"/>
          <w:lang w:val="en-GB"/>
        </w:rPr>
        <w:t>detectability of the eruption column</w:t>
      </w:r>
      <w:r w:rsidRPr="008A62D7">
        <w:rPr>
          <w:u w:val="single"/>
          <w:lang w:val="en-GB"/>
        </w:rPr>
        <w:t xml:space="preserve"> </w:t>
      </w:r>
      <w:r w:rsidRPr="008A62D7">
        <w:rPr>
          <w:lang w:val="en-GB"/>
        </w:rPr>
        <w:t>for each sensor</w:t>
      </w:r>
      <w:r w:rsidR="00A9375E" w:rsidRPr="008A62D7">
        <w:rPr>
          <w:lang w:val="en-GB"/>
        </w:rPr>
        <w:t xml:space="preserve">, which </w:t>
      </w:r>
      <w:r w:rsidRPr="008A62D7">
        <w:rPr>
          <w:lang w:val="en-GB"/>
        </w:rPr>
        <w:t xml:space="preserve">provides a qualitative indication of the </w:t>
      </w:r>
      <w:r w:rsidR="00A9375E" w:rsidRPr="008A62D7">
        <w:rPr>
          <w:lang w:val="en-GB"/>
        </w:rPr>
        <w:t>data quality that can be expected from that source.</w:t>
      </w:r>
      <w:r w:rsidR="003151A8" w:rsidRPr="008A62D7">
        <w:rPr>
          <w:lang w:val="en-GB"/>
        </w:rPr>
        <w:t xml:space="preserve"> FIX bases </w:t>
      </w:r>
      <w:r w:rsidR="00D221EF" w:rsidRPr="008A62D7">
        <w:rPr>
          <w:lang w:val="en-GB"/>
        </w:rPr>
        <w:t>this</w:t>
      </w:r>
      <w:r w:rsidR="003151A8" w:rsidRPr="008A62D7">
        <w:rPr>
          <w:lang w:val="en-GB"/>
        </w:rPr>
        <w:t xml:space="preserve"> prediction on the distance </w:t>
      </w:r>
      <w:r w:rsidR="008D32AB" w:rsidRPr="008A62D7">
        <w:rPr>
          <w:lang w:val="en-GB"/>
        </w:rPr>
        <w:t>between</w:t>
      </w:r>
      <w:r w:rsidR="003151A8" w:rsidRPr="008A62D7">
        <w:rPr>
          <w:lang w:val="en-GB"/>
        </w:rPr>
        <w:t xml:space="preserve"> the </w:t>
      </w:r>
      <w:r w:rsidR="008D32AB" w:rsidRPr="008A62D7">
        <w:rPr>
          <w:lang w:val="en-GB"/>
        </w:rPr>
        <w:t xml:space="preserve">respective sensor and the vent, which is </w:t>
      </w:r>
      <w:r w:rsidR="008D32AB" w:rsidRPr="008A62D7">
        <w:rPr>
          <w:lang w:val="en-GB"/>
        </w:rPr>
        <w:lastRenderedPageBreak/>
        <w:t>displayed in the column “</w:t>
      </w:r>
      <w:r w:rsidR="008D32AB" w:rsidRPr="008A62D7">
        <w:rPr>
          <w:b/>
          <w:lang w:val="en-GB"/>
        </w:rPr>
        <w:t>distance to vent</w:t>
      </w:r>
      <w:r w:rsidR="008D32AB" w:rsidRPr="008A62D7">
        <w:rPr>
          <w:lang w:val="en-GB"/>
        </w:rPr>
        <w:t>”.</w:t>
      </w:r>
      <w:r w:rsidR="00F856EC" w:rsidRPr="008A62D7">
        <w:rPr>
          <w:lang w:val="en-GB"/>
        </w:rPr>
        <w:t xml:space="preserve"> The column “</w:t>
      </w:r>
      <w:r w:rsidR="00F856EC" w:rsidRPr="008A62D7">
        <w:rPr>
          <w:b/>
          <w:lang w:val="en-GB"/>
        </w:rPr>
        <w:t>sensor located</w:t>
      </w:r>
      <w:r w:rsidR="00F856EC" w:rsidRPr="008A62D7">
        <w:rPr>
          <w:lang w:val="en-GB"/>
        </w:rPr>
        <w:t>” indicates if the sensor is located easterly (marked by a red “E”) or westerly (marked by a blue “W”) from the vent.</w:t>
      </w:r>
    </w:p>
    <w:p w14:paraId="0760809A" w14:textId="7F42B10B" w:rsidR="00334B85" w:rsidRPr="008A62D7" w:rsidRDefault="008D32AB" w:rsidP="00D67453">
      <w:pPr>
        <w:rPr>
          <w:lang w:val="en-GB"/>
        </w:rPr>
      </w:pPr>
      <w:r w:rsidRPr="008A62D7">
        <w:rPr>
          <w:lang w:val="en-GB"/>
        </w:rPr>
        <w:t xml:space="preserve">Note that the distances have been imported from the </w:t>
      </w:r>
      <w:r w:rsidRPr="008A62D7">
        <w:rPr>
          <w:i/>
          <w:lang w:val="en-GB"/>
        </w:rPr>
        <w:t>volc_database.</w:t>
      </w:r>
      <w:r w:rsidR="0033372F" w:rsidRPr="008A62D7">
        <w:rPr>
          <w:i/>
          <w:lang w:val="en-GB"/>
        </w:rPr>
        <w:t xml:space="preserve">ini </w:t>
      </w:r>
      <w:r w:rsidRPr="008A62D7">
        <w:rPr>
          <w:lang w:val="en-GB"/>
        </w:rPr>
        <w:t>file</w:t>
      </w:r>
      <w:r w:rsidR="00A9375E" w:rsidRPr="008A62D7">
        <w:rPr>
          <w:lang w:val="en-GB"/>
        </w:rPr>
        <w:t xml:space="preserve"> after FIX has been initialized</w:t>
      </w:r>
      <w:r w:rsidRPr="008A62D7">
        <w:rPr>
          <w:lang w:val="en-GB"/>
        </w:rPr>
        <w:t xml:space="preserve">. If a mobile radar station has </w:t>
      </w:r>
      <w:r w:rsidR="00A9375E" w:rsidRPr="008A62D7">
        <w:rPr>
          <w:lang w:val="en-GB"/>
        </w:rPr>
        <w:t>been relocated</w:t>
      </w:r>
      <w:r w:rsidRPr="008A62D7">
        <w:rPr>
          <w:lang w:val="en-GB"/>
        </w:rPr>
        <w:t xml:space="preserve">, the </w:t>
      </w:r>
      <w:r w:rsidR="00BC13F6" w:rsidRPr="008A62D7">
        <w:rPr>
          <w:lang w:val="en-GB"/>
        </w:rPr>
        <w:t xml:space="preserve">corresponding </w:t>
      </w:r>
      <w:r w:rsidRPr="008A62D7">
        <w:rPr>
          <w:lang w:val="en-GB"/>
        </w:rPr>
        <w:t xml:space="preserve">entry has to be modified within the data base, and FIX has to be </w:t>
      </w:r>
      <w:r w:rsidR="00BC13F6" w:rsidRPr="008A62D7">
        <w:rPr>
          <w:lang w:val="en-GB"/>
        </w:rPr>
        <w:t xml:space="preserve">terminated </w:t>
      </w:r>
      <w:r w:rsidRPr="008A62D7">
        <w:rPr>
          <w:lang w:val="en-GB"/>
        </w:rPr>
        <w:t>and restarted.</w:t>
      </w:r>
      <w:r w:rsidR="00576D22" w:rsidRPr="008A62D7">
        <w:rPr>
          <w:lang w:val="en-GB"/>
        </w:rPr>
        <w:t xml:space="preserve"> </w:t>
      </w:r>
      <w:r w:rsidR="00701868" w:rsidRPr="008A62D7">
        <w:rPr>
          <w:lang w:val="en-GB"/>
        </w:rPr>
        <w:t>(</w:t>
      </w:r>
      <w:r w:rsidR="00576D22" w:rsidRPr="008A62D7">
        <w:rPr>
          <w:lang w:val="en-GB"/>
        </w:rPr>
        <w:t>An analogous operation is required if other volcanoes need to be included in the database</w:t>
      </w:r>
      <w:r w:rsidR="00701868" w:rsidRPr="008A62D7">
        <w:rPr>
          <w:lang w:val="en-GB"/>
        </w:rPr>
        <w:t xml:space="preserve">, see section </w:t>
      </w:r>
      <w:r w:rsidR="009679A1" w:rsidRPr="008A62D7">
        <w:rPr>
          <w:lang w:val="en-GB"/>
        </w:rPr>
        <w:fldChar w:fldCharType="begin"/>
      </w:r>
      <w:r w:rsidR="009679A1" w:rsidRPr="008A62D7">
        <w:rPr>
          <w:lang w:val="en-GB"/>
        </w:rPr>
        <w:instrText xml:space="preserve"> REF _Ref482270676 \r \h </w:instrText>
      </w:r>
      <w:r w:rsidR="009679A1" w:rsidRPr="008A62D7">
        <w:rPr>
          <w:lang w:val="en-GB"/>
        </w:rPr>
      </w:r>
      <w:r w:rsidR="009679A1" w:rsidRPr="008A62D7">
        <w:rPr>
          <w:lang w:val="en-GB"/>
        </w:rPr>
        <w:fldChar w:fldCharType="separate"/>
      </w:r>
      <w:r w:rsidR="00DE7C99" w:rsidRPr="008A62D7">
        <w:rPr>
          <w:lang w:val="en-GB"/>
        </w:rPr>
        <w:t>3.3</w:t>
      </w:r>
      <w:r w:rsidR="009679A1" w:rsidRPr="008A62D7">
        <w:rPr>
          <w:lang w:val="en-GB"/>
        </w:rPr>
        <w:fldChar w:fldCharType="end"/>
      </w:r>
      <w:r w:rsidR="00701868" w:rsidRPr="008A62D7">
        <w:rPr>
          <w:lang w:val="en-GB"/>
        </w:rPr>
        <w:t>.)</w:t>
      </w:r>
    </w:p>
    <w:p w14:paraId="7A821380" w14:textId="77777777" w:rsidR="004A6C70" w:rsidRPr="008A62D7" w:rsidRDefault="004A6C70" w:rsidP="00D67453">
      <w:pPr>
        <w:rPr>
          <w:lang w:val="en-GB"/>
        </w:rPr>
      </w:pPr>
    </w:p>
    <w:p w14:paraId="5DC8DFAB" w14:textId="21063D0B" w:rsidR="00334B85" w:rsidRPr="008A62D7" w:rsidRDefault="00334B85" w:rsidP="00D67453">
      <w:pPr>
        <w:rPr>
          <w:lang w:val="en-GB"/>
        </w:rPr>
      </w:pPr>
      <w:r w:rsidRPr="008A62D7">
        <w:rPr>
          <w:b/>
          <w:u w:val="single"/>
          <w:lang w:val="en-GB"/>
        </w:rPr>
        <w:t>C-band radar</w:t>
      </w:r>
      <w:r w:rsidRPr="008A62D7">
        <w:rPr>
          <w:u w:val="single"/>
          <w:lang w:val="en-GB"/>
        </w:rPr>
        <w:t xml:space="preserve"> and </w:t>
      </w:r>
      <w:r w:rsidRPr="008A62D7">
        <w:rPr>
          <w:b/>
          <w:u w:val="single"/>
          <w:lang w:val="en-GB"/>
        </w:rPr>
        <w:t>X-band radar</w:t>
      </w:r>
      <w:r w:rsidRPr="008A62D7">
        <w:rPr>
          <w:lang w:val="en-GB"/>
        </w:rPr>
        <w:t>:</w:t>
      </w:r>
    </w:p>
    <w:p w14:paraId="4E20D1AE" w14:textId="4BF0C911" w:rsidR="008D32AB" w:rsidRPr="008A62D7" w:rsidRDefault="00E23697" w:rsidP="00D67453">
      <w:pPr>
        <w:rPr>
          <w:lang w:val="en-GB"/>
        </w:rPr>
      </w:pPr>
      <w:r w:rsidRPr="008A62D7">
        <w:rPr>
          <w:lang w:val="en-GB"/>
        </w:rPr>
        <w:t xml:space="preserve">The expected quality attributed to data from </w:t>
      </w:r>
      <w:r w:rsidR="001C503A" w:rsidRPr="008A62D7">
        <w:rPr>
          <w:lang w:val="en-GB"/>
        </w:rPr>
        <w:t xml:space="preserve">each of the </w:t>
      </w:r>
      <w:r w:rsidRPr="008A62D7">
        <w:rPr>
          <w:lang w:val="en-GB"/>
        </w:rPr>
        <w:t xml:space="preserve">radar </w:t>
      </w:r>
      <w:r w:rsidR="001C503A" w:rsidRPr="008A62D7">
        <w:rPr>
          <w:lang w:val="en-GB"/>
        </w:rPr>
        <w:t xml:space="preserve">instruments </w:t>
      </w:r>
      <w:r w:rsidRPr="008A62D7">
        <w:rPr>
          <w:lang w:val="en-GB"/>
        </w:rPr>
        <w:t xml:space="preserve">is quantified by assigning a quality factor following </w:t>
      </w:r>
      <w:r w:rsidR="001C503A" w:rsidRPr="008A62D7">
        <w:rPr>
          <w:lang w:val="en-GB"/>
        </w:rPr>
        <w:t>the</w:t>
      </w:r>
      <w:r w:rsidRPr="008A62D7">
        <w:rPr>
          <w:lang w:val="en-GB"/>
        </w:rPr>
        <w:t xml:space="preserve"> decision routine presented in </w:t>
      </w:r>
      <w:r w:rsidR="00A9375E" w:rsidRPr="008A62D7">
        <w:rPr>
          <w:lang w:val="en-GB"/>
        </w:rPr>
        <w:t xml:space="preserve">Table </w:t>
      </w:r>
      <w:ins w:id="1363" w:author="Dioguardi, Fabio" w:date="2019-01-23T17:37:00Z">
        <w:r w:rsidR="00EE6AE1">
          <w:rPr>
            <w:lang w:val="en-GB"/>
          </w:rPr>
          <w:t>4</w:t>
        </w:r>
      </w:ins>
      <w:del w:id="1364" w:author="Dioguardi, Fabio" w:date="2019-01-23T17:37:00Z">
        <w:r w:rsidR="00A9375E" w:rsidRPr="008A62D7" w:rsidDel="00EE6AE1">
          <w:rPr>
            <w:lang w:val="en-GB"/>
          </w:rPr>
          <w:delText>5</w:delText>
        </w:r>
      </w:del>
      <w:r w:rsidRPr="008A62D7">
        <w:rPr>
          <w:lang w:val="en-GB"/>
        </w:rPr>
        <w:t>.</w:t>
      </w:r>
      <w:r w:rsidR="00A9375E" w:rsidRPr="008A62D7">
        <w:rPr>
          <w:lang w:val="en-GB"/>
        </w:rPr>
        <w:t xml:space="preserve"> </w:t>
      </w:r>
    </w:p>
    <w:p w14:paraId="3DD8058F" w14:textId="77777777" w:rsidR="007E4CE0" w:rsidRPr="008A62D7" w:rsidRDefault="007E4CE0" w:rsidP="007E4CE0">
      <w:pPr>
        <w:rPr>
          <w:rFonts w:asciiTheme="minorHAnsi" w:hAnsiTheme="minorHAnsi"/>
          <w:lang w:val="en-GB"/>
        </w:rPr>
      </w:pPr>
    </w:p>
    <w:p w14:paraId="59981D8F" w14:textId="77777777" w:rsidR="00F856EC" w:rsidRPr="008A62D7" w:rsidRDefault="00F856EC">
      <w:pPr>
        <w:rPr>
          <w:rFonts w:asciiTheme="minorHAnsi" w:hAnsiTheme="minorHAnsi"/>
          <w:lang w:val="en-GB"/>
        </w:rPr>
      </w:pPr>
      <w:r w:rsidRPr="008A62D7">
        <w:rPr>
          <w:rFonts w:asciiTheme="minorHAnsi" w:hAnsiTheme="minorHAnsi"/>
          <w:lang w:val="en-GB"/>
        </w:rPr>
        <w:br w:type="page"/>
      </w:r>
    </w:p>
    <w:p w14:paraId="2F1B558F" w14:textId="15ADD56F" w:rsidR="00E23697" w:rsidRPr="008A62D7" w:rsidRDefault="007E4CE0" w:rsidP="007F358A">
      <w:pPr>
        <w:ind w:left="1418" w:hanging="698"/>
        <w:rPr>
          <w:rFonts w:asciiTheme="minorHAnsi" w:hAnsiTheme="minorHAnsi"/>
          <w:lang w:val="en-GB"/>
        </w:rPr>
      </w:pPr>
      <w:r w:rsidRPr="008A62D7">
        <w:rPr>
          <w:rFonts w:asciiTheme="minorHAnsi" w:hAnsiTheme="minorHAnsi"/>
          <w:lang w:val="en-GB"/>
        </w:rPr>
        <w:lastRenderedPageBreak/>
        <w:t xml:space="preserve">Table </w:t>
      </w:r>
      <w:ins w:id="1365" w:author="Dioguardi, Fabio" w:date="2019-01-21T17:10:00Z">
        <w:r w:rsidR="00DA2ED3">
          <w:rPr>
            <w:rFonts w:asciiTheme="minorHAnsi" w:hAnsiTheme="minorHAnsi"/>
            <w:lang w:val="en-GB"/>
          </w:rPr>
          <w:t>4</w:t>
        </w:r>
      </w:ins>
      <w:del w:id="1366" w:author="Dioguardi, Fabio" w:date="2019-01-21T17:10:00Z">
        <w:r w:rsidRPr="008A62D7" w:rsidDel="00DA2ED3">
          <w:rPr>
            <w:rFonts w:asciiTheme="minorHAnsi" w:hAnsiTheme="minorHAnsi"/>
            <w:lang w:val="en-GB"/>
          </w:rPr>
          <w:delText>5</w:delText>
        </w:r>
      </w:del>
      <w:r w:rsidRPr="008A62D7">
        <w:rPr>
          <w:rFonts w:asciiTheme="minorHAnsi" w:hAnsiTheme="minorHAnsi"/>
          <w:lang w:val="en-GB"/>
        </w:rPr>
        <w:t>: The allocation of quality factors to the data from radar sensors is assessed using the distance of the instrument from the vent.</w:t>
      </w:r>
    </w:p>
    <w:tbl>
      <w:tblPr>
        <w:tblW w:w="0" w:type="auto"/>
        <w:jc w:val="center"/>
        <w:tblLook w:val="04A0" w:firstRow="1" w:lastRow="0" w:firstColumn="1" w:lastColumn="0" w:noHBand="0" w:noVBand="1"/>
      </w:tblPr>
      <w:tblGrid>
        <w:gridCol w:w="1413"/>
        <w:gridCol w:w="1276"/>
        <w:gridCol w:w="2976"/>
        <w:gridCol w:w="1121"/>
      </w:tblGrid>
      <w:tr w:rsidR="009014C5" w:rsidRPr="000E1A5F" w14:paraId="4DA165B1" w14:textId="77777777" w:rsidTr="009014C5">
        <w:trPr>
          <w:jc w:val="center"/>
        </w:trPr>
        <w:tc>
          <w:tcPr>
            <w:tcW w:w="1413" w:type="dxa"/>
            <w:tcBorders>
              <w:bottom w:val="single" w:sz="12" w:space="0" w:color="auto"/>
            </w:tcBorders>
            <w:vAlign w:val="center"/>
          </w:tcPr>
          <w:p w14:paraId="27F59EB3" w14:textId="6BDB83AA" w:rsidR="009014C5" w:rsidRPr="008A62D7" w:rsidRDefault="009014C5" w:rsidP="00E23697">
            <w:pPr>
              <w:jc w:val="center"/>
              <w:rPr>
                <w:lang w:val="en-GB"/>
              </w:rPr>
            </w:pPr>
            <w:r w:rsidRPr="008A62D7">
              <w:rPr>
                <w:lang w:val="en-GB"/>
              </w:rPr>
              <w:t>radar type</w:t>
            </w:r>
          </w:p>
        </w:tc>
        <w:tc>
          <w:tcPr>
            <w:tcW w:w="1276" w:type="dxa"/>
            <w:tcBorders>
              <w:bottom w:val="single" w:sz="12" w:space="0" w:color="auto"/>
            </w:tcBorders>
            <w:vAlign w:val="center"/>
          </w:tcPr>
          <w:p w14:paraId="14D61139" w14:textId="46AE26FD" w:rsidR="009014C5" w:rsidRPr="008A62D7" w:rsidRDefault="009014C5" w:rsidP="00E23697">
            <w:pPr>
              <w:jc w:val="center"/>
              <w:rPr>
                <w:lang w:val="en-GB"/>
              </w:rPr>
            </w:pPr>
            <w:r w:rsidRPr="008A62D7">
              <w:rPr>
                <w:lang w:val="en-GB"/>
              </w:rPr>
              <w:t>distance (km)</w:t>
            </w:r>
          </w:p>
        </w:tc>
        <w:tc>
          <w:tcPr>
            <w:tcW w:w="2976" w:type="dxa"/>
            <w:tcBorders>
              <w:bottom w:val="single" w:sz="12" w:space="0" w:color="auto"/>
            </w:tcBorders>
            <w:vAlign w:val="center"/>
          </w:tcPr>
          <w:p w14:paraId="735F632A" w14:textId="7DF29528" w:rsidR="009014C5" w:rsidRPr="008A62D7" w:rsidRDefault="009014C5" w:rsidP="00E23697">
            <w:pPr>
              <w:jc w:val="center"/>
              <w:rPr>
                <w:lang w:val="en-GB"/>
              </w:rPr>
            </w:pPr>
            <w:r w:rsidRPr="008A62D7">
              <w:rPr>
                <w:lang w:val="en-GB"/>
              </w:rPr>
              <w:t>display</w:t>
            </w:r>
            <w:r w:rsidR="004A6C70" w:rsidRPr="008A62D7">
              <w:rPr>
                <w:lang w:val="en-GB"/>
              </w:rPr>
              <w:t>ed text</w:t>
            </w:r>
          </w:p>
        </w:tc>
        <w:tc>
          <w:tcPr>
            <w:tcW w:w="1121" w:type="dxa"/>
            <w:tcBorders>
              <w:bottom w:val="single" w:sz="12" w:space="0" w:color="auto"/>
            </w:tcBorders>
            <w:vAlign w:val="center"/>
          </w:tcPr>
          <w:p w14:paraId="2984258D" w14:textId="7600C293" w:rsidR="009014C5" w:rsidRPr="008A62D7" w:rsidRDefault="009014C5" w:rsidP="00E23697">
            <w:pPr>
              <w:jc w:val="center"/>
              <w:rPr>
                <w:lang w:val="en-GB"/>
              </w:rPr>
            </w:pPr>
            <w:r w:rsidRPr="008A62D7">
              <w:rPr>
                <w:lang w:val="en-GB"/>
              </w:rPr>
              <w:t>quality factor</w:t>
            </w:r>
          </w:p>
        </w:tc>
      </w:tr>
      <w:tr w:rsidR="009014C5" w:rsidRPr="000E1A5F" w14:paraId="6ECFC8AD" w14:textId="77777777" w:rsidTr="009014C5">
        <w:trPr>
          <w:jc w:val="center"/>
        </w:trPr>
        <w:tc>
          <w:tcPr>
            <w:tcW w:w="1413" w:type="dxa"/>
            <w:vMerge w:val="restart"/>
            <w:tcBorders>
              <w:top w:val="single" w:sz="12" w:space="0" w:color="auto"/>
            </w:tcBorders>
            <w:vAlign w:val="center"/>
          </w:tcPr>
          <w:p w14:paraId="43C71E7A" w14:textId="06848D13" w:rsidR="009014C5" w:rsidRPr="008A62D7" w:rsidRDefault="009014C5" w:rsidP="00E23697">
            <w:pPr>
              <w:jc w:val="center"/>
              <w:rPr>
                <w:lang w:val="en-GB"/>
              </w:rPr>
            </w:pPr>
            <w:r w:rsidRPr="008A62D7">
              <w:rPr>
                <w:lang w:val="en-GB"/>
              </w:rPr>
              <w:t>C-band</w:t>
            </w:r>
          </w:p>
        </w:tc>
        <w:tc>
          <w:tcPr>
            <w:tcW w:w="1276" w:type="dxa"/>
            <w:tcBorders>
              <w:top w:val="single" w:sz="12" w:space="0" w:color="auto"/>
            </w:tcBorders>
            <w:vAlign w:val="center"/>
          </w:tcPr>
          <w:p w14:paraId="48E90CBB" w14:textId="10E1325E" w:rsidR="009014C5" w:rsidRPr="008A62D7" w:rsidRDefault="009014C5" w:rsidP="00E23697">
            <w:pPr>
              <w:jc w:val="center"/>
              <w:rPr>
                <w:lang w:val="en-GB"/>
              </w:rPr>
            </w:pPr>
            <w:r w:rsidRPr="008A62D7">
              <w:rPr>
                <w:lang w:val="en-GB"/>
              </w:rPr>
              <w:t>&lt;120</w:t>
            </w:r>
          </w:p>
        </w:tc>
        <w:tc>
          <w:tcPr>
            <w:tcW w:w="2976" w:type="dxa"/>
            <w:tcBorders>
              <w:top w:val="single" w:sz="12" w:space="0" w:color="auto"/>
            </w:tcBorders>
            <w:vAlign w:val="center"/>
          </w:tcPr>
          <w:p w14:paraId="2F9A36AE" w14:textId="1F2B480A" w:rsidR="009014C5" w:rsidRPr="008A62D7" w:rsidRDefault="009014C5" w:rsidP="00E23697">
            <w:pPr>
              <w:jc w:val="center"/>
              <w:rPr>
                <w:color w:val="00CC00"/>
                <w:lang w:val="en-GB"/>
              </w:rPr>
            </w:pPr>
            <w:r w:rsidRPr="008A62D7">
              <w:rPr>
                <w:color w:val="00CC00"/>
                <w:lang w:val="en-GB"/>
              </w:rPr>
              <w:t>WITHIN OPTIMAL RANGE</w:t>
            </w:r>
          </w:p>
        </w:tc>
        <w:tc>
          <w:tcPr>
            <w:tcW w:w="1121" w:type="dxa"/>
            <w:tcBorders>
              <w:top w:val="single" w:sz="12" w:space="0" w:color="auto"/>
            </w:tcBorders>
            <w:vAlign w:val="center"/>
          </w:tcPr>
          <w:p w14:paraId="401488C5" w14:textId="249FA4A3" w:rsidR="009014C5" w:rsidRPr="008A62D7" w:rsidRDefault="009014C5" w:rsidP="00E23697">
            <w:pPr>
              <w:jc w:val="center"/>
              <w:rPr>
                <w:lang w:val="en-GB"/>
              </w:rPr>
            </w:pPr>
            <w:r w:rsidRPr="008A62D7">
              <w:rPr>
                <w:lang w:val="en-GB"/>
              </w:rPr>
              <w:t>3</w:t>
            </w:r>
          </w:p>
        </w:tc>
      </w:tr>
      <w:tr w:rsidR="009014C5" w:rsidRPr="000E1A5F" w14:paraId="7C2B9B65" w14:textId="77777777" w:rsidTr="00E23697">
        <w:trPr>
          <w:jc w:val="center"/>
        </w:trPr>
        <w:tc>
          <w:tcPr>
            <w:tcW w:w="1413" w:type="dxa"/>
            <w:vMerge/>
            <w:vAlign w:val="center"/>
          </w:tcPr>
          <w:p w14:paraId="34529041" w14:textId="77777777" w:rsidR="009014C5" w:rsidRPr="008A62D7" w:rsidRDefault="009014C5" w:rsidP="00E23697">
            <w:pPr>
              <w:jc w:val="center"/>
              <w:rPr>
                <w:lang w:val="en-GB"/>
              </w:rPr>
            </w:pPr>
          </w:p>
        </w:tc>
        <w:tc>
          <w:tcPr>
            <w:tcW w:w="1276" w:type="dxa"/>
            <w:vAlign w:val="center"/>
          </w:tcPr>
          <w:p w14:paraId="5E74EDBF" w14:textId="41139468" w:rsidR="009014C5" w:rsidRPr="008A62D7" w:rsidRDefault="009014C5" w:rsidP="00E23697">
            <w:pPr>
              <w:jc w:val="center"/>
              <w:rPr>
                <w:lang w:val="en-GB"/>
              </w:rPr>
            </w:pPr>
            <w:r w:rsidRPr="008A62D7">
              <w:rPr>
                <w:lang w:val="en-GB"/>
              </w:rPr>
              <w:t>&lt;200</w:t>
            </w:r>
          </w:p>
        </w:tc>
        <w:tc>
          <w:tcPr>
            <w:tcW w:w="2976" w:type="dxa"/>
            <w:vAlign w:val="center"/>
          </w:tcPr>
          <w:p w14:paraId="46D193F3" w14:textId="5A776B24" w:rsidR="009014C5" w:rsidRPr="008A62D7" w:rsidRDefault="009014C5" w:rsidP="00E23697">
            <w:pPr>
              <w:jc w:val="center"/>
              <w:rPr>
                <w:color w:val="00642D"/>
                <w:lang w:val="en-GB"/>
              </w:rPr>
            </w:pPr>
            <w:r w:rsidRPr="008A62D7">
              <w:rPr>
                <w:color w:val="00642D"/>
                <w:lang w:val="en-GB"/>
              </w:rPr>
              <w:t>WITHIN FAIR RANGE</w:t>
            </w:r>
          </w:p>
        </w:tc>
        <w:tc>
          <w:tcPr>
            <w:tcW w:w="1121" w:type="dxa"/>
            <w:vAlign w:val="center"/>
          </w:tcPr>
          <w:p w14:paraId="4CEEB1E6" w14:textId="2D6F5F16" w:rsidR="009014C5" w:rsidRPr="008A62D7" w:rsidRDefault="009014C5" w:rsidP="00E23697">
            <w:pPr>
              <w:jc w:val="center"/>
              <w:rPr>
                <w:lang w:val="en-GB"/>
              </w:rPr>
            </w:pPr>
            <w:r w:rsidRPr="008A62D7">
              <w:rPr>
                <w:lang w:val="en-GB"/>
              </w:rPr>
              <w:t>2</w:t>
            </w:r>
          </w:p>
        </w:tc>
      </w:tr>
      <w:tr w:rsidR="009014C5" w:rsidRPr="000E1A5F" w14:paraId="31D10C73" w14:textId="77777777" w:rsidTr="00E23697">
        <w:trPr>
          <w:jc w:val="center"/>
        </w:trPr>
        <w:tc>
          <w:tcPr>
            <w:tcW w:w="1413" w:type="dxa"/>
            <w:vMerge/>
            <w:vAlign w:val="center"/>
          </w:tcPr>
          <w:p w14:paraId="2FF55F8A" w14:textId="77777777" w:rsidR="009014C5" w:rsidRPr="008A62D7" w:rsidRDefault="009014C5" w:rsidP="00E23697">
            <w:pPr>
              <w:jc w:val="center"/>
              <w:rPr>
                <w:lang w:val="en-GB"/>
              </w:rPr>
            </w:pPr>
          </w:p>
        </w:tc>
        <w:tc>
          <w:tcPr>
            <w:tcW w:w="1276" w:type="dxa"/>
            <w:vAlign w:val="center"/>
          </w:tcPr>
          <w:p w14:paraId="735EEFB2" w14:textId="716F7DB5" w:rsidR="009014C5" w:rsidRPr="008A62D7" w:rsidRDefault="009014C5" w:rsidP="00024489">
            <w:pPr>
              <w:jc w:val="center"/>
              <w:rPr>
                <w:lang w:val="en-GB"/>
              </w:rPr>
            </w:pPr>
            <w:r w:rsidRPr="008A62D7">
              <w:rPr>
                <w:lang w:val="en-GB"/>
              </w:rPr>
              <w:t>&lt;2</w:t>
            </w:r>
            <w:r w:rsidR="00024489" w:rsidRPr="008A62D7">
              <w:rPr>
                <w:lang w:val="en-GB"/>
              </w:rPr>
              <w:t>55</w:t>
            </w:r>
          </w:p>
        </w:tc>
        <w:tc>
          <w:tcPr>
            <w:tcW w:w="2976" w:type="dxa"/>
            <w:vAlign w:val="center"/>
          </w:tcPr>
          <w:p w14:paraId="1C1E7335" w14:textId="3256372B" w:rsidR="009014C5" w:rsidRPr="008A62D7" w:rsidRDefault="009014C5" w:rsidP="00E23697">
            <w:pPr>
              <w:jc w:val="center"/>
              <w:rPr>
                <w:color w:val="FF6600"/>
                <w:lang w:val="en-GB"/>
              </w:rPr>
            </w:pPr>
            <w:r w:rsidRPr="008A62D7">
              <w:rPr>
                <w:color w:val="FF6600"/>
                <w:lang w:val="en-GB"/>
              </w:rPr>
              <w:t>WITHIN LIMITED RANGE</w:t>
            </w:r>
          </w:p>
        </w:tc>
        <w:tc>
          <w:tcPr>
            <w:tcW w:w="1121" w:type="dxa"/>
            <w:vAlign w:val="center"/>
          </w:tcPr>
          <w:p w14:paraId="5E59B065" w14:textId="765EC9C4" w:rsidR="009014C5" w:rsidRPr="008A62D7" w:rsidRDefault="009014C5" w:rsidP="00E23697">
            <w:pPr>
              <w:jc w:val="center"/>
              <w:rPr>
                <w:lang w:val="en-GB"/>
              </w:rPr>
            </w:pPr>
            <w:r w:rsidRPr="008A62D7">
              <w:rPr>
                <w:lang w:val="en-GB"/>
              </w:rPr>
              <w:t>1</w:t>
            </w:r>
          </w:p>
        </w:tc>
      </w:tr>
      <w:tr w:rsidR="009014C5" w:rsidRPr="000E1A5F" w14:paraId="5C986353" w14:textId="77777777" w:rsidTr="009014C5">
        <w:trPr>
          <w:jc w:val="center"/>
        </w:trPr>
        <w:tc>
          <w:tcPr>
            <w:tcW w:w="1413" w:type="dxa"/>
            <w:vMerge/>
            <w:tcBorders>
              <w:bottom w:val="single" w:sz="12" w:space="0" w:color="auto"/>
            </w:tcBorders>
            <w:vAlign w:val="center"/>
          </w:tcPr>
          <w:p w14:paraId="3BD777FC" w14:textId="77777777" w:rsidR="009014C5" w:rsidRPr="008A62D7" w:rsidRDefault="009014C5" w:rsidP="00E23697">
            <w:pPr>
              <w:jc w:val="center"/>
              <w:rPr>
                <w:lang w:val="en-GB"/>
              </w:rPr>
            </w:pPr>
          </w:p>
        </w:tc>
        <w:tc>
          <w:tcPr>
            <w:tcW w:w="1276" w:type="dxa"/>
            <w:tcBorders>
              <w:bottom w:val="single" w:sz="12" w:space="0" w:color="auto"/>
            </w:tcBorders>
            <w:vAlign w:val="center"/>
          </w:tcPr>
          <w:p w14:paraId="5422E114" w14:textId="63E7C517" w:rsidR="009014C5" w:rsidRPr="008A62D7" w:rsidRDefault="009014C5" w:rsidP="00024489">
            <w:pPr>
              <w:jc w:val="center"/>
              <w:rPr>
                <w:lang w:val="en-GB"/>
              </w:rPr>
            </w:pPr>
            <w:r w:rsidRPr="008A62D7">
              <w:rPr>
                <w:lang w:val="en-GB"/>
              </w:rPr>
              <w:t>&gt;2</w:t>
            </w:r>
            <w:r w:rsidR="00024489" w:rsidRPr="008A62D7">
              <w:rPr>
                <w:lang w:val="en-GB"/>
              </w:rPr>
              <w:t>55</w:t>
            </w:r>
          </w:p>
        </w:tc>
        <w:tc>
          <w:tcPr>
            <w:tcW w:w="2976" w:type="dxa"/>
            <w:tcBorders>
              <w:bottom w:val="single" w:sz="12" w:space="0" w:color="auto"/>
            </w:tcBorders>
            <w:vAlign w:val="center"/>
          </w:tcPr>
          <w:p w14:paraId="592190A2" w14:textId="308F4676" w:rsidR="009014C5" w:rsidRPr="008A62D7" w:rsidRDefault="009014C5" w:rsidP="00E23697">
            <w:pPr>
              <w:jc w:val="center"/>
              <w:rPr>
                <w:lang w:val="en-GB"/>
              </w:rPr>
            </w:pPr>
            <w:r w:rsidRPr="008A62D7">
              <w:rPr>
                <w:color w:val="FF0000"/>
                <w:lang w:val="en-GB"/>
              </w:rPr>
              <w:t>OUT OF RANGE</w:t>
            </w:r>
          </w:p>
        </w:tc>
        <w:tc>
          <w:tcPr>
            <w:tcW w:w="1121" w:type="dxa"/>
            <w:tcBorders>
              <w:bottom w:val="single" w:sz="12" w:space="0" w:color="auto"/>
            </w:tcBorders>
            <w:vAlign w:val="center"/>
          </w:tcPr>
          <w:p w14:paraId="3016250E" w14:textId="63F2D83F" w:rsidR="009014C5" w:rsidRPr="008A62D7" w:rsidRDefault="009014C5" w:rsidP="00E23697">
            <w:pPr>
              <w:jc w:val="center"/>
              <w:rPr>
                <w:lang w:val="en-GB"/>
              </w:rPr>
            </w:pPr>
            <w:r w:rsidRPr="008A62D7">
              <w:rPr>
                <w:lang w:val="en-GB"/>
              </w:rPr>
              <w:t>0</w:t>
            </w:r>
          </w:p>
        </w:tc>
      </w:tr>
      <w:tr w:rsidR="009014C5" w:rsidRPr="000E1A5F" w14:paraId="439E6FE0" w14:textId="77777777" w:rsidTr="009014C5">
        <w:trPr>
          <w:jc w:val="center"/>
        </w:trPr>
        <w:tc>
          <w:tcPr>
            <w:tcW w:w="1413" w:type="dxa"/>
            <w:vMerge w:val="restart"/>
            <w:tcBorders>
              <w:top w:val="single" w:sz="12" w:space="0" w:color="auto"/>
            </w:tcBorders>
            <w:vAlign w:val="center"/>
          </w:tcPr>
          <w:p w14:paraId="281C553E" w14:textId="77D1B92F" w:rsidR="009014C5" w:rsidRPr="008A62D7" w:rsidRDefault="009014C5" w:rsidP="009014C5">
            <w:pPr>
              <w:jc w:val="center"/>
              <w:rPr>
                <w:lang w:val="en-GB"/>
              </w:rPr>
            </w:pPr>
            <w:r w:rsidRPr="008A62D7">
              <w:rPr>
                <w:lang w:val="en-GB"/>
              </w:rPr>
              <w:t>X-band</w:t>
            </w:r>
          </w:p>
        </w:tc>
        <w:tc>
          <w:tcPr>
            <w:tcW w:w="1276" w:type="dxa"/>
            <w:tcBorders>
              <w:top w:val="single" w:sz="12" w:space="0" w:color="auto"/>
            </w:tcBorders>
            <w:vAlign w:val="center"/>
          </w:tcPr>
          <w:p w14:paraId="61FF03CA" w14:textId="36D5B001" w:rsidR="009014C5" w:rsidRPr="008A62D7" w:rsidRDefault="009014C5" w:rsidP="00024489">
            <w:pPr>
              <w:jc w:val="center"/>
              <w:rPr>
                <w:lang w:val="en-GB"/>
              </w:rPr>
            </w:pPr>
            <w:r w:rsidRPr="008A62D7">
              <w:rPr>
                <w:lang w:val="en-GB"/>
              </w:rPr>
              <w:t>&lt;6</w:t>
            </w:r>
            <w:r w:rsidR="00024489" w:rsidRPr="008A62D7">
              <w:rPr>
                <w:lang w:val="en-GB"/>
              </w:rPr>
              <w:t>0</w:t>
            </w:r>
          </w:p>
        </w:tc>
        <w:tc>
          <w:tcPr>
            <w:tcW w:w="2976" w:type="dxa"/>
            <w:tcBorders>
              <w:top w:val="single" w:sz="12" w:space="0" w:color="auto"/>
            </w:tcBorders>
            <w:vAlign w:val="center"/>
          </w:tcPr>
          <w:p w14:paraId="0F41352D" w14:textId="2325E599" w:rsidR="009014C5" w:rsidRPr="008A62D7" w:rsidRDefault="009014C5" w:rsidP="009014C5">
            <w:pPr>
              <w:jc w:val="center"/>
              <w:rPr>
                <w:lang w:val="en-GB"/>
              </w:rPr>
            </w:pPr>
            <w:r w:rsidRPr="008A62D7">
              <w:rPr>
                <w:color w:val="00CC00"/>
                <w:lang w:val="en-GB"/>
              </w:rPr>
              <w:t>WITHIN OPTIMAL RANGE</w:t>
            </w:r>
          </w:p>
        </w:tc>
        <w:tc>
          <w:tcPr>
            <w:tcW w:w="1121" w:type="dxa"/>
            <w:tcBorders>
              <w:top w:val="single" w:sz="12" w:space="0" w:color="auto"/>
            </w:tcBorders>
            <w:vAlign w:val="center"/>
          </w:tcPr>
          <w:p w14:paraId="7EBD6A28" w14:textId="70474488" w:rsidR="009014C5" w:rsidRPr="008A62D7" w:rsidRDefault="009014C5" w:rsidP="009014C5">
            <w:pPr>
              <w:jc w:val="center"/>
              <w:rPr>
                <w:lang w:val="en-GB"/>
              </w:rPr>
            </w:pPr>
            <w:r w:rsidRPr="008A62D7">
              <w:rPr>
                <w:lang w:val="en-GB"/>
              </w:rPr>
              <w:t>3</w:t>
            </w:r>
          </w:p>
        </w:tc>
      </w:tr>
      <w:tr w:rsidR="009014C5" w:rsidRPr="000E1A5F" w14:paraId="33459A87" w14:textId="77777777" w:rsidTr="00E23697">
        <w:trPr>
          <w:jc w:val="center"/>
        </w:trPr>
        <w:tc>
          <w:tcPr>
            <w:tcW w:w="1413" w:type="dxa"/>
            <w:vMerge/>
            <w:vAlign w:val="center"/>
          </w:tcPr>
          <w:p w14:paraId="523C9717" w14:textId="77777777" w:rsidR="009014C5" w:rsidRPr="008A62D7" w:rsidRDefault="009014C5" w:rsidP="009014C5">
            <w:pPr>
              <w:jc w:val="center"/>
              <w:rPr>
                <w:lang w:val="en-GB"/>
              </w:rPr>
            </w:pPr>
          </w:p>
        </w:tc>
        <w:tc>
          <w:tcPr>
            <w:tcW w:w="1276" w:type="dxa"/>
            <w:vAlign w:val="center"/>
          </w:tcPr>
          <w:p w14:paraId="797D3713" w14:textId="3619A1BF" w:rsidR="009014C5" w:rsidRPr="008A62D7" w:rsidRDefault="009014C5" w:rsidP="009014C5">
            <w:pPr>
              <w:jc w:val="center"/>
              <w:rPr>
                <w:lang w:val="en-GB"/>
              </w:rPr>
            </w:pPr>
            <w:r w:rsidRPr="008A62D7">
              <w:rPr>
                <w:lang w:val="en-GB"/>
              </w:rPr>
              <w:t>&lt;120</w:t>
            </w:r>
          </w:p>
        </w:tc>
        <w:tc>
          <w:tcPr>
            <w:tcW w:w="2976" w:type="dxa"/>
            <w:vAlign w:val="center"/>
          </w:tcPr>
          <w:p w14:paraId="53B6DF6B" w14:textId="2F118E1E" w:rsidR="009014C5" w:rsidRPr="008A62D7" w:rsidRDefault="009014C5" w:rsidP="009014C5">
            <w:pPr>
              <w:jc w:val="center"/>
              <w:rPr>
                <w:lang w:val="en-GB"/>
              </w:rPr>
            </w:pPr>
            <w:r w:rsidRPr="008A62D7">
              <w:rPr>
                <w:color w:val="00642D"/>
                <w:lang w:val="en-GB"/>
              </w:rPr>
              <w:t>WITHIN FAIR RANGE</w:t>
            </w:r>
          </w:p>
        </w:tc>
        <w:tc>
          <w:tcPr>
            <w:tcW w:w="1121" w:type="dxa"/>
            <w:vAlign w:val="center"/>
          </w:tcPr>
          <w:p w14:paraId="5DAC3A4E" w14:textId="791D1874" w:rsidR="009014C5" w:rsidRPr="008A62D7" w:rsidRDefault="009014C5" w:rsidP="009014C5">
            <w:pPr>
              <w:jc w:val="center"/>
              <w:rPr>
                <w:lang w:val="en-GB"/>
              </w:rPr>
            </w:pPr>
            <w:r w:rsidRPr="008A62D7">
              <w:rPr>
                <w:lang w:val="en-GB"/>
              </w:rPr>
              <w:t>2</w:t>
            </w:r>
          </w:p>
        </w:tc>
      </w:tr>
      <w:tr w:rsidR="009014C5" w:rsidRPr="000E1A5F" w14:paraId="0580AF85" w14:textId="77777777" w:rsidTr="00E23697">
        <w:trPr>
          <w:jc w:val="center"/>
        </w:trPr>
        <w:tc>
          <w:tcPr>
            <w:tcW w:w="1413" w:type="dxa"/>
            <w:vMerge/>
            <w:vAlign w:val="center"/>
          </w:tcPr>
          <w:p w14:paraId="4190AD65" w14:textId="77777777" w:rsidR="009014C5" w:rsidRPr="008A62D7" w:rsidRDefault="009014C5" w:rsidP="009014C5">
            <w:pPr>
              <w:jc w:val="center"/>
              <w:rPr>
                <w:lang w:val="en-GB"/>
              </w:rPr>
            </w:pPr>
          </w:p>
        </w:tc>
        <w:tc>
          <w:tcPr>
            <w:tcW w:w="1276" w:type="dxa"/>
            <w:vAlign w:val="center"/>
          </w:tcPr>
          <w:p w14:paraId="6658C3D8" w14:textId="72CE66DA" w:rsidR="009014C5" w:rsidRPr="008A62D7" w:rsidRDefault="009014C5" w:rsidP="009014C5">
            <w:pPr>
              <w:jc w:val="center"/>
              <w:rPr>
                <w:lang w:val="en-GB"/>
              </w:rPr>
            </w:pPr>
            <w:r w:rsidRPr="008A62D7">
              <w:rPr>
                <w:lang w:val="en-GB"/>
              </w:rPr>
              <w:t>&lt;180</w:t>
            </w:r>
          </w:p>
        </w:tc>
        <w:tc>
          <w:tcPr>
            <w:tcW w:w="2976" w:type="dxa"/>
            <w:vAlign w:val="center"/>
          </w:tcPr>
          <w:p w14:paraId="765E3299" w14:textId="5CD1C09C" w:rsidR="009014C5" w:rsidRPr="008A62D7" w:rsidRDefault="009014C5" w:rsidP="009014C5">
            <w:pPr>
              <w:jc w:val="center"/>
              <w:rPr>
                <w:lang w:val="en-GB"/>
              </w:rPr>
            </w:pPr>
            <w:r w:rsidRPr="008A62D7">
              <w:rPr>
                <w:color w:val="FF6600"/>
                <w:lang w:val="en-GB"/>
              </w:rPr>
              <w:t>WITHIN LIMITED RANGE</w:t>
            </w:r>
          </w:p>
        </w:tc>
        <w:tc>
          <w:tcPr>
            <w:tcW w:w="1121" w:type="dxa"/>
            <w:vAlign w:val="center"/>
          </w:tcPr>
          <w:p w14:paraId="1179B77B" w14:textId="6C400E80" w:rsidR="009014C5" w:rsidRPr="008A62D7" w:rsidRDefault="009014C5" w:rsidP="009014C5">
            <w:pPr>
              <w:jc w:val="center"/>
              <w:rPr>
                <w:lang w:val="en-GB"/>
              </w:rPr>
            </w:pPr>
            <w:r w:rsidRPr="008A62D7">
              <w:rPr>
                <w:lang w:val="en-GB"/>
              </w:rPr>
              <w:t>1</w:t>
            </w:r>
          </w:p>
        </w:tc>
      </w:tr>
      <w:tr w:rsidR="009014C5" w:rsidRPr="000E1A5F" w14:paraId="1B2AEF5F" w14:textId="77777777" w:rsidTr="009014C5">
        <w:trPr>
          <w:jc w:val="center"/>
        </w:trPr>
        <w:tc>
          <w:tcPr>
            <w:tcW w:w="1413" w:type="dxa"/>
            <w:vMerge/>
            <w:tcBorders>
              <w:bottom w:val="single" w:sz="12" w:space="0" w:color="auto"/>
            </w:tcBorders>
            <w:vAlign w:val="center"/>
          </w:tcPr>
          <w:p w14:paraId="7EB68C65" w14:textId="77777777" w:rsidR="009014C5" w:rsidRPr="008A62D7" w:rsidRDefault="009014C5" w:rsidP="009014C5">
            <w:pPr>
              <w:jc w:val="center"/>
              <w:rPr>
                <w:lang w:val="en-GB"/>
              </w:rPr>
            </w:pPr>
          </w:p>
        </w:tc>
        <w:tc>
          <w:tcPr>
            <w:tcW w:w="1276" w:type="dxa"/>
            <w:tcBorders>
              <w:bottom w:val="single" w:sz="12" w:space="0" w:color="auto"/>
            </w:tcBorders>
            <w:vAlign w:val="center"/>
          </w:tcPr>
          <w:p w14:paraId="3C34EE2F" w14:textId="41B30D1E" w:rsidR="009014C5" w:rsidRPr="008A62D7" w:rsidRDefault="009014C5" w:rsidP="009014C5">
            <w:pPr>
              <w:jc w:val="center"/>
              <w:rPr>
                <w:lang w:val="en-GB"/>
              </w:rPr>
            </w:pPr>
            <w:r w:rsidRPr="008A62D7">
              <w:rPr>
                <w:lang w:val="en-GB"/>
              </w:rPr>
              <w:t>&gt;180</w:t>
            </w:r>
          </w:p>
        </w:tc>
        <w:tc>
          <w:tcPr>
            <w:tcW w:w="2976" w:type="dxa"/>
            <w:tcBorders>
              <w:bottom w:val="single" w:sz="12" w:space="0" w:color="auto"/>
            </w:tcBorders>
            <w:vAlign w:val="center"/>
          </w:tcPr>
          <w:p w14:paraId="55A265B4" w14:textId="57D8D146" w:rsidR="009014C5" w:rsidRPr="008A62D7" w:rsidRDefault="009014C5" w:rsidP="009014C5">
            <w:pPr>
              <w:jc w:val="center"/>
              <w:rPr>
                <w:lang w:val="en-GB"/>
              </w:rPr>
            </w:pPr>
            <w:r w:rsidRPr="008A62D7">
              <w:rPr>
                <w:color w:val="FF0000"/>
                <w:lang w:val="en-GB"/>
              </w:rPr>
              <w:t>OUT OF RANGE</w:t>
            </w:r>
          </w:p>
        </w:tc>
        <w:tc>
          <w:tcPr>
            <w:tcW w:w="1121" w:type="dxa"/>
            <w:tcBorders>
              <w:bottom w:val="single" w:sz="12" w:space="0" w:color="auto"/>
            </w:tcBorders>
            <w:vAlign w:val="center"/>
          </w:tcPr>
          <w:p w14:paraId="5D9E40DB" w14:textId="70794825" w:rsidR="009014C5" w:rsidRPr="008A62D7" w:rsidRDefault="009014C5" w:rsidP="009014C5">
            <w:pPr>
              <w:jc w:val="center"/>
              <w:rPr>
                <w:lang w:val="en-GB"/>
              </w:rPr>
            </w:pPr>
            <w:r w:rsidRPr="008A62D7">
              <w:rPr>
                <w:lang w:val="en-GB"/>
              </w:rPr>
              <w:t>0</w:t>
            </w:r>
          </w:p>
        </w:tc>
      </w:tr>
    </w:tbl>
    <w:p w14:paraId="287A89A8" w14:textId="77777777" w:rsidR="009014C5" w:rsidRPr="008A62D7" w:rsidRDefault="009014C5" w:rsidP="00D67453">
      <w:pPr>
        <w:rPr>
          <w:lang w:val="en-GB"/>
        </w:rPr>
      </w:pPr>
    </w:p>
    <w:p w14:paraId="7FFFAA60" w14:textId="2BB2F5B4" w:rsidR="009014C5" w:rsidRPr="008A62D7" w:rsidRDefault="001C503A" w:rsidP="00D67453">
      <w:pPr>
        <w:rPr>
          <w:lang w:val="en-GB"/>
        </w:rPr>
      </w:pPr>
      <w:r w:rsidRPr="008A62D7">
        <w:rPr>
          <w:lang w:val="en-GB"/>
        </w:rPr>
        <w:t>We note that</w:t>
      </w:r>
      <w:r w:rsidR="00B86E0A" w:rsidRPr="008A62D7">
        <w:rPr>
          <w:lang w:val="en-GB"/>
        </w:rPr>
        <w:t>, if a radar station is considered to be out of range, a quality factor of 0 will be assigned to any data coming from it. These data will</w:t>
      </w:r>
      <w:r w:rsidRPr="008A62D7">
        <w:rPr>
          <w:lang w:val="en-GB"/>
        </w:rPr>
        <w:t xml:space="preserve"> then</w:t>
      </w:r>
      <w:r w:rsidR="00B86E0A" w:rsidRPr="008A62D7">
        <w:rPr>
          <w:lang w:val="en-GB"/>
        </w:rPr>
        <w:t xml:space="preserve"> be discarded, </w:t>
      </w:r>
      <w:r w:rsidRPr="008A62D7">
        <w:rPr>
          <w:lang w:val="en-GB"/>
        </w:rPr>
        <w:t>even</w:t>
      </w:r>
      <w:r w:rsidR="00B86E0A" w:rsidRPr="008A62D7">
        <w:rPr>
          <w:lang w:val="en-GB"/>
        </w:rPr>
        <w:t xml:space="preserve"> if the </w:t>
      </w:r>
      <w:r w:rsidRPr="008A62D7">
        <w:rPr>
          <w:lang w:val="en-GB"/>
        </w:rPr>
        <w:t xml:space="preserve">corresponding </w:t>
      </w:r>
      <w:r w:rsidR="00B86E0A" w:rsidRPr="008A62D7">
        <w:rPr>
          <w:lang w:val="en-GB"/>
        </w:rPr>
        <w:t xml:space="preserve">data channels are switched on. (In the </w:t>
      </w:r>
      <w:r w:rsidRPr="008A62D7">
        <w:rPr>
          <w:lang w:val="en-GB"/>
        </w:rPr>
        <w:t xml:space="preserve">example presented in </w:t>
      </w:r>
      <w:r w:rsidR="00F856EC" w:rsidRPr="008A62D7">
        <w:rPr>
          <w:lang w:val="en-GB"/>
        </w:rPr>
        <w:fldChar w:fldCharType="begin"/>
      </w:r>
      <w:r w:rsidR="00F856EC" w:rsidRPr="008A62D7">
        <w:rPr>
          <w:lang w:val="en-GB"/>
        </w:rPr>
        <w:instrText xml:space="preserve"> REF _Ref482273129 \h </w:instrText>
      </w:r>
      <w:r w:rsidR="00F856EC" w:rsidRPr="008A62D7">
        <w:rPr>
          <w:lang w:val="en-GB"/>
        </w:rPr>
      </w:r>
      <w:r w:rsidR="00F856EC" w:rsidRPr="008A62D7">
        <w:rPr>
          <w:lang w:val="en-GB"/>
        </w:rPr>
        <w:fldChar w:fldCharType="separate"/>
      </w:r>
      <w:r w:rsidR="00DE7C99" w:rsidRPr="008A62D7">
        <w:rPr>
          <w:lang w:val="en-GB"/>
        </w:rPr>
        <w:t xml:space="preserve">Figure </w:t>
      </w:r>
      <w:r w:rsidR="00DE7C99" w:rsidRPr="008A62D7">
        <w:rPr>
          <w:noProof/>
          <w:lang w:val="en-GB"/>
        </w:rPr>
        <w:t>18</w:t>
      </w:r>
      <w:r w:rsidR="00F856EC" w:rsidRPr="008A62D7">
        <w:rPr>
          <w:lang w:val="en-GB"/>
        </w:rPr>
        <w:fldChar w:fldCharType="end"/>
      </w:r>
      <w:r w:rsidRPr="008A62D7">
        <w:rPr>
          <w:lang w:val="en-GB"/>
        </w:rPr>
        <w:t>, F</w:t>
      </w:r>
      <w:r w:rsidR="00674827" w:rsidRPr="008A62D7">
        <w:rPr>
          <w:lang w:val="en-GB"/>
        </w:rPr>
        <w:t>OXI</w:t>
      </w:r>
      <w:r w:rsidRPr="008A62D7">
        <w:rPr>
          <w:lang w:val="en-GB"/>
        </w:rPr>
        <w:t xml:space="preserve"> would therefore not consider the manually added data assigned to ISEGS</w:t>
      </w:r>
      <w:r w:rsidR="00B86E0A" w:rsidRPr="008A62D7">
        <w:rPr>
          <w:lang w:val="en-GB"/>
        </w:rPr>
        <w:t xml:space="preserve">, </w:t>
      </w:r>
      <w:r w:rsidRPr="008A62D7">
        <w:rPr>
          <w:lang w:val="en-GB"/>
        </w:rPr>
        <w:t xml:space="preserve">even though the operator has activated this </w:t>
      </w:r>
      <w:r w:rsidR="004A6C70" w:rsidRPr="008A62D7">
        <w:rPr>
          <w:lang w:val="en-GB"/>
        </w:rPr>
        <w:t xml:space="preserve">data </w:t>
      </w:r>
      <w:r w:rsidR="00B86E0A" w:rsidRPr="008A62D7">
        <w:rPr>
          <w:lang w:val="en-GB"/>
        </w:rPr>
        <w:t>channel</w:t>
      </w:r>
      <w:r w:rsidRPr="008A62D7">
        <w:rPr>
          <w:lang w:val="en-GB"/>
        </w:rPr>
        <w:t>.</w:t>
      </w:r>
      <w:r w:rsidR="00B86E0A" w:rsidRPr="008A62D7">
        <w:rPr>
          <w:lang w:val="en-GB"/>
        </w:rPr>
        <w:t>)</w:t>
      </w:r>
    </w:p>
    <w:p w14:paraId="5154FB9C" w14:textId="688C8C49" w:rsidR="00334B85" w:rsidRPr="008A62D7" w:rsidRDefault="004A6C70" w:rsidP="00D67453">
      <w:pPr>
        <w:rPr>
          <w:lang w:val="en-GB"/>
        </w:rPr>
      </w:pPr>
      <w:r w:rsidRPr="008A62D7">
        <w:rPr>
          <w:lang w:val="en-GB"/>
        </w:rPr>
        <w:t xml:space="preserve">The </w:t>
      </w:r>
      <w:r w:rsidR="00F856EC" w:rsidRPr="008A62D7">
        <w:rPr>
          <w:lang w:val="en-GB"/>
        </w:rPr>
        <w:t>fourth</w:t>
      </w:r>
      <w:r w:rsidRPr="008A62D7">
        <w:rPr>
          <w:lang w:val="en-GB"/>
        </w:rPr>
        <w:t xml:space="preserve"> column from the right, titled “</w:t>
      </w:r>
      <w:r w:rsidRPr="008A62D7">
        <w:rPr>
          <w:b/>
          <w:lang w:val="en-GB"/>
        </w:rPr>
        <w:t>status</w:t>
      </w:r>
      <w:r w:rsidRPr="008A62D7">
        <w:rPr>
          <w:lang w:val="en-GB"/>
        </w:rPr>
        <w:t>” informs the operator if the source is online</w:t>
      </w:r>
      <w:r w:rsidR="001C503A" w:rsidRPr="008A62D7">
        <w:rPr>
          <w:lang w:val="en-GB"/>
        </w:rPr>
        <w:t xml:space="preserve"> and</w:t>
      </w:r>
      <w:r w:rsidRPr="008A62D7">
        <w:rPr>
          <w:lang w:val="en-GB"/>
        </w:rPr>
        <w:t xml:space="preserve"> available or</w:t>
      </w:r>
      <w:r w:rsidR="001C503A" w:rsidRPr="008A62D7">
        <w:rPr>
          <w:lang w:val="en-GB"/>
        </w:rPr>
        <w:t xml:space="preserve"> is</w:t>
      </w:r>
      <w:r w:rsidRPr="008A62D7">
        <w:rPr>
          <w:lang w:val="en-GB"/>
        </w:rPr>
        <w:t xml:space="preserve"> not</w:t>
      </w:r>
      <w:r w:rsidR="001C503A" w:rsidRPr="008A62D7">
        <w:rPr>
          <w:lang w:val="en-GB"/>
        </w:rPr>
        <w:t xml:space="preserve"> providing data</w:t>
      </w:r>
      <w:r w:rsidRPr="008A62D7">
        <w:rPr>
          <w:lang w:val="en-GB"/>
        </w:rPr>
        <w:t xml:space="preserve"> (displaying “</w:t>
      </w:r>
      <w:r w:rsidRPr="008A62D7">
        <w:rPr>
          <w:color w:val="00CC00"/>
          <w:lang w:val="en-GB"/>
        </w:rPr>
        <w:t>ONLINE</w:t>
      </w:r>
      <w:r w:rsidRPr="008A62D7">
        <w:rPr>
          <w:lang w:val="en-GB"/>
        </w:rPr>
        <w:t>” or “</w:t>
      </w:r>
      <w:r w:rsidRPr="008A62D7">
        <w:rPr>
          <w:color w:val="FF0000"/>
          <w:lang w:val="en-GB"/>
        </w:rPr>
        <w:t>OFFLINE</w:t>
      </w:r>
      <w:r w:rsidRPr="008A62D7">
        <w:rPr>
          <w:lang w:val="en-GB"/>
        </w:rPr>
        <w:t>”</w:t>
      </w:r>
      <w:r w:rsidR="001C503A" w:rsidRPr="008A62D7">
        <w:rPr>
          <w:lang w:val="en-GB"/>
        </w:rPr>
        <w:t>, respectively</w:t>
      </w:r>
      <w:r w:rsidRPr="008A62D7">
        <w:rPr>
          <w:lang w:val="en-GB"/>
        </w:rPr>
        <w:t xml:space="preserve">). </w:t>
      </w:r>
    </w:p>
    <w:p w14:paraId="44457AE5" w14:textId="77777777" w:rsidR="00334B85" w:rsidRPr="008A62D7" w:rsidRDefault="00334B85" w:rsidP="00D67453">
      <w:pPr>
        <w:rPr>
          <w:lang w:val="en-GB"/>
        </w:rPr>
      </w:pPr>
    </w:p>
    <w:p w14:paraId="67D6D114" w14:textId="7F13E403" w:rsidR="004A6C70" w:rsidRPr="008A62D7" w:rsidRDefault="00F856EC" w:rsidP="004A6C70">
      <w:pPr>
        <w:rPr>
          <w:lang w:val="en-GB"/>
        </w:rPr>
      </w:pPr>
      <w:r w:rsidRPr="008A62D7">
        <w:rPr>
          <w:b/>
          <w:u w:val="single"/>
          <w:lang w:val="en-GB"/>
        </w:rPr>
        <w:t>Web</w:t>
      </w:r>
      <w:r w:rsidR="004A6C70" w:rsidRPr="008A62D7">
        <w:rPr>
          <w:b/>
          <w:u w:val="single"/>
          <w:lang w:val="en-GB"/>
        </w:rPr>
        <w:t xml:space="preserve"> cameras</w:t>
      </w:r>
      <w:r w:rsidR="004A6C70" w:rsidRPr="008A62D7">
        <w:rPr>
          <w:lang w:val="en-GB"/>
        </w:rPr>
        <w:t>:</w:t>
      </w:r>
    </w:p>
    <w:p w14:paraId="39C6B245" w14:textId="599FBFF4" w:rsidR="004A6C70" w:rsidRPr="000E1A5F" w:rsidRDefault="00334B85" w:rsidP="00C80755">
      <w:pPr>
        <w:rPr>
          <w:lang w:val="en-GB"/>
        </w:rPr>
      </w:pPr>
      <w:r w:rsidRPr="000E1A5F">
        <w:rPr>
          <w:lang w:val="en-GB"/>
        </w:rPr>
        <w:t xml:space="preserve">The </w:t>
      </w:r>
      <w:r w:rsidR="00F856EC" w:rsidRPr="000E1A5F">
        <w:rPr>
          <w:lang w:val="en-GB"/>
        </w:rPr>
        <w:t>web</w:t>
      </w:r>
      <w:r w:rsidRPr="00552368">
        <w:rPr>
          <w:lang w:val="en-GB"/>
        </w:rPr>
        <w:t xml:space="preserve"> cameras</w:t>
      </w:r>
      <w:r w:rsidR="004A6C70" w:rsidRPr="00552368">
        <w:rPr>
          <w:lang w:val="en-GB"/>
        </w:rPr>
        <w:t xml:space="preserve"> are mounted </w:t>
      </w:r>
      <w:r w:rsidR="001C503A" w:rsidRPr="001E0E58">
        <w:rPr>
          <w:lang w:val="en-GB"/>
        </w:rPr>
        <w:t>at</w:t>
      </w:r>
      <w:r w:rsidR="004A6C70" w:rsidRPr="001E0E58">
        <w:rPr>
          <w:lang w:val="en-GB"/>
        </w:rPr>
        <w:t xml:space="preserve"> a fixed position and are directed to</w:t>
      </w:r>
      <w:r w:rsidR="001C503A" w:rsidRPr="001E0E58">
        <w:rPr>
          <w:lang w:val="en-GB"/>
        </w:rPr>
        <w:t xml:space="preserve"> observe</w:t>
      </w:r>
      <w:r w:rsidR="004A6C70" w:rsidRPr="00BB4E6A">
        <w:rPr>
          <w:lang w:val="en-GB"/>
        </w:rPr>
        <w:t xml:space="preserve"> </w:t>
      </w:r>
      <w:r w:rsidR="00F856EC" w:rsidRPr="000E1A5F">
        <w:rPr>
          <w:lang w:val="en-GB"/>
        </w:rPr>
        <w:t xml:space="preserve">a specific volcano. In case of the cameras </w:t>
      </w:r>
      <w:r w:rsidR="00B009C8" w:rsidRPr="000E1A5F">
        <w:rPr>
          <w:lang w:val="en-GB"/>
        </w:rPr>
        <w:t xml:space="preserve">CAM1 </w:t>
      </w:r>
      <w:r w:rsidR="00F856EC" w:rsidRPr="000E1A5F">
        <w:rPr>
          <w:lang w:val="en-GB"/>
        </w:rPr>
        <w:t xml:space="preserve">– </w:t>
      </w:r>
      <w:r w:rsidR="00B009C8" w:rsidRPr="000E1A5F">
        <w:rPr>
          <w:lang w:val="en-GB"/>
        </w:rPr>
        <w:t xml:space="preserve">CAM3 </w:t>
      </w:r>
      <w:r w:rsidR="00F856EC" w:rsidRPr="000E1A5F">
        <w:rPr>
          <w:lang w:val="en-GB"/>
        </w:rPr>
        <w:t xml:space="preserve">in the FutureVolc setting, on </w:t>
      </w:r>
      <w:r w:rsidR="004A6C70" w:rsidRPr="000E1A5F">
        <w:rPr>
          <w:lang w:val="en-GB"/>
        </w:rPr>
        <w:t xml:space="preserve">Hekla. This implies that </w:t>
      </w:r>
      <w:r w:rsidR="001C503A" w:rsidRPr="000E1A5F">
        <w:rPr>
          <w:lang w:val="en-GB"/>
        </w:rPr>
        <w:t xml:space="preserve">all </w:t>
      </w:r>
      <w:r w:rsidR="004A6C70" w:rsidRPr="000E1A5F">
        <w:rPr>
          <w:lang w:val="en-GB"/>
        </w:rPr>
        <w:t>other eruption site</w:t>
      </w:r>
      <w:r w:rsidR="009E7925" w:rsidRPr="000E1A5F">
        <w:rPr>
          <w:lang w:val="en-GB"/>
        </w:rPr>
        <w:t>s</w:t>
      </w:r>
      <w:r w:rsidR="004A6C70" w:rsidRPr="000E1A5F">
        <w:rPr>
          <w:lang w:val="en-GB"/>
        </w:rPr>
        <w:t xml:space="preserve"> would be out of range. Therefore, only </w:t>
      </w:r>
      <w:r w:rsidR="00A03DB5" w:rsidRPr="000E1A5F">
        <w:rPr>
          <w:lang w:val="en-GB"/>
        </w:rPr>
        <w:t xml:space="preserve">one of </w:t>
      </w:r>
      <w:r w:rsidR="004A6C70" w:rsidRPr="000E1A5F">
        <w:rPr>
          <w:lang w:val="en-GB"/>
        </w:rPr>
        <w:t xml:space="preserve">two </w:t>
      </w:r>
      <w:r w:rsidR="00A03DB5" w:rsidRPr="000E1A5F">
        <w:rPr>
          <w:lang w:val="en-GB"/>
        </w:rPr>
        <w:t>possible statements can be displayed</w:t>
      </w:r>
      <w:r w:rsidR="004A6C70" w:rsidRPr="000E1A5F">
        <w:rPr>
          <w:lang w:val="en-GB"/>
        </w:rPr>
        <w:t>:</w:t>
      </w:r>
    </w:p>
    <w:p w14:paraId="7E31C07F" w14:textId="77777777" w:rsidR="004A6C70" w:rsidRPr="000E1A5F" w:rsidRDefault="004A6C70" w:rsidP="001507E8">
      <w:pPr>
        <w:pStyle w:val="ListParagraph"/>
        <w:numPr>
          <w:ilvl w:val="0"/>
          <w:numId w:val="17"/>
        </w:numPr>
        <w:rPr>
          <w:kern w:val="32"/>
          <w:sz w:val="32"/>
          <w:szCs w:val="32"/>
          <w:lang w:val="en-GB"/>
        </w:rPr>
      </w:pPr>
      <w:r w:rsidRPr="000E1A5F">
        <w:rPr>
          <w:color w:val="00CC00"/>
          <w:lang w:val="en-GB"/>
        </w:rPr>
        <w:t>WITHIN RANGE</w:t>
      </w:r>
    </w:p>
    <w:p w14:paraId="0115E34B" w14:textId="6599BBC4" w:rsidR="00A03DB5" w:rsidRPr="000E1A5F" w:rsidRDefault="004A6C70" w:rsidP="001507E8">
      <w:pPr>
        <w:pStyle w:val="ListParagraph"/>
        <w:numPr>
          <w:ilvl w:val="0"/>
          <w:numId w:val="17"/>
        </w:numPr>
        <w:rPr>
          <w:kern w:val="32"/>
          <w:sz w:val="32"/>
          <w:szCs w:val="32"/>
          <w:lang w:val="en-GB"/>
        </w:rPr>
      </w:pPr>
      <w:r w:rsidRPr="000E1A5F">
        <w:rPr>
          <w:color w:val="FF0000"/>
          <w:lang w:val="en-GB"/>
        </w:rPr>
        <w:t>OUT OF RANGE</w:t>
      </w:r>
    </w:p>
    <w:p w14:paraId="55C54749" w14:textId="442720D3" w:rsidR="00A03DB5" w:rsidRPr="000E1A5F" w:rsidRDefault="009E7925" w:rsidP="00A03DB5">
      <w:pPr>
        <w:rPr>
          <w:kern w:val="32"/>
          <w:szCs w:val="22"/>
          <w:lang w:val="en-GB"/>
        </w:rPr>
      </w:pPr>
      <w:r w:rsidRPr="000E1A5F">
        <w:rPr>
          <w:kern w:val="32"/>
          <w:szCs w:val="22"/>
          <w:lang w:val="en-GB"/>
        </w:rPr>
        <w:t xml:space="preserve">In addition to the online status of the </w:t>
      </w:r>
      <w:r w:rsidR="00F856EC" w:rsidRPr="000E1A5F">
        <w:rPr>
          <w:kern w:val="32"/>
          <w:szCs w:val="22"/>
          <w:lang w:val="en-GB"/>
        </w:rPr>
        <w:t>web</w:t>
      </w:r>
      <w:r w:rsidR="003C1E60" w:rsidRPr="000E1A5F">
        <w:rPr>
          <w:kern w:val="32"/>
          <w:szCs w:val="22"/>
          <w:lang w:val="en-GB"/>
        </w:rPr>
        <w:t xml:space="preserve"> cameras</w:t>
      </w:r>
      <w:r w:rsidRPr="000E1A5F">
        <w:rPr>
          <w:kern w:val="32"/>
          <w:szCs w:val="22"/>
          <w:lang w:val="en-GB"/>
        </w:rPr>
        <w:t xml:space="preserve"> </w:t>
      </w:r>
      <w:r w:rsidR="003C1E60" w:rsidRPr="000E1A5F">
        <w:rPr>
          <w:kern w:val="32"/>
          <w:szCs w:val="22"/>
          <w:lang w:val="en-GB"/>
        </w:rPr>
        <w:t xml:space="preserve">the </w:t>
      </w:r>
      <w:r w:rsidR="0053310C" w:rsidRPr="000E1A5F">
        <w:rPr>
          <w:kern w:val="32"/>
          <w:szCs w:val="22"/>
          <w:lang w:val="en-GB"/>
        </w:rPr>
        <w:t xml:space="preserve">current </w:t>
      </w:r>
      <w:r w:rsidR="003C1E60" w:rsidRPr="000E1A5F">
        <w:rPr>
          <w:kern w:val="32"/>
          <w:szCs w:val="22"/>
          <w:lang w:val="en-GB"/>
        </w:rPr>
        <w:t>visibility conditions are</w:t>
      </w:r>
      <w:r w:rsidRPr="000E1A5F">
        <w:rPr>
          <w:kern w:val="32"/>
          <w:szCs w:val="22"/>
          <w:lang w:val="en-GB"/>
        </w:rPr>
        <w:t xml:space="preserve"> also</w:t>
      </w:r>
      <w:r w:rsidR="003C1E60" w:rsidRPr="000E1A5F">
        <w:rPr>
          <w:kern w:val="32"/>
          <w:szCs w:val="22"/>
          <w:lang w:val="en-GB"/>
        </w:rPr>
        <w:t xml:space="preserve"> </w:t>
      </w:r>
      <w:r w:rsidR="0053310C" w:rsidRPr="000E1A5F">
        <w:rPr>
          <w:kern w:val="32"/>
          <w:szCs w:val="22"/>
          <w:lang w:val="en-GB"/>
        </w:rPr>
        <w:t xml:space="preserve">presented. This information is automatically provided by the cameras along with the plume heights </w:t>
      </w:r>
      <w:r w:rsidR="0041172B" w:rsidRPr="000E1A5F">
        <w:rPr>
          <w:kern w:val="32"/>
          <w:szCs w:val="22"/>
          <w:lang w:val="en-GB"/>
        </w:rPr>
        <w:t xml:space="preserve">(see Appendix D) </w:t>
      </w:r>
      <w:r w:rsidR="0053310C" w:rsidRPr="000E1A5F">
        <w:rPr>
          <w:kern w:val="32"/>
          <w:szCs w:val="22"/>
          <w:lang w:val="en-GB"/>
        </w:rPr>
        <w:t>and can be found</w:t>
      </w:r>
      <w:r w:rsidR="003C1E60" w:rsidRPr="000E1A5F">
        <w:rPr>
          <w:kern w:val="32"/>
          <w:szCs w:val="22"/>
          <w:lang w:val="en-GB"/>
        </w:rPr>
        <w:t xml:space="preserve"> in the third column from the right</w:t>
      </w:r>
      <w:r w:rsidRPr="000E1A5F">
        <w:rPr>
          <w:kern w:val="32"/>
          <w:szCs w:val="22"/>
          <w:lang w:val="en-GB"/>
        </w:rPr>
        <w:t xml:space="preserve"> on the plume height control panel (figure 10)</w:t>
      </w:r>
      <w:r w:rsidR="0053310C" w:rsidRPr="000E1A5F">
        <w:rPr>
          <w:kern w:val="32"/>
          <w:szCs w:val="22"/>
          <w:lang w:val="en-GB"/>
        </w:rPr>
        <w:t>, labelled</w:t>
      </w:r>
      <w:r w:rsidR="003C1E60" w:rsidRPr="000E1A5F">
        <w:rPr>
          <w:kern w:val="32"/>
          <w:szCs w:val="22"/>
          <w:lang w:val="en-GB"/>
        </w:rPr>
        <w:t xml:space="preserve"> “</w:t>
      </w:r>
      <w:r w:rsidR="003C1E60" w:rsidRPr="000E1A5F">
        <w:rPr>
          <w:b/>
          <w:kern w:val="32"/>
          <w:szCs w:val="22"/>
          <w:lang w:val="en-GB"/>
        </w:rPr>
        <w:t>visibility</w:t>
      </w:r>
      <w:r w:rsidR="003C1E60" w:rsidRPr="000E1A5F">
        <w:rPr>
          <w:kern w:val="32"/>
          <w:szCs w:val="22"/>
          <w:lang w:val="en-GB"/>
        </w:rPr>
        <w:t xml:space="preserve">”. Plume height information obtained from the </w:t>
      </w:r>
      <w:r w:rsidR="00F856EC" w:rsidRPr="000E1A5F">
        <w:rPr>
          <w:kern w:val="32"/>
          <w:szCs w:val="22"/>
          <w:lang w:val="en-GB"/>
        </w:rPr>
        <w:t>web</w:t>
      </w:r>
      <w:r w:rsidR="003C1E60" w:rsidRPr="000E1A5F">
        <w:rPr>
          <w:kern w:val="32"/>
          <w:szCs w:val="22"/>
          <w:lang w:val="en-GB"/>
        </w:rPr>
        <w:t xml:space="preserve"> cameras are assigned a quality factor which is linked to the visibility, as </w:t>
      </w:r>
      <w:r w:rsidR="0053310C" w:rsidRPr="000E1A5F">
        <w:rPr>
          <w:kern w:val="32"/>
          <w:szCs w:val="22"/>
          <w:lang w:val="en-GB"/>
        </w:rPr>
        <w:t>shown</w:t>
      </w:r>
      <w:r w:rsidR="003C1E60" w:rsidRPr="000E1A5F">
        <w:rPr>
          <w:kern w:val="32"/>
          <w:szCs w:val="22"/>
          <w:lang w:val="en-GB"/>
        </w:rPr>
        <w:t xml:space="preserve"> in Table 6.</w:t>
      </w:r>
    </w:p>
    <w:p w14:paraId="034E60EE" w14:textId="77777777" w:rsidR="003C1E60" w:rsidRPr="000E1A5F" w:rsidRDefault="003C1E60" w:rsidP="00A03DB5">
      <w:pPr>
        <w:rPr>
          <w:kern w:val="32"/>
          <w:szCs w:val="22"/>
          <w:lang w:val="en-GB"/>
        </w:rPr>
      </w:pPr>
    </w:p>
    <w:p w14:paraId="40C01D6E" w14:textId="4CF790E7" w:rsidR="003C1E60" w:rsidRPr="000E1A5F" w:rsidRDefault="007E4CE0" w:rsidP="007E4CE0">
      <w:pPr>
        <w:jc w:val="center"/>
        <w:rPr>
          <w:rFonts w:asciiTheme="minorHAnsi" w:hAnsiTheme="minorHAnsi"/>
          <w:kern w:val="32"/>
          <w:szCs w:val="22"/>
          <w:lang w:val="en-GB"/>
        </w:rPr>
      </w:pPr>
      <w:r w:rsidRPr="000E1A5F">
        <w:rPr>
          <w:rFonts w:asciiTheme="minorHAnsi" w:hAnsiTheme="minorHAnsi"/>
          <w:kern w:val="32"/>
          <w:szCs w:val="22"/>
          <w:lang w:val="en-GB"/>
        </w:rPr>
        <w:t xml:space="preserve">Table </w:t>
      </w:r>
      <w:ins w:id="1367" w:author="Dioguardi, Fabio" w:date="2019-01-21T17:10:00Z">
        <w:r w:rsidR="00DA2ED3">
          <w:rPr>
            <w:rFonts w:asciiTheme="minorHAnsi" w:hAnsiTheme="minorHAnsi"/>
            <w:kern w:val="32"/>
            <w:szCs w:val="22"/>
            <w:lang w:val="en-GB"/>
          </w:rPr>
          <w:t>5</w:t>
        </w:r>
      </w:ins>
      <w:del w:id="1368" w:author="Dioguardi, Fabio" w:date="2019-01-21T17:10:00Z">
        <w:r w:rsidRPr="000E1A5F" w:rsidDel="00DA2ED3">
          <w:rPr>
            <w:rFonts w:asciiTheme="minorHAnsi" w:hAnsiTheme="minorHAnsi"/>
            <w:kern w:val="32"/>
            <w:szCs w:val="22"/>
            <w:lang w:val="en-GB"/>
          </w:rPr>
          <w:delText>6</w:delText>
        </w:r>
      </w:del>
      <w:r w:rsidRPr="000E1A5F">
        <w:rPr>
          <w:rFonts w:asciiTheme="minorHAnsi" w:hAnsiTheme="minorHAnsi"/>
          <w:kern w:val="32"/>
          <w:szCs w:val="22"/>
          <w:lang w:val="en-GB"/>
        </w:rPr>
        <w:t xml:space="preserve">: Visibility conditions and quality factors for data from </w:t>
      </w:r>
      <w:r w:rsidR="00B009C8" w:rsidRPr="000E1A5F">
        <w:rPr>
          <w:rFonts w:asciiTheme="minorHAnsi" w:hAnsiTheme="minorHAnsi"/>
          <w:kern w:val="32"/>
          <w:szCs w:val="22"/>
          <w:lang w:val="en-GB"/>
        </w:rPr>
        <w:t xml:space="preserve">FutureVolc </w:t>
      </w:r>
      <w:r w:rsidRPr="000E1A5F">
        <w:rPr>
          <w:rFonts w:asciiTheme="minorHAnsi" w:hAnsiTheme="minorHAnsi"/>
          <w:kern w:val="32"/>
          <w:szCs w:val="22"/>
          <w:lang w:val="en-GB"/>
        </w:rPr>
        <w:t>cameras</w:t>
      </w:r>
    </w:p>
    <w:tbl>
      <w:tblPr>
        <w:tblW w:w="0" w:type="auto"/>
        <w:jc w:val="center"/>
        <w:tblLook w:val="04A0" w:firstRow="1" w:lastRow="0" w:firstColumn="1" w:lastColumn="0" w:noHBand="0" w:noVBand="1"/>
      </w:tblPr>
      <w:tblGrid>
        <w:gridCol w:w="1413"/>
        <w:gridCol w:w="2976"/>
        <w:gridCol w:w="1121"/>
      </w:tblGrid>
      <w:tr w:rsidR="003C1E60" w:rsidRPr="000E1A5F" w14:paraId="5DB02FE2" w14:textId="77777777" w:rsidTr="00815645">
        <w:trPr>
          <w:jc w:val="center"/>
        </w:trPr>
        <w:tc>
          <w:tcPr>
            <w:tcW w:w="1413" w:type="dxa"/>
            <w:tcBorders>
              <w:bottom w:val="single" w:sz="12" w:space="0" w:color="auto"/>
            </w:tcBorders>
            <w:vAlign w:val="center"/>
          </w:tcPr>
          <w:p w14:paraId="2CE2BE94" w14:textId="36CBA427" w:rsidR="003C1E60" w:rsidRPr="008A62D7" w:rsidRDefault="003C1E60" w:rsidP="00815645">
            <w:pPr>
              <w:jc w:val="center"/>
              <w:rPr>
                <w:lang w:val="en-GB"/>
              </w:rPr>
            </w:pPr>
          </w:p>
        </w:tc>
        <w:tc>
          <w:tcPr>
            <w:tcW w:w="2976" w:type="dxa"/>
            <w:tcBorders>
              <w:bottom w:val="single" w:sz="12" w:space="0" w:color="auto"/>
            </w:tcBorders>
            <w:vAlign w:val="center"/>
          </w:tcPr>
          <w:p w14:paraId="0E015E55" w14:textId="77777777" w:rsidR="003C1E60" w:rsidRPr="008A62D7" w:rsidRDefault="003C1E60" w:rsidP="00815645">
            <w:pPr>
              <w:jc w:val="center"/>
              <w:rPr>
                <w:lang w:val="en-GB"/>
              </w:rPr>
            </w:pPr>
            <w:r w:rsidRPr="008A62D7">
              <w:rPr>
                <w:lang w:val="en-GB"/>
              </w:rPr>
              <w:t>displayed text</w:t>
            </w:r>
          </w:p>
        </w:tc>
        <w:tc>
          <w:tcPr>
            <w:tcW w:w="1121" w:type="dxa"/>
            <w:tcBorders>
              <w:bottom w:val="single" w:sz="12" w:space="0" w:color="auto"/>
            </w:tcBorders>
            <w:vAlign w:val="center"/>
          </w:tcPr>
          <w:p w14:paraId="658C9800" w14:textId="77777777" w:rsidR="003C1E60" w:rsidRPr="008A62D7" w:rsidRDefault="003C1E60" w:rsidP="00815645">
            <w:pPr>
              <w:jc w:val="center"/>
              <w:rPr>
                <w:lang w:val="en-GB"/>
              </w:rPr>
            </w:pPr>
            <w:r w:rsidRPr="008A62D7">
              <w:rPr>
                <w:lang w:val="en-GB"/>
              </w:rPr>
              <w:t>quality factor</w:t>
            </w:r>
          </w:p>
        </w:tc>
      </w:tr>
      <w:tr w:rsidR="003C1E60" w:rsidRPr="000E1A5F" w14:paraId="31F42D57" w14:textId="77777777" w:rsidTr="00815645">
        <w:trPr>
          <w:jc w:val="center"/>
        </w:trPr>
        <w:tc>
          <w:tcPr>
            <w:tcW w:w="1413" w:type="dxa"/>
            <w:vMerge w:val="restart"/>
            <w:tcBorders>
              <w:top w:val="single" w:sz="12" w:space="0" w:color="auto"/>
            </w:tcBorders>
            <w:vAlign w:val="center"/>
          </w:tcPr>
          <w:p w14:paraId="3E5FD365" w14:textId="2391BE96" w:rsidR="003C1E60" w:rsidRPr="008A62D7" w:rsidRDefault="00B009C8" w:rsidP="00815645">
            <w:pPr>
              <w:jc w:val="center"/>
              <w:rPr>
                <w:lang w:val="en-GB"/>
              </w:rPr>
            </w:pPr>
            <w:r w:rsidRPr="008A62D7">
              <w:rPr>
                <w:lang w:val="en-GB"/>
              </w:rPr>
              <w:t xml:space="preserve">web </w:t>
            </w:r>
            <w:r w:rsidR="003C1E60" w:rsidRPr="008A62D7">
              <w:rPr>
                <w:lang w:val="en-GB"/>
              </w:rPr>
              <w:t>cameras</w:t>
            </w:r>
          </w:p>
        </w:tc>
        <w:tc>
          <w:tcPr>
            <w:tcW w:w="2976" w:type="dxa"/>
            <w:tcBorders>
              <w:top w:val="single" w:sz="12" w:space="0" w:color="auto"/>
            </w:tcBorders>
            <w:vAlign w:val="center"/>
          </w:tcPr>
          <w:p w14:paraId="7D3DA5DA" w14:textId="6CA12E18" w:rsidR="003C1E60" w:rsidRPr="008A62D7" w:rsidRDefault="003C1E60" w:rsidP="00815645">
            <w:pPr>
              <w:jc w:val="center"/>
              <w:rPr>
                <w:color w:val="00CC00"/>
                <w:lang w:val="en-GB"/>
              </w:rPr>
            </w:pPr>
            <w:r w:rsidRPr="008A62D7">
              <w:rPr>
                <w:color w:val="00CC00"/>
                <w:lang w:val="en-GB"/>
              </w:rPr>
              <w:t>CLEAR VIEW</w:t>
            </w:r>
          </w:p>
        </w:tc>
        <w:tc>
          <w:tcPr>
            <w:tcW w:w="1121" w:type="dxa"/>
            <w:tcBorders>
              <w:top w:val="single" w:sz="12" w:space="0" w:color="auto"/>
            </w:tcBorders>
            <w:vAlign w:val="center"/>
          </w:tcPr>
          <w:p w14:paraId="41108612" w14:textId="7E723032" w:rsidR="003C1E60" w:rsidRPr="008A62D7" w:rsidRDefault="003C1E60" w:rsidP="00815645">
            <w:pPr>
              <w:jc w:val="center"/>
              <w:rPr>
                <w:lang w:val="en-GB"/>
              </w:rPr>
            </w:pPr>
            <w:r w:rsidRPr="008A62D7">
              <w:rPr>
                <w:lang w:val="en-GB"/>
              </w:rPr>
              <w:t>4</w:t>
            </w:r>
          </w:p>
        </w:tc>
      </w:tr>
      <w:tr w:rsidR="003C1E60" w:rsidRPr="000E1A5F" w14:paraId="05C72A89" w14:textId="77777777" w:rsidTr="003C1E60">
        <w:trPr>
          <w:jc w:val="center"/>
        </w:trPr>
        <w:tc>
          <w:tcPr>
            <w:tcW w:w="1413" w:type="dxa"/>
            <w:vMerge/>
            <w:vAlign w:val="center"/>
          </w:tcPr>
          <w:p w14:paraId="4B29E2EB" w14:textId="77B2410B" w:rsidR="003C1E60" w:rsidRPr="008A62D7" w:rsidRDefault="003C1E60" w:rsidP="00815645">
            <w:pPr>
              <w:jc w:val="center"/>
              <w:rPr>
                <w:lang w:val="en-GB"/>
              </w:rPr>
            </w:pPr>
          </w:p>
        </w:tc>
        <w:tc>
          <w:tcPr>
            <w:tcW w:w="2976" w:type="dxa"/>
            <w:tcBorders>
              <w:top w:val="single" w:sz="4" w:space="0" w:color="auto"/>
            </w:tcBorders>
            <w:vAlign w:val="center"/>
          </w:tcPr>
          <w:p w14:paraId="2B4C2E1C" w14:textId="7459ED75" w:rsidR="003C1E60" w:rsidRPr="008A62D7" w:rsidRDefault="003C1E60" w:rsidP="00815645">
            <w:pPr>
              <w:jc w:val="center"/>
              <w:rPr>
                <w:color w:val="00CC00"/>
                <w:lang w:val="en-GB"/>
              </w:rPr>
            </w:pPr>
            <w:r w:rsidRPr="008A62D7">
              <w:rPr>
                <w:color w:val="00642D"/>
                <w:lang w:val="en-GB"/>
              </w:rPr>
              <w:t>FAIR VISIBILITY</w:t>
            </w:r>
          </w:p>
        </w:tc>
        <w:tc>
          <w:tcPr>
            <w:tcW w:w="1121" w:type="dxa"/>
            <w:tcBorders>
              <w:top w:val="single" w:sz="4" w:space="0" w:color="auto"/>
            </w:tcBorders>
            <w:vAlign w:val="center"/>
          </w:tcPr>
          <w:p w14:paraId="2491BB32" w14:textId="77777777" w:rsidR="003C1E60" w:rsidRPr="008A62D7" w:rsidRDefault="003C1E60" w:rsidP="00815645">
            <w:pPr>
              <w:jc w:val="center"/>
              <w:rPr>
                <w:lang w:val="en-GB"/>
              </w:rPr>
            </w:pPr>
            <w:r w:rsidRPr="008A62D7">
              <w:rPr>
                <w:lang w:val="en-GB"/>
              </w:rPr>
              <w:t>3</w:t>
            </w:r>
          </w:p>
        </w:tc>
      </w:tr>
      <w:tr w:rsidR="003C1E60" w:rsidRPr="000E1A5F" w14:paraId="1AE01C7C" w14:textId="77777777" w:rsidTr="00815645">
        <w:trPr>
          <w:jc w:val="center"/>
        </w:trPr>
        <w:tc>
          <w:tcPr>
            <w:tcW w:w="1413" w:type="dxa"/>
            <w:vMerge/>
            <w:vAlign w:val="center"/>
          </w:tcPr>
          <w:p w14:paraId="44B7742E" w14:textId="77777777" w:rsidR="003C1E60" w:rsidRPr="008A62D7" w:rsidRDefault="003C1E60" w:rsidP="00815645">
            <w:pPr>
              <w:jc w:val="center"/>
              <w:rPr>
                <w:lang w:val="en-GB"/>
              </w:rPr>
            </w:pPr>
          </w:p>
        </w:tc>
        <w:tc>
          <w:tcPr>
            <w:tcW w:w="2976" w:type="dxa"/>
            <w:vAlign w:val="center"/>
          </w:tcPr>
          <w:p w14:paraId="4F165991" w14:textId="6F703FA2" w:rsidR="003C1E60" w:rsidRPr="008A62D7" w:rsidRDefault="003C1E60" w:rsidP="00815645">
            <w:pPr>
              <w:jc w:val="center"/>
              <w:rPr>
                <w:color w:val="EAB200"/>
                <w:lang w:val="en-GB"/>
              </w:rPr>
            </w:pPr>
            <w:r w:rsidRPr="008A62D7">
              <w:rPr>
                <w:color w:val="EAB200"/>
                <w:lang w:val="en-GB"/>
              </w:rPr>
              <w:t>RESTRICTED VISIBILITY</w:t>
            </w:r>
          </w:p>
        </w:tc>
        <w:tc>
          <w:tcPr>
            <w:tcW w:w="1121" w:type="dxa"/>
            <w:vAlign w:val="center"/>
          </w:tcPr>
          <w:p w14:paraId="2776FD4C" w14:textId="77777777" w:rsidR="003C1E60" w:rsidRPr="008A62D7" w:rsidRDefault="003C1E60" w:rsidP="00815645">
            <w:pPr>
              <w:jc w:val="center"/>
              <w:rPr>
                <w:lang w:val="en-GB"/>
              </w:rPr>
            </w:pPr>
            <w:r w:rsidRPr="008A62D7">
              <w:rPr>
                <w:lang w:val="en-GB"/>
              </w:rPr>
              <w:t>2</w:t>
            </w:r>
          </w:p>
        </w:tc>
      </w:tr>
      <w:tr w:rsidR="003C1E60" w:rsidRPr="000E1A5F" w14:paraId="13253EEA" w14:textId="77777777" w:rsidTr="00815645">
        <w:trPr>
          <w:jc w:val="center"/>
        </w:trPr>
        <w:tc>
          <w:tcPr>
            <w:tcW w:w="1413" w:type="dxa"/>
            <w:vMerge/>
            <w:vAlign w:val="center"/>
          </w:tcPr>
          <w:p w14:paraId="22B18CA7" w14:textId="77777777" w:rsidR="003C1E60" w:rsidRPr="008A62D7" w:rsidRDefault="003C1E60" w:rsidP="00815645">
            <w:pPr>
              <w:jc w:val="center"/>
              <w:rPr>
                <w:lang w:val="en-GB"/>
              </w:rPr>
            </w:pPr>
          </w:p>
        </w:tc>
        <w:tc>
          <w:tcPr>
            <w:tcW w:w="2976" w:type="dxa"/>
            <w:vAlign w:val="center"/>
          </w:tcPr>
          <w:p w14:paraId="58BB28E1" w14:textId="3ADADD45" w:rsidR="003C1E60" w:rsidRPr="008A62D7" w:rsidRDefault="003C1E60" w:rsidP="00815645">
            <w:pPr>
              <w:jc w:val="center"/>
              <w:rPr>
                <w:color w:val="FF6600"/>
                <w:lang w:val="en-GB"/>
              </w:rPr>
            </w:pPr>
            <w:r w:rsidRPr="008A62D7">
              <w:rPr>
                <w:color w:val="FF6600"/>
                <w:lang w:val="en-GB"/>
              </w:rPr>
              <w:t>VERY LOW VISIBILITY</w:t>
            </w:r>
          </w:p>
        </w:tc>
        <w:tc>
          <w:tcPr>
            <w:tcW w:w="1121" w:type="dxa"/>
            <w:vAlign w:val="center"/>
          </w:tcPr>
          <w:p w14:paraId="1F1C1383" w14:textId="77777777" w:rsidR="003C1E60" w:rsidRPr="008A62D7" w:rsidRDefault="003C1E60" w:rsidP="00815645">
            <w:pPr>
              <w:jc w:val="center"/>
              <w:rPr>
                <w:lang w:val="en-GB"/>
              </w:rPr>
            </w:pPr>
            <w:r w:rsidRPr="008A62D7">
              <w:rPr>
                <w:lang w:val="en-GB"/>
              </w:rPr>
              <w:t>1</w:t>
            </w:r>
          </w:p>
        </w:tc>
      </w:tr>
      <w:tr w:rsidR="003C1E60" w:rsidRPr="000E1A5F" w14:paraId="52ACFB30" w14:textId="77777777" w:rsidTr="003C1E60">
        <w:trPr>
          <w:jc w:val="center"/>
        </w:trPr>
        <w:tc>
          <w:tcPr>
            <w:tcW w:w="1413" w:type="dxa"/>
            <w:vMerge/>
            <w:vAlign w:val="center"/>
          </w:tcPr>
          <w:p w14:paraId="16EB64F0" w14:textId="77777777" w:rsidR="003C1E60" w:rsidRPr="008A62D7" w:rsidRDefault="003C1E60" w:rsidP="00815645">
            <w:pPr>
              <w:jc w:val="center"/>
              <w:rPr>
                <w:lang w:val="en-GB"/>
              </w:rPr>
            </w:pPr>
          </w:p>
        </w:tc>
        <w:tc>
          <w:tcPr>
            <w:tcW w:w="2976" w:type="dxa"/>
            <w:vAlign w:val="center"/>
          </w:tcPr>
          <w:p w14:paraId="182B97A4" w14:textId="77777777" w:rsidR="003C1E60" w:rsidRPr="008A62D7" w:rsidRDefault="003C1E60" w:rsidP="00815645">
            <w:pPr>
              <w:jc w:val="center"/>
              <w:rPr>
                <w:lang w:val="en-GB"/>
              </w:rPr>
            </w:pPr>
            <w:r w:rsidRPr="008A62D7">
              <w:rPr>
                <w:color w:val="FF0000"/>
                <w:lang w:val="en-GB"/>
              </w:rPr>
              <w:t>OUT OF RANGE</w:t>
            </w:r>
          </w:p>
        </w:tc>
        <w:tc>
          <w:tcPr>
            <w:tcW w:w="1121" w:type="dxa"/>
            <w:vAlign w:val="center"/>
          </w:tcPr>
          <w:p w14:paraId="5B652799" w14:textId="77777777" w:rsidR="003C1E60" w:rsidRPr="008A62D7" w:rsidRDefault="003C1E60" w:rsidP="00815645">
            <w:pPr>
              <w:jc w:val="center"/>
              <w:rPr>
                <w:lang w:val="en-GB"/>
              </w:rPr>
            </w:pPr>
            <w:r w:rsidRPr="008A62D7">
              <w:rPr>
                <w:lang w:val="en-GB"/>
              </w:rPr>
              <w:t>0</w:t>
            </w:r>
          </w:p>
        </w:tc>
      </w:tr>
      <w:tr w:rsidR="003C1E60" w:rsidRPr="000E1A5F" w14:paraId="0DBB522C" w14:textId="77777777" w:rsidTr="003C1E60">
        <w:trPr>
          <w:jc w:val="center"/>
        </w:trPr>
        <w:tc>
          <w:tcPr>
            <w:tcW w:w="1413" w:type="dxa"/>
            <w:vMerge/>
            <w:vAlign w:val="center"/>
          </w:tcPr>
          <w:p w14:paraId="79271190" w14:textId="77777777" w:rsidR="003C1E60" w:rsidRPr="008A62D7" w:rsidRDefault="003C1E60" w:rsidP="00815645">
            <w:pPr>
              <w:jc w:val="center"/>
              <w:rPr>
                <w:lang w:val="en-GB"/>
              </w:rPr>
            </w:pPr>
          </w:p>
        </w:tc>
        <w:tc>
          <w:tcPr>
            <w:tcW w:w="2976" w:type="dxa"/>
            <w:vAlign w:val="center"/>
          </w:tcPr>
          <w:p w14:paraId="6AD9C27D" w14:textId="5DE549F1" w:rsidR="003C1E60" w:rsidRPr="008A62D7" w:rsidRDefault="0053310C" w:rsidP="00815645">
            <w:pPr>
              <w:jc w:val="center"/>
              <w:rPr>
                <w:color w:val="FF0000"/>
                <w:lang w:val="en-GB"/>
              </w:rPr>
            </w:pPr>
            <w:r w:rsidRPr="008A62D7">
              <w:rPr>
                <w:color w:val="FF0000"/>
                <w:lang w:val="en-GB"/>
              </w:rPr>
              <w:t>OFFLINE</w:t>
            </w:r>
          </w:p>
        </w:tc>
        <w:tc>
          <w:tcPr>
            <w:tcW w:w="1121" w:type="dxa"/>
            <w:vAlign w:val="center"/>
          </w:tcPr>
          <w:p w14:paraId="3F0714F2" w14:textId="77777777" w:rsidR="003C1E60" w:rsidRPr="008A62D7" w:rsidRDefault="003C1E60" w:rsidP="00815645">
            <w:pPr>
              <w:jc w:val="center"/>
              <w:rPr>
                <w:lang w:val="en-GB"/>
              </w:rPr>
            </w:pPr>
          </w:p>
        </w:tc>
      </w:tr>
    </w:tbl>
    <w:p w14:paraId="5FD313F8" w14:textId="77777777" w:rsidR="0053310C" w:rsidRPr="000E1A5F" w:rsidRDefault="0053310C" w:rsidP="00A03DB5">
      <w:pPr>
        <w:rPr>
          <w:kern w:val="32"/>
          <w:szCs w:val="22"/>
          <w:lang w:val="en-GB"/>
        </w:rPr>
      </w:pPr>
    </w:p>
    <w:p w14:paraId="5ED356BA" w14:textId="28C0A49E" w:rsidR="0053310C" w:rsidRPr="000E1A5F" w:rsidRDefault="009F201A" w:rsidP="00A03DB5">
      <w:pPr>
        <w:rPr>
          <w:kern w:val="32"/>
          <w:szCs w:val="22"/>
          <w:lang w:val="en-GB"/>
        </w:rPr>
      </w:pPr>
      <w:r w:rsidRPr="00552368">
        <w:rPr>
          <w:kern w:val="32"/>
          <w:szCs w:val="22"/>
          <w:lang w:val="en-GB"/>
        </w:rPr>
        <w:t>Note that, i</w:t>
      </w:r>
      <w:r w:rsidR="0053310C" w:rsidRPr="00552368">
        <w:rPr>
          <w:kern w:val="32"/>
          <w:szCs w:val="22"/>
          <w:lang w:val="en-GB"/>
        </w:rPr>
        <w:t>f no data file is provided by the</w:t>
      </w:r>
      <w:r w:rsidR="00B009C8" w:rsidRPr="001E0E58">
        <w:rPr>
          <w:kern w:val="32"/>
          <w:szCs w:val="22"/>
          <w:lang w:val="en-GB"/>
        </w:rPr>
        <w:t>se</w:t>
      </w:r>
      <w:r w:rsidR="0053310C" w:rsidRPr="001E0E58">
        <w:rPr>
          <w:kern w:val="32"/>
          <w:szCs w:val="22"/>
          <w:lang w:val="en-GB"/>
        </w:rPr>
        <w:t xml:space="preserve"> </w:t>
      </w:r>
      <w:r w:rsidR="00B009C8" w:rsidRPr="001E0E58">
        <w:rPr>
          <w:kern w:val="32"/>
          <w:szCs w:val="22"/>
          <w:lang w:val="en-GB"/>
        </w:rPr>
        <w:t xml:space="preserve">web </w:t>
      </w:r>
      <w:r w:rsidR="0053310C" w:rsidRPr="00BB4E6A">
        <w:rPr>
          <w:kern w:val="32"/>
          <w:szCs w:val="22"/>
          <w:lang w:val="en-GB"/>
        </w:rPr>
        <w:t>cameras,</w:t>
      </w:r>
      <w:r w:rsidRPr="000E1A5F">
        <w:rPr>
          <w:kern w:val="32"/>
          <w:szCs w:val="22"/>
          <w:lang w:val="en-GB"/>
        </w:rPr>
        <w:t xml:space="preserve"> FIX displays </w:t>
      </w:r>
      <w:r w:rsidR="0053310C" w:rsidRPr="000E1A5F">
        <w:rPr>
          <w:kern w:val="32"/>
          <w:szCs w:val="22"/>
          <w:lang w:val="en-GB"/>
        </w:rPr>
        <w:t>“</w:t>
      </w:r>
      <w:r w:rsidR="0053310C" w:rsidRPr="000E1A5F">
        <w:rPr>
          <w:color w:val="FF0000"/>
          <w:kern w:val="32"/>
          <w:szCs w:val="22"/>
          <w:lang w:val="en-GB"/>
        </w:rPr>
        <w:t>OFFLINE</w:t>
      </w:r>
      <w:r w:rsidR="0053310C" w:rsidRPr="000E1A5F">
        <w:rPr>
          <w:kern w:val="32"/>
          <w:szCs w:val="22"/>
          <w:lang w:val="en-GB"/>
        </w:rPr>
        <w:t>”.</w:t>
      </w:r>
    </w:p>
    <w:p w14:paraId="29484AE4" w14:textId="2F0F9F65" w:rsidR="009F201A" w:rsidRPr="008A62D7" w:rsidRDefault="009F201A" w:rsidP="009F201A">
      <w:pPr>
        <w:rPr>
          <w:lang w:val="en-GB"/>
        </w:rPr>
      </w:pPr>
      <w:r w:rsidRPr="008A62D7">
        <w:rPr>
          <w:lang w:val="en-GB"/>
        </w:rPr>
        <w:t>The plume height sensor settings are saved by clicking on the button “Update settings” located at the left bottom of the window. FIX confirms the update by returning</w:t>
      </w:r>
      <w:r w:rsidR="009E7925" w:rsidRPr="008A62D7">
        <w:rPr>
          <w:lang w:val="en-GB"/>
        </w:rPr>
        <w:t xml:space="preserve"> a message</w:t>
      </w:r>
      <w:r w:rsidRPr="008A62D7">
        <w:rPr>
          <w:lang w:val="en-GB"/>
        </w:rPr>
        <w:t>:</w:t>
      </w:r>
    </w:p>
    <w:p w14:paraId="556DD369" w14:textId="77777777" w:rsidR="009F201A" w:rsidRPr="008A62D7" w:rsidRDefault="009F201A" w:rsidP="009F201A">
      <w:pPr>
        <w:jc w:val="center"/>
        <w:rPr>
          <w:lang w:val="en-GB"/>
        </w:rPr>
      </w:pPr>
      <w:r w:rsidRPr="008A62D7">
        <w:rPr>
          <w:rFonts w:ascii="Courier New" w:hAnsi="Courier New" w:cs="Courier New"/>
          <w:color w:val="006600"/>
          <w:lang w:val="en-GB"/>
        </w:rPr>
        <w:t>*** settings updated! ***</w:t>
      </w:r>
    </w:p>
    <w:p w14:paraId="484F9A3C" w14:textId="4C5B6AB2" w:rsidR="009F201A" w:rsidRPr="008A62D7" w:rsidRDefault="009F201A" w:rsidP="009F201A">
      <w:pPr>
        <w:rPr>
          <w:lang w:val="en-GB"/>
        </w:rPr>
      </w:pPr>
      <w:r w:rsidRPr="008A62D7">
        <w:rPr>
          <w:lang w:val="en-GB"/>
        </w:rPr>
        <w:t xml:space="preserve">If the window is closed without </w:t>
      </w:r>
      <w:r w:rsidR="00CD42AA" w:rsidRPr="008A62D7">
        <w:rPr>
          <w:lang w:val="en-GB"/>
        </w:rPr>
        <w:t>having clicked on</w:t>
      </w:r>
      <w:r w:rsidRPr="008A62D7">
        <w:rPr>
          <w:lang w:val="en-GB"/>
        </w:rPr>
        <w:t xml:space="preserve"> the update button any change in the entries will be discarded.</w:t>
      </w:r>
    </w:p>
    <w:p w14:paraId="3DCB20DF" w14:textId="77777777" w:rsidR="0041172B" w:rsidRPr="008A62D7" w:rsidRDefault="0041172B" w:rsidP="009F201A">
      <w:pPr>
        <w:rPr>
          <w:lang w:val="en-GB"/>
        </w:rPr>
      </w:pPr>
    </w:p>
    <w:p w14:paraId="1F32E2FE" w14:textId="77777777" w:rsidR="00FD2A67" w:rsidRPr="008A62D7" w:rsidRDefault="009F201A" w:rsidP="009F201A">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p>
    <w:p w14:paraId="30DCD0D5" w14:textId="7E3ADF18" w:rsidR="009F201A" w:rsidRPr="008A62D7" w:rsidRDefault="009F201A" w:rsidP="009F201A">
      <w:pPr>
        <w:pBdr>
          <w:top w:val="single" w:sz="4" w:space="1" w:color="auto"/>
          <w:left w:val="single" w:sz="4" w:space="4" w:color="auto"/>
          <w:bottom w:val="single" w:sz="4" w:space="1" w:color="auto"/>
          <w:right w:val="single" w:sz="4" w:space="4" w:color="auto"/>
        </w:pBdr>
        <w:rPr>
          <w:lang w:val="en-GB"/>
        </w:rPr>
      </w:pPr>
      <w:r w:rsidRPr="008A62D7">
        <w:rPr>
          <w:lang w:val="en-GB"/>
        </w:rPr>
        <w:t xml:space="preserve">Changes are only saved if confirmed by clicking </w:t>
      </w:r>
      <w:r w:rsidR="00F003E8" w:rsidRPr="008A62D7">
        <w:rPr>
          <w:lang w:val="en-GB"/>
        </w:rPr>
        <w:t>on the</w:t>
      </w:r>
      <w:r w:rsidRPr="008A62D7">
        <w:rPr>
          <w:lang w:val="en-GB"/>
        </w:rPr>
        <w:t xml:space="preserve"> “Update Settings”</w:t>
      </w:r>
      <w:r w:rsidR="00F003E8" w:rsidRPr="008A62D7">
        <w:rPr>
          <w:lang w:val="en-GB"/>
        </w:rPr>
        <w:t xml:space="preserve"> button</w:t>
      </w:r>
      <w:r w:rsidRPr="008A62D7">
        <w:rPr>
          <w:lang w:val="en-GB"/>
        </w:rPr>
        <w:t xml:space="preserve">! </w:t>
      </w:r>
    </w:p>
    <w:p w14:paraId="22443779" w14:textId="77777777" w:rsidR="009F201A" w:rsidRPr="008A62D7" w:rsidRDefault="009F201A" w:rsidP="009F201A">
      <w:pPr>
        <w:rPr>
          <w:lang w:val="en-GB"/>
        </w:rPr>
      </w:pPr>
      <w:r w:rsidRPr="008A62D7">
        <w:rPr>
          <w:lang w:val="en-GB"/>
        </w:rPr>
        <w:t xml:space="preserve"> </w:t>
      </w:r>
    </w:p>
    <w:p w14:paraId="654DDEF0" w14:textId="1A645690" w:rsidR="00CD42AA" w:rsidRPr="008A62D7" w:rsidRDefault="00CD42AA">
      <w:pPr>
        <w:rPr>
          <w:rFonts w:asciiTheme="majorHAnsi" w:eastAsiaTheme="majorEastAsia" w:hAnsiTheme="majorHAnsi" w:cstheme="majorBidi"/>
          <w:color w:val="365F91" w:themeColor="accent1" w:themeShade="BF"/>
          <w:sz w:val="26"/>
          <w:szCs w:val="26"/>
          <w:lang w:val="en-GB"/>
        </w:rPr>
      </w:pPr>
    </w:p>
    <w:p w14:paraId="273C7C26" w14:textId="480D59B9" w:rsidR="00436533" w:rsidRPr="008A62D7" w:rsidRDefault="00436533" w:rsidP="0010418F">
      <w:pPr>
        <w:pStyle w:val="Heading2"/>
        <w:rPr>
          <w:lang w:val="en-GB"/>
        </w:rPr>
      </w:pPr>
      <w:bookmarkStart w:id="1369" w:name="_Ref482446144"/>
      <w:r w:rsidRPr="008A62D7">
        <w:rPr>
          <w:lang w:val="en-GB"/>
        </w:rPr>
        <w:t xml:space="preserve"> </w:t>
      </w:r>
      <w:bookmarkStart w:id="1370" w:name="_Ref483234462"/>
      <w:bookmarkStart w:id="1371" w:name="_Toc536110898"/>
      <w:r w:rsidRPr="008A62D7">
        <w:rPr>
          <w:lang w:val="en-GB"/>
        </w:rPr>
        <w:t>“Calibration”</w:t>
      </w:r>
      <w:bookmarkEnd w:id="1369"/>
      <w:bookmarkEnd w:id="1370"/>
      <w:bookmarkEnd w:id="1371"/>
    </w:p>
    <w:p w14:paraId="15A2F277" w14:textId="77777777" w:rsidR="00436533" w:rsidRPr="008A62D7" w:rsidRDefault="00436533" w:rsidP="009F201A">
      <w:pPr>
        <w:rPr>
          <w:lang w:val="en-GB"/>
        </w:rPr>
      </w:pPr>
    </w:p>
    <w:p w14:paraId="35BBBFC6" w14:textId="43F05EBD" w:rsidR="00436533" w:rsidRPr="008A62D7" w:rsidRDefault="00436533" w:rsidP="009F201A">
      <w:pPr>
        <w:rPr>
          <w:lang w:val="en-GB"/>
        </w:rPr>
      </w:pPr>
      <w:r w:rsidRPr="008A62D7">
        <w:rPr>
          <w:lang w:val="en-GB"/>
        </w:rPr>
        <w:t>FIX offers the possibility to apply a linear correction to</w:t>
      </w:r>
      <w:r w:rsidR="009E7925" w:rsidRPr="008A62D7">
        <w:rPr>
          <w:lang w:val="en-GB"/>
        </w:rPr>
        <w:t xml:space="preserve"> the</w:t>
      </w:r>
      <w:r w:rsidRPr="008A62D7">
        <w:rPr>
          <w:lang w:val="en-GB"/>
        </w:rPr>
        <w:t xml:space="preserve"> auto-stream plume height data provided by the radar stations. This re-calibration </w:t>
      </w:r>
      <w:r w:rsidR="003F754B" w:rsidRPr="008A62D7">
        <w:rPr>
          <w:lang w:val="en-GB"/>
        </w:rPr>
        <w:t xml:space="preserve">of plume heights </w:t>
      </w:r>
      <w:r w:rsidRPr="008A62D7">
        <w:rPr>
          <w:lang w:val="en-GB"/>
        </w:rPr>
        <w:t>could become necessary if e.g. data from a radar sensor shows a systematic offset.</w:t>
      </w:r>
    </w:p>
    <w:p w14:paraId="338D9E18" w14:textId="18205A29" w:rsidR="00FD2A67" w:rsidRPr="008A62D7" w:rsidRDefault="00716D5D" w:rsidP="009F201A">
      <w:pPr>
        <w:rPr>
          <w:lang w:val="en-GB"/>
        </w:rPr>
      </w:pPr>
      <w:r w:rsidRPr="008A62D7">
        <w:rPr>
          <w:lang w:val="en-GB"/>
        </w:rPr>
        <w:t>After</w:t>
      </w:r>
      <w:r w:rsidR="003F754B" w:rsidRPr="008A62D7">
        <w:rPr>
          <w:lang w:val="en-GB"/>
        </w:rPr>
        <w:t xml:space="preserve"> opening the “calibration” menu (see </w:t>
      </w:r>
      <w:del w:id="1372" w:author="Dioguardi, Fabio" w:date="2019-01-25T16:39:00Z">
        <w:r w:rsidR="00901AD6" w:rsidRPr="008A62D7" w:rsidDel="003872C5">
          <w:rPr>
            <w:lang w:val="en-GB"/>
          </w:rPr>
          <w:fldChar w:fldCharType="begin"/>
        </w:r>
        <w:r w:rsidR="00901AD6" w:rsidRPr="008A62D7" w:rsidDel="003872C5">
          <w:rPr>
            <w:lang w:val="en-GB"/>
          </w:rPr>
          <w:delInstrText xml:space="preserve"> REF _Ref482276541 \h </w:delInstrText>
        </w:r>
        <w:r w:rsidR="00901AD6" w:rsidRPr="008A62D7" w:rsidDel="003872C5">
          <w:rPr>
            <w:lang w:val="en-GB"/>
          </w:rPr>
        </w:r>
        <w:r w:rsidR="00901AD6" w:rsidRPr="008A62D7" w:rsidDel="003872C5">
          <w:rPr>
            <w:lang w:val="en-GB"/>
          </w:rPr>
          <w:fldChar w:fldCharType="separate"/>
        </w:r>
        <w:r w:rsidR="00DE7C99" w:rsidRPr="008A62D7" w:rsidDel="003872C5">
          <w:rPr>
            <w:lang w:val="en-GB"/>
          </w:rPr>
          <w:delText xml:space="preserve">Figure </w:delText>
        </w:r>
        <w:r w:rsidR="00DE7C99" w:rsidRPr="008A62D7" w:rsidDel="003872C5">
          <w:rPr>
            <w:noProof/>
            <w:lang w:val="en-GB"/>
          </w:rPr>
          <w:delText>20</w:delText>
        </w:r>
        <w:r w:rsidR="00901AD6" w:rsidRPr="008A62D7" w:rsidDel="003872C5">
          <w:rPr>
            <w:lang w:val="en-GB"/>
          </w:rPr>
          <w:fldChar w:fldCharType="end"/>
        </w:r>
      </w:del>
      <w:ins w:id="1373" w:author="Dioguardi, Fabio" w:date="2019-01-25T16:39:00Z">
        <w:r w:rsidR="003872C5">
          <w:rPr>
            <w:lang w:val="en-GB"/>
          </w:rPr>
          <w:t>Figure 23</w:t>
        </w:r>
      </w:ins>
      <w:r w:rsidR="003F754B" w:rsidRPr="008A62D7">
        <w:rPr>
          <w:lang w:val="en-GB"/>
        </w:rPr>
        <w:t>)</w:t>
      </w:r>
      <w:r w:rsidRPr="008A62D7">
        <w:rPr>
          <w:lang w:val="en-GB"/>
        </w:rPr>
        <w:t xml:space="preserve"> by clicking </w:t>
      </w:r>
      <w:r w:rsidR="00F20F4C" w:rsidRPr="008A62D7">
        <w:rPr>
          <w:lang w:val="en-GB"/>
        </w:rPr>
        <w:t xml:space="preserve">on </w:t>
      </w:r>
      <w:r w:rsidRPr="008A62D7">
        <w:rPr>
          <w:lang w:val="en-GB"/>
        </w:rPr>
        <w:t xml:space="preserve">the “Calibration” button within the </w:t>
      </w:r>
      <w:r w:rsidR="00F20F4C" w:rsidRPr="008A62D7">
        <w:rPr>
          <w:lang w:val="en-GB"/>
        </w:rPr>
        <w:t>“</w:t>
      </w:r>
      <w:r w:rsidRPr="008A62D7">
        <w:rPr>
          <w:lang w:val="en-GB"/>
        </w:rPr>
        <w:t>FOXI control panels</w:t>
      </w:r>
      <w:r w:rsidR="00F20F4C" w:rsidRPr="008A62D7">
        <w:rPr>
          <w:lang w:val="en-GB"/>
        </w:rPr>
        <w:t>”</w:t>
      </w:r>
      <w:r w:rsidRPr="008A62D7">
        <w:rPr>
          <w:lang w:val="en-GB"/>
        </w:rPr>
        <w:t xml:space="preserve"> section </w:t>
      </w:r>
      <w:r w:rsidR="00F20F4C" w:rsidRPr="008A62D7">
        <w:rPr>
          <w:lang w:val="en-GB"/>
        </w:rPr>
        <w:t>of</w:t>
      </w:r>
      <w:r w:rsidRPr="008A62D7">
        <w:rPr>
          <w:lang w:val="en-GB"/>
        </w:rPr>
        <w:t xml:space="preserve"> the </w:t>
      </w:r>
      <w:r w:rsidR="006A363A" w:rsidRPr="008A62D7">
        <w:rPr>
          <w:lang w:val="en-GB"/>
        </w:rPr>
        <w:t>Operation Control Board</w:t>
      </w:r>
      <w:r w:rsidR="003F754B" w:rsidRPr="008A62D7">
        <w:rPr>
          <w:lang w:val="en-GB"/>
        </w:rPr>
        <w:t xml:space="preserve">, the operator can specify the </w:t>
      </w:r>
      <w:r w:rsidR="003F754B" w:rsidRPr="008A62D7">
        <w:rPr>
          <w:b/>
          <w:lang w:val="en-GB"/>
        </w:rPr>
        <w:t xml:space="preserve">offset </w:t>
      </w:r>
      <w:r w:rsidR="003F754B" w:rsidRPr="008A62D7">
        <w:rPr>
          <w:b/>
          <w:i/>
          <w:lang w:val="en-GB"/>
        </w:rPr>
        <w:t>A</w:t>
      </w:r>
      <w:r w:rsidR="003F754B" w:rsidRPr="008A62D7">
        <w:rPr>
          <w:lang w:val="en-GB"/>
        </w:rPr>
        <w:t xml:space="preserve"> (in km) and the calibration factor </w:t>
      </w:r>
      <w:r w:rsidR="003F754B" w:rsidRPr="008A62D7">
        <w:rPr>
          <w:b/>
          <w:lang w:val="en-GB"/>
        </w:rPr>
        <w:t xml:space="preserve">“cal.f.” </w:t>
      </w:r>
      <w:r w:rsidR="003F754B" w:rsidRPr="008A62D7">
        <w:rPr>
          <w:b/>
          <w:i/>
          <w:lang w:val="en-GB"/>
        </w:rPr>
        <w:t>B</w:t>
      </w:r>
      <w:r w:rsidR="003F754B" w:rsidRPr="008A62D7">
        <w:rPr>
          <w:lang w:val="en-GB"/>
        </w:rPr>
        <w:t xml:space="preserve"> for each of the </w:t>
      </w:r>
      <w:r w:rsidR="00901AD6" w:rsidRPr="008A62D7">
        <w:rPr>
          <w:lang w:val="en-GB"/>
        </w:rPr>
        <w:t xml:space="preserve">radar </w:t>
      </w:r>
      <w:r w:rsidR="003F754B" w:rsidRPr="008A62D7">
        <w:rPr>
          <w:lang w:val="en-GB"/>
        </w:rPr>
        <w:t>sensors.</w:t>
      </w:r>
      <w:r w:rsidR="00901AD6" w:rsidRPr="008A62D7">
        <w:rPr>
          <w:lang w:val="en-GB"/>
        </w:rPr>
        <w:t xml:space="preserve"> Radar sensor channels which are not assigned are marked by “n.a</w:t>
      </w:r>
      <w:del w:id="1374" w:author="Dioguardi, Fabio" w:date="2019-01-25T16:34:00Z">
        <w:r w:rsidR="00901AD6" w:rsidRPr="008A62D7" w:rsidDel="00C3180E">
          <w:rPr>
            <w:lang w:val="en-GB"/>
          </w:rPr>
          <w:delText>.</w:delText>
        </w:r>
      </w:del>
      <w:r w:rsidR="00901AD6" w:rsidRPr="008A62D7">
        <w:rPr>
          <w:lang w:val="en-GB"/>
        </w:rPr>
        <w:t>”.</w:t>
      </w:r>
      <w:del w:id="1375" w:author="Dioguardi, Fabio" w:date="2019-01-25T16:34:00Z">
        <w:r w:rsidR="00901AD6" w:rsidRPr="008A62D7" w:rsidDel="008C6E39">
          <w:rPr>
            <w:lang w:val="en-GB"/>
          </w:rPr>
          <w:delText xml:space="preserve"> </w:delText>
        </w:r>
        <w:r w:rsidR="00F20F4C" w:rsidRPr="008A62D7" w:rsidDel="008C6E39">
          <w:rPr>
            <w:lang w:val="en-GB"/>
          </w:rPr>
          <w:delText xml:space="preserve"> </w:delText>
        </w:r>
      </w:del>
    </w:p>
    <w:p w14:paraId="246C0288" w14:textId="5D4158C4" w:rsidR="00901AD6" w:rsidRDefault="00901AD6" w:rsidP="009F201A">
      <w:pPr>
        <w:rPr>
          <w:ins w:id="1376" w:author="Dioguardi, Fabio" w:date="2019-01-25T16:34:00Z"/>
          <w:lang w:val="en-GB"/>
        </w:rPr>
      </w:pPr>
    </w:p>
    <w:p w14:paraId="30C4056A" w14:textId="77777777" w:rsidR="00C3180E" w:rsidRDefault="00C3180E" w:rsidP="00C3180E">
      <w:pPr>
        <w:keepNext/>
        <w:rPr>
          <w:ins w:id="1377" w:author="Dioguardi, Fabio" w:date="2019-01-25T16:35:00Z"/>
        </w:rPr>
      </w:pPr>
      <w:ins w:id="1378" w:author="Dioguardi, Fabio" w:date="2019-01-25T16:35:00Z">
        <w:r>
          <w:rPr>
            <w:noProof/>
            <w:lang w:val="en-GB" w:eastAsia="en-GB"/>
          </w:rPr>
          <w:drawing>
            <wp:inline distT="0" distB="0" distL="0" distR="0" wp14:anchorId="60FB73EF" wp14:editId="299B6FCB">
              <wp:extent cx="1664677" cy="3903139"/>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libration0.jpg"/>
                      <pic:cNvPicPr/>
                    </pic:nvPicPr>
                    <pic:blipFill>
                      <a:blip r:embed="rId30">
                        <a:extLst>
                          <a:ext uri="{28A0092B-C50C-407E-A947-70E740481C1C}">
                            <a14:useLocalDpi xmlns:a14="http://schemas.microsoft.com/office/drawing/2010/main" val="0"/>
                          </a:ext>
                        </a:extLst>
                      </a:blip>
                      <a:stretch>
                        <a:fillRect/>
                      </a:stretch>
                    </pic:blipFill>
                    <pic:spPr>
                      <a:xfrm>
                        <a:off x="0" y="0"/>
                        <a:ext cx="1669338" cy="3914067"/>
                      </a:xfrm>
                      <a:prstGeom prst="rect">
                        <a:avLst/>
                      </a:prstGeom>
                    </pic:spPr>
                  </pic:pic>
                </a:graphicData>
              </a:graphic>
            </wp:inline>
          </w:drawing>
        </w:r>
      </w:ins>
    </w:p>
    <w:p w14:paraId="2EF74C64" w14:textId="6A1F017F" w:rsidR="00C3180E" w:rsidRPr="008A62D7" w:rsidRDefault="00C3180E" w:rsidP="00C3180E">
      <w:pPr>
        <w:pStyle w:val="Caption"/>
        <w:rPr>
          <w:lang w:val="en-GB"/>
        </w:rPr>
      </w:pPr>
      <w:ins w:id="1379" w:author="Dioguardi, Fabio" w:date="2019-01-25T16:35:00Z">
        <w:r>
          <w:t xml:space="preserve">Figure </w:t>
        </w:r>
        <w:r>
          <w:fldChar w:fldCharType="begin"/>
        </w:r>
        <w:r>
          <w:instrText xml:space="preserve"> SEQ Figure \* ARABIC </w:instrText>
        </w:r>
      </w:ins>
      <w:r>
        <w:fldChar w:fldCharType="separate"/>
      </w:r>
      <w:ins w:id="1380" w:author="Dioguardi, Fabio" w:date="2019-01-25T16:35:00Z">
        <w:r>
          <w:rPr>
            <w:noProof/>
          </w:rPr>
          <w:t>23</w:t>
        </w:r>
        <w:r>
          <w:fldChar w:fldCharType="end"/>
        </w:r>
        <w:r>
          <w:t xml:space="preserve">. </w:t>
        </w:r>
        <w:r w:rsidRPr="008A62D7">
          <w:rPr>
            <w:lang w:val="en-GB"/>
          </w:rPr>
          <w:t>Radar calibration window</w:t>
        </w:r>
      </w:ins>
    </w:p>
    <w:p w14:paraId="5A0BAB28" w14:textId="77777777" w:rsidR="00901AD6" w:rsidRPr="008A62D7" w:rsidRDefault="00901AD6" w:rsidP="00901AD6">
      <w:pPr>
        <w:keepNext/>
        <w:jc w:val="center"/>
        <w:rPr>
          <w:lang w:val="en-GB"/>
        </w:rPr>
      </w:pPr>
    </w:p>
    <w:p w14:paraId="05DA3687" w14:textId="70A8E48A" w:rsidR="00F20F4C" w:rsidRPr="008A62D7" w:rsidRDefault="00901AD6" w:rsidP="00901AD6">
      <w:pPr>
        <w:pStyle w:val="Caption"/>
        <w:jc w:val="center"/>
        <w:rPr>
          <w:lang w:val="en-GB"/>
        </w:rPr>
      </w:pPr>
      <w:bookmarkStart w:id="1381" w:name="_Ref482276541"/>
      <w:del w:id="1382" w:author="Dioguardi, Fabio" w:date="2019-01-25T16:35:00Z">
        <w:r w:rsidRPr="008A62D7" w:rsidDel="00C3180E">
          <w:rPr>
            <w:lang w:val="en-GB"/>
          </w:rPr>
          <w:delText xml:space="preserve">Figure </w:delText>
        </w:r>
        <w:r w:rsidRPr="008A62D7" w:rsidDel="00C3180E">
          <w:rPr>
            <w:lang w:val="en-GB"/>
          </w:rPr>
          <w:fldChar w:fldCharType="begin"/>
        </w:r>
        <w:r w:rsidRPr="008A62D7" w:rsidDel="00C3180E">
          <w:rPr>
            <w:lang w:val="en-GB"/>
          </w:rPr>
          <w:delInstrText xml:space="preserve"> SEQ Figure \* ARABIC </w:delInstrText>
        </w:r>
        <w:r w:rsidRPr="008A62D7" w:rsidDel="00C3180E">
          <w:rPr>
            <w:lang w:val="en-GB"/>
          </w:rPr>
          <w:fldChar w:fldCharType="separate"/>
        </w:r>
      </w:del>
      <w:del w:id="1383" w:author="Dioguardi, Fabio" w:date="2018-11-07T10:11:00Z">
        <w:r w:rsidR="00DE7C99" w:rsidRPr="008A62D7" w:rsidDel="00A3487B">
          <w:rPr>
            <w:noProof/>
            <w:lang w:val="en-GB"/>
          </w:rPr>
          <w:delText>20</w:delText>
        </w:r>
      </w:del>
      <w:del w:id="1384" w:author="Dioguardi, Fabio" w:date="2019-01-25T16:35:00Z">
        <w:r w:rsidRPr="008A62D7" w:rsidDel="00C3180E">
          <w:rPr>
            <w:lang w:val="en-GB"/>
          </w:rPr>
          <w:fldChar w:fldCharType="end"/>
        </w:r>
        <w:bookmarkEnd w:id="1381"/>
        <w:r w:rsidRPr="008A62D7" w:rsidDel="00C3180E">
          <w:rPr>
            <w:lang w:val="en-GB"/>
          </w:rPr>
          <w:delText>: Radar calibration window</w:delText>
        </w:r>
      </w:del>
    </w:p>
    <w:p w14:paraId="1F6A81CE" w14:textId="77777777" w:rsidR="00F20F4C" w:rsidRPr="008A62D7" w:rsidRDefault="00F20F4C" w:rsidP="009F201A">
      <w:pPr>
        <w:rPr>
          <w:lang w:val="en-GB"/>
        </w:rPr>
      </w:pPr>
    </w:p>
    <w:p w14:paraId="6B12F073" w14:textId="29A4EDC7" w:rsidR="00F20F4C" w:rsidRDefault="003F754B" w:rsidP="009F201A">
      <w:pPr>
        <w:rPr>
          <w:ins w:id="1385" w:author="Dioguardi, Fabio" w:date="2019-01-25T16:36:00Z"/>
          <w:lang w:val="en-GB"/>
        </w:rPr>
      </w:pPr>
      <w:r w:rsidRPr="008A62D7">
        <w:rPr>
          <w:lang w:val="en-GB"/>
        </w:rPr>
        <w:t>FOXI considers these calibration parameters when importing the plume heights of the</w:t>
      </w:r>
      <w:r w:rsidR="00F20F4C" w:rsidRPr="008A62D7">
        <w:rPr>
          <w:lang w:val="en-GB"/>
        </w:rPr>
        <w:t xml:space="preserve"> </w:t>
      </w:r>
      <w:r w:rsidR="009E7925" w:rsidRPr="008A62D7">
        <w:rPr>
          <w:lang w:val="en-GB"/>
        </w:rPr>
        <w:t xml:space="preserve">corresponding </w:t>
      </w:r>
      <w:r w:rsidRPr="008A62D7">
        <w:rPr>
          <w:lang w:val="en-GB"/>
        </w:rPr>
        <w:t xml:space="preserve">sources </w:t>
      </w:r>
      <w:r w:rsidR="00F20F4C" w:rsidRPr="008A62D7">
        <w:rPr>
          <w:lang w:val="en-GB"/>
        </w:rPr>
        <w:t>via</w:t>
      </w:r>
      <w:r w:rsidRPr="008A62D7">
        <w:rPr>
          <w:lang w:val="en-GB"/>
        </w:rPr>
        <w:t xml:space="preserve"> </w:t>
      </w:r>
      <w:r w:rsidR="00F20F4C" w:rsidRPr="008A62D7">
        <w:rPr>
          <w:lang w:val="en-GB"/>
        </w:rPr>
        <w:t>an</w:t>
      </w:r>
      <w:r w:rsidRPr="008A62D7">
        <w:rPr>
          <w:lang w:val="en-GB"/>
        </w:rPr>
        <w:t xml:space="preserve"> auto-stream channel</w:t>
      </w:r>
      <w:r w:rsidR="00F20F4C" w:rsidRPr="008A62D7">
        <w:rPr>
          <w:lang w:val="en-GB"/>
        </w:rPr>
        <w:t xml:space="preserve"> </w:t>
      </w:r>
      <w:r w:rsidR="00CD42AA" w:rsidRPr="008A62D7">
        <w:rPr>
          <w:lang w:val="en-GB"/>
        </w:rPr>
        <w:t xml:space="preserve">by </w:t>
      </w:r>
      <w:r w:rsidR="00F20F4C" w:rsidRPr="008A62D7">
        <w:rPr>
          <w:lang w:val="en-GB"/>
        </w:rPr>
        <w:t>appl</w:t>
      </w:r>
      <w:r w:rsidR="00CD42AA" w:rsidRPr="008A62D7">
        <w:rPr>
          <w:lang w:val="en-GB"/>
        </w:rPr>
        <w:t>ying</w:t>
      </w:r>
      <w:r w:rsidRPr="008A62D7">
        <w:rPr>
          <w:lang w:val="en-GB"/>
        </w:rPr>
        <w:t xml:space="preserve"> </w:t>
      </w: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479"/>
        <w:gridCol w:w="2568"/>
      </w:tblGrid>
      <w:tr w:rsidR="00C3180E" w14:paraId="0CABD56E" w14:textId="77777777" w:rsidTr="00540C09">
        <w:trPr>
          <w:ins w:id="1386" w:author="Dioguardi, Fabio" w:date="2019-01-25T16:36:00Z"/>
        </w:trPr>
        <w:tc>
          <w:tcPr>
            <w:tcW w:w="2263" w:type="dxa"/>
          </w:tcPr>
          <w:p w14:paraId="370B6146" w14:textId="77777777" w:rsidR="00C3180E" w:rsidRDefault="00C3180E" w:rsidP="00540C09">
            <w:pPr>
              <w:rPr>
                <w:ins w:id="1387" w:author="Dioguardi, Fabio" w:date="2019-01-25T16:36:00Z"/>
                <w:rFonts w:eastAsiaTheme="minorEastAsia"/>
                <w:szCs w:val="22"/>
                <w:lang w:val="en-GB"/>
              </w:rPr>
            </w:pPr>
          </w:p>
        </w:tc>
        <w:tc>
          <w:tcPr>
            <w:tcW w:w="3479" w:type="dxa"/>
          </w:tcPr>
          <w:p w14:paraId="4A9F9611" w14:textId="09BD3C05" w:rsidR="00C3180E" w:rsidRPr="00094421" w:rsidRDefault="00C375C8" w:rsidP="00C375C8">
            <w:pPr>
              <w:rPr>
                <w:ins w:id="1388" w:author="Dioguardi, Fabio" w:date="2019-01-25T16:36:00Z"/>
                <w:rFonts w:eastAsiaTheme="minorEastAsia"/>
                <w:szCs w:val="22"/>
                <w:lang w:val="en-GB"/>
              </w:rPr>
            </w:pPr>
            <m:oMathPara>
              <m:oMath>
                <m:sSub>
                  <m:sSubPr>
                    <m:ctrlPr>
                      <w:ins w:id="1389" w:author="Dioguardi, Fabio" w:date="2019-01-25T16:36:00Z">
                        <w:rPr>
                          <w:rFonts w:ascii="Cambria Math" w:eastAsiaTheme="minorEastAsia" w:hAnsi="Cambria Math"/>
                          <w:i/>
                          <w:szCs w:val="22"/>
                          <w:lang w:val="en-GB"/>
                        </w:rPr>
                      </w:ins>
                    </m:ctrlPr>
                  </m:sSubPr>
                  <m:e>
                    <m:r>
                      <w:ins w:id="1390" w:author="Dioguardi, Fabio" w:date="2019-01-25T16:36:00Z">
                        <w:rPr>
                          <w:rFonts w:ascii="Cambria Math" w:eastAsiaTheme="minorEastAsia" w:hAnsi="Cambria Math"/>
                          <w:szCs w:val="22"/>
                          <w:lang w:val="en-GB"/>
                        </w:rPr>
                        <m:t>h</m:t>
                      </w:ins>
                    </m:r>
                  </m:e>
                  <m:sub>
                    <m:r>
                      <w:ins w:id="1391" w:author="Dioguardi, Fabio" w:date="2019-01-25T16:36:00Z">
                        <w:rPr>
                          <w:rFonts w:ascii="Cambria Math" w:eastAsiaTheme="minorEastAsia" w:hAnsi="Cambria Math"/>
                          <w:szCs w:val="22"/>
                          <w:lang w:val="en-GB"/>
                        </w:rPr>
                        <m:t>cal</m:t>
                      </w:ins>
                    </m:r>
                  </m:sub>
                </m:sSub>
                <m:r>
                  <w:ins w:id="1392" w:author="Dioguardi, Fabio" w:date="2019-01-25T16:36:00Z">
                    <w:rPr>
                      <w:rFonts w:ascii="Cambria Math" w:eastAsiaTheme="minorEastAsia" w:hAnsi="Cambria Math"/>
                      <w:szCs w:val="22"/>
                      <w:lang w:val="en-GB"/>
                    </w:rPr>
                    <m:t>=</m:t>
                  </w:ins>
                </m:r>
                <m:r>
                  <w:ins w:id="1393" w:author="Dioguardi, Fabio" w:date="2019-01-25T16:36:00Z">
                    <w:rPr>
                      <w:rFonts w:ascii="Cambria Math" w:eastAsiaTheme="minorEastAsia" w:hAnsi="Cambria Math"/>
                      <w:szCs w:val="22"/>
                      <w:lang w:val="en-GB"/>
                    </w:rPr>
                    <m:t>A+Bh</m:t>
                  </w:ins>
                </m:r>
              </m:oMath>
            </m:oMathPara>
          </w:p>
        </w:tc>
        <w:tc>
          <w:tcPr>
            <w:tcW w:w="2568" w:type="dxa"/>
            <w:vAlign w:val="center"/>
          </w:tcPr>
          <w:p w14:paraId="674CE9A2" w14:textId="7C79A3AA" w:rsidR="00C3180E" w:rsidRDefault="00C3180E" w:rsidP="00540C09">
            <w:pPr>
              <w:jc w:val="right"/>
              <w:rPr>
                <w:ins w:id="1394" w:author="Dioguardi, Fabio" w:date="2019-01-25T16:36:00Z"/>
                <w:rFonts w:eastAsiaTheme="minorEastAsia"/>
                <w:szCs w:val="22"/>
                <w:lang w:val="en-GB"/>
              </w:rPr>
            </w:pPr>
            <w:ins w:id="1395" w:author="Dioguardi, Fabio" w:date="2019-01-25T16:36:00Z">
              <w:r>
                <w:rPr>
                  <w:rFonts w:eastAsiaTheme="minorEastAsia"/>
                  <w:szCs w:val="22"/>
                  <w:lang w:val="en-GB"/>
                </w:rPr>
                <w:t>(1</w:t>
              </w:r>
              <w:r>
                <w:rPr>
                  <w:rFonts w:eastAsiaTheme="minorEastAsia"/>
                  <w:szCs w:val="22"/>
                  <w:lang w:val="en-GB"/>
                </w:rPr>
                <w:t>)</w:t>
              </w:r>
            </w:ins>
          </w:p>
        </w:tc>
      </w:tr>
    </w:tbl>
    <w:p w14:paraId="3742AA89" w14:textId="0497DAA1" w:rsidR="00C3180E" w:rsidRPr="008A62D7" w:rsidDel="00C3180E" w:rsidRDefault="00C3180E" w:rsidP="009F201A">
      <w:pPr>
        <w:rPr>
          <w:del w:id="1396" w:author="Dioguardi, Fabio" w:date="2019-01-25T16:36:00Z"/>
          <w:lang w:val="en-GB"/>
        </w:rPr>
      </w:pPr>
    </w:p>
    <w:p w14:paraId="22FDBC8F" w14:textId="50AAFE19" w:rsidR="00CD42AA" w:rsidRPr="008A62D7" w:rsidDel="00C3180E" w:rsidRDefault="00CD42AA" w:rsidP="00CD42AA">
      <w:pPr>
        <w:ind w:left="3600"/>
        <w:rPr>
          <w:del w:id="1397" w:author="Dioguardi, Fabio" w:date="2019-01-25T16:36:00Z"/>
          <w:lang w:val="en-GB"/>
        </w:rPr>
      </w:pPr>
      <w:del w:id="1398" w:author="Dioguardi, Fabio" w:date="2019-01-25T16:36:00Z">
        <w:r w:rsidRPr="008A62D7" w:rsidDel="00C3180E">
          <w:rPr>
            <w:lang w:val="en-GB"/>
          </w:rPr>
          <w:delText xml:space="preserve"> </w:delText>
        </w:r>
        <w:r w:rsidRPr="008A62D7" w:rsidDel="00C3180E">
          <w:rPr>
            <w:lang w:val="en-GB"/>
          </w:rPr>
          <w:tab/>
        </w:r>
        <w:r w:rsidRPr="008A62D7" w:rsidDel="00C3180E">
          <w:rPr>
            <w:lang w:val="en-GB"/>
          </w:rPr>
          <w:tab/>
        </w:r>
        <w:r w:rsidRPr="008A62D7" w:rsidDel="00C3180E">
          <w:rPr>
            <w:lang w:val="en-GB"/>
          </w:rPr>
          <w:tab/>
        </w:r>
        <w:r w:rsidRPr="008A62D7" w:rsidDel="00C3180E">
          <w:rPr>
            <w:lang w:val="en-GB"/>
          </w:rPr>
          <w:tab/>
          <w:delText>(1)</w:delText>
        </w:r>
      </w:del>
    </w:p>
    <w:p w14:paraId="559E22C7" w14:textId="1DA35A1D" w:rsidR="009F201A" w:rsidRPr="008A62D7" w:rsidRDefault="00CD42AA" w:rsidP="00A03DB5">
      <w:pPr>
        <w:rPr>
          <w:lang w:val="en-GB"/>
        </w:rPr>
      </w:pPr>
      <w:r w:rsidRPr="008A62D7">
        <w:rPr>
          <w:lang w:val="en-GB"/>
        </w:rPr>
        <w:t xml:space="preserve">where </w:t>
      </w:r>
      <w:r w:rsidRPr="008A62D7">
        <w:rPr>
          <w:i/>
          <w:lang w:val="en-GB"/>
        </w:rPr>
        <w:t>H</w:t>
      </w:r>
      <w:r w:rsidRPr="008A62D7">
        <w:rPr>
          <w:lang w:val="en-GB"/>
        </w:rPr>
        <w:t xml:space="preserve"> and </w:t>
      </w:r>
      <w:r w:rsidRPr="008A62D7">
        <w:rPr>
          <w:i/>
          <w:lang w:val="en-GB"/>
        </w:rPr>
        <w:t>h</w:t>
      </w:r>
      <w:r w:rsidRPr="008A62D7">
        <w:rPr>
          <w:lang w:val="en-GB"/>
        </w:rPr>
        <w:t xml:space="preserve"> are the corrected and the original plume height</w:t>
      </w:r>
      <w:del w:id="1399" w:author="Dioguardi, Fabio" w:date="2019-01-25T16:39:00Z">
        <w:r w:rsidRPr="008A62D7" w:rsidDel="007831B8">
          <w:rPr>
            <w:lang w:val="en-GB"/>
          </w:rPr>
          <w:delText xml:space="preserve"> (in km)</w:delText>
        </w:r>
      </w:del>
      <w:r w:rsidRPr="008A62D7">
        <w:rPr>
          <w:lang w:val="en-GB"/>
        </w:rPr>
        <w:t xml:space="preserve">, respectively. If the calibration parameters </w:t>
      </w:r>
      <w:r w:rsidRPr="008A62D7">
        <w:rPr>
          <w:i/>
          <w:lang w:val="en-GB"/>
        </w:rPr>
        <w:t>A</w:t>
      </w:r>
      <w:r w:rsidRPr="008A62D7">
        <w:rPr>
          <w:lang w:val="en-GB"/>
        </w:rPr>
        <w:t xml:space="preserve"> and </w:t>
      </w:r>
      <w:r w:rsidRPr="008A62D7">
        <w:rPr>
          <w:i/>
          <w:lang w:val="en-GB"/>
        </w:rPr>
        <w:t>B</w:t>
      </w:r>
      <w:r w:rsidRPr="008A62D7">
        <w:rPr>
          <w:lang w:val="en-GB"/>
        </w:rPr>
        <w:t xml:space="preserve"> have not been assigned, the default values are </w:t>
      </w:r>
      <w:r w:rsidR="00DB4FB9" w:rsidRPr="008A62D7">
        <w:rPr>
          <w:lang w:val="en-GB"/>
        </w:rPr>
        <w:t>initialized</w:t>
      </w:r>
      <w:r w:rsidRPr="008A62D7">
        <w:rPr>
          <w:lang w:val="en-GB"/>
        </w:rPr>
        <w:t xml:space="preserve"> to 0</w:t>
      </w:r>
      <w:r w:rsidR="00DB4FB9" w:rsidRPr="008A62D7">
        <w:rPr>
          <w:lang w:val="en-GB"/>
        </w:rPr>
        <w:t xml:space="preserve"> </w:t>
      </w:r>
      <w:r w:rsidRPr="008A62D7">
        <w:rPr>
          <w:lang w:val="en-GB"/>
        </w:rPr>
        <w:t xml:space="preserve">km and 1, respectively. </w:t>
      </w:r>
      <w:r w:rsidR="003F754B" w:rsidRPr="008A62D7">
        <w:rPr>
          <w:lang w:val="en-GB"/>
        </w:rPr>
        <w:t xml:space="preserve">Note that the manual input channels </w:t>
      </w:r>
      <w:r w:rsidRPr="008A62D7">
        <w:rPr>
          <w:lang w:val="en-GB"/>
        </w:rPr>
        <w:t>are</w:t>
      </w:r>
      <w:r w:rsidR="003F754B" w:rsidRPr="008A62D7">
        <w:rPr>
          <w:lang w:val="en-GB"/>
        </w:rPr>
        <w:t xml:space="preserve"> not </w:t>
      </w:r>
      <w:r w:rsidR="00F20F4C" w:rsidRPr="008A62D7">
        <w:rPr>
          <w:lang w:val="en-GB"/>
        </w:rPr>
        <w:t>affected</w:t>
      </w:r>
      <w:r w:rsidRPr="008A62D7">
        <w:rPr>
          <w:lang w:val="en-GB"/>
        </w:rPr>
        <w:t xml:space="preserve"> by these calibrations</w:t>
      </w:r>
      <w:r w:rsidR="00DB4FB9" w:rsidRPr="008A62D7">
        <w:rPr>
          <w:lang w:val="en-GB"/>
        </w:rPr>
        <w:t>.</w:t>
      </w:r>
      <w:r w:rsidR="00F20F4C" w:rsidRPr="008A62D7">
        <w:rPr>
          <w:lang w:val="en-GB"/>
        </w:rPr>
        <w:t xml:space="preserve"> </w:t>
      </w:r>
    </w:p>
    <w:p w14:paraId="5836050E" w14:textId="73CE55BA" w:rsidR="000B0194" w:rsidRPr="008A62D7" w:rsidRDefault="00CD42AA" w:rsidP="000B0194">
      <w:pPr>
        <w:rPr>
          <w:lang w:val="en-GB"/>
        </w:rPr>
      </w:pPr>
      <w:r w:rsidRPr="008A62D7">
        <w:rPr>
          <w:lang w:val="en-GB"/>
        </w:rPr>
        <w:t xml:space="preserve">The calibration parameter settings are saved by clicking on the “Confirm” </w:t>
      </w:r>
      <w:r w:rsidR="009F2905" w:rsidRPr="008A62D7">
        <w:rPr>
          <w:lang w:val="en-GB"/>
        </w:rPr>
        <w:t xml:space="preserve">button </w:t>
      </w:r>
      <w:r w:rsidRPr="008A62D7">
        <w:rPr>
          <w:lang w:val="en-GB"/>
        </w:rPr>
        <w:t>located at the bottom of the menu.</w:t>
      </w:r>
      <w:r w:rsidR="000B0194" w:rsidRPr="008A62D7">
        <w:rPr>
          <w:lang w:val="en-GB"/>
        </w:rPr>
        <w:t xml:space="preserve"> FIX confirms the update by returning a list of the updated parameters. For example:</w:t>
      </w:r>
    </w:p>
    <w:p w14:paraId="7FF5F6BC" w14:textId="56B6D58F"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ISKEF offset (A): 0.5</w:t>
      </w:r>
    </w:p>
    <w:p w14:paraId="1A078B53"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ISKEF cal.factor (B): 1.0</w:t>
      </w:r>
    </w:p>
    <w:p w14:paraId="2E78C0E7"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lastRenderedPageBreak/>
        <w:t>ISEGS offset (A): 0.0</w:t>
      </w:r>
    </w:p>
    <w:p w14:paraId="698D17E9"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ISEGS cal.factor (B): 1.0</w:t>
      </w:r>
    </w:p>
    <w:p w14:paraId="64DB361C"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ISX1 offset (A): 0.0</w:t>
      </w:r>
    </w:p>
    <w:p w14:paraId="48B7C2A9"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ISX1 cal.factor (B): 1.0</w:t>
      </w:r>
    </w:p>
    <w:p w14:paraId="4CB3BC37"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ISX2 offset (A): 0.0</w:t>
      </w:r>
    </w:p>
    <w:p w14:paraId="26485642"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ISX2 cal.factor (B): 1.0</w:t>
      </w:r>
    </w:p>
    <w:p w14:paraId="627B79BD" w14:textId="156E1E3A" w:rsidR="000B0194" w:rsidRPr="008A62D7" w:rsidRDefault="000B0194" w:rsidP="000B0194">
      <w:pPr>
        <w:ind w:left="2880"/>
        <w:rPr>
          <w:lang w:val="en-GB"/>
        </w:rPr>
      </w:pPr>
      <w:r w:rsidRPr="008A62D7">
        <w:rPr>
          <w:rFonts w:ascii="Courier New" w:hAnsi="Courier New" w:cs="Courier New"/>
          <w:color w:val="006600"/>
          <w:lang w:val="en-GB"/>
        </w:rPr>
        <w:t>*** settings updated! ***</w:t>
      </w:r>
    </w:p>
    <w:p w14:paraId="2885494B" w14:textId="6CEABD16" w:rsidR="00CD42AA" w:rsidRPr="008A62D7" w:rsidRDefault="00CD42AA" w:rsidP="00CD42AA">
      <w:pPr>
        <w:rPr>
          <w:lang w:val="en-GB"/>
        </w:rPr>
      </w:pPr>
      <w:r w:rsidRPr="008A62D7">
        <w:rPr>
          <w:lang w:val="en-GB"/>
        </w:rPr>
        <w:t>If the window is closed without having clicked the “Confirm” button, any change in the entries will be discarded.</w:t>
      </w:r>
    </w:p>
    <w:p w14:paraId="1C598E4D" w14:textId="351A1139" w:rsidR="00CD42AA" w:rsidRPr="008A62D7" w:rsidRDefault="00CD42AA" w:rsidP="00CD42AA">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Changes are only saved </w:t>
      </w:r>
      <w:r w:rsidR="000B0194" w:rsidRPr="008A62D7">
        <w:rPr>
          <w:lang w:val="en-GB"/>
        </w:rPr>
        <w:t>when</w:t>
      </w:r>
      <w:r w:rsidRPr="008A62D7">
        <w:rPr>
          <w:lang w:val="en-GB"/>
        </w:rPr>
        <w:t xml:space="preserve"> </w:t>
      </w:r>
      <w:r w:rsidR="000B0194" w:rsidRPr="008A62D7">
        <w:rPr>
          <w:lang w:val="en-GB"/>
        </w:rPr>
        <w:t>having</w:t>
      </w:r>
      <w:r w:rsidRPr="008A62D7">
        <w:rPr>
          <w:lang w:val="en-GB"/>
        </w:rPr>
        <w:t xml:space="preserve"> click</w:t>
      </w:r>
      <w:r w:rsidR="000B0194" w:rsidRPr="008A62D7">
        <w:rPr>
          <w:lang w:val="en-GB"/>
        </w:rPr>
        <w:t>ed</w:t>
      </w:r>
      <w:r w:rsidRPr="008A62D7">
        <w:rPr>
          <w:lang w:val="en-GB"/>
        </w:rPr>
        <w:t xml:space="preserve"> the “</w:t>
      </w:r>
      <w:r w:rsidR="00F003E8" w:rsidRPr="008A62D7">
        <w:rPr>
          <w:lang w:val="en-GB"/>
        </w:rPr>
        <w:t>Confirm</w:t>
      </w:r>
      <w:r w:rsidRPr="008A62D7">
        <w:rPr>
          <w:lang w:val="en-GB"/>
        </w:rPr>
        <w:t xml:space="preserve">” </w:t>
      </w:r>
      <w:r w:rsidR="00F003E8" w:rsidRPr="008A62D7">
        <w:rPr>
          <w:lang w:val="en-GB"/>
        </w:rPr>
        <w:t>button</w:t>
      </w:r>
      <w:r w:rsidRPr="008A62D7">
        <w:rPr>
          <w:lang w:val="en-GB"/>
        </w:rPr>
        <w:t xml:space="preserve">! </w:t>
      </w:r>
    </w:p>
    <w:p w14:paraId="4504B41A" w14:textId="0794B2CB" w:rsidR="00F003E8" w:rsidRPr="008A62D7" w:rsidRDefault="00F003E8">
      <w:pPr>
        <w:rPr>
          <w:lang w:val="en-GB"/>
        </w:rPr>
      </w:pPr>
    </w:p>
    <w:p w14:paraId="0A7E802B" w14:textId="4337E17D" w:rsidR="00CD42AA" w:rsidRPr="008A62D7" w:rsidRDefault="00CD42AA" w:rsidP="0010418F">
      <w:pPr>
        <w:pStyle w:val="Heading2"/>
        <w:rPr>
          <w:lang w:val="en-GB"/>
        </w:rPr>
      </w:pPr>
      <w:bookmarkStart w:id="1400" w:name="_Ref482539780"/>
      <w:r w:rsidRPr="008A62D7">
        <w:rPr>
          <w:lang w:val="en-GB"/>
        </w:rPr>
        <w:t xml:space="preserve"> </w:t>
      </w:r>
      <w:bookmarkStart w:id="1401" w:name="_Ref483234743"/>
      <w:bookmarkStart w:id="1402" w:name="_Ref483235223"/>
      <w:bookmarkStart w:id="1403" w:name="_Toc536110899"/>
      <w:r w:rsidRPr="008A62D7">
        <w:rPr>
          <w:lang w:val="en-GB"/>
        </w:rPr>
        <w:t>“</w:t>
      </w:r>
      <w:r w:rsidR="005A1769" w:rsidRPr="008A62D7">
        <w:rPr>
          <w:lang w:val="en-GB"/>
        </w:rPr>
        <w:t>Analysis Mode</w:t>
      </w:r>
      <w:r w:rsidRPr="008A62D7">
        <w:rPr>
          <w:lang w:val="en-GB"/>
        </w:rPr>
        <w:t>”</w:t>
      </w:r>
      <w:bookmarkEnd w:id="1400"/>
      <w:bookmarkEnd w:id="1401"/>
      <w:bookmarkEnd w:id="1402"/>
      <w:bookmarkEnd w:id="1403"/>
    </w:p>
    <w:p w14:paraId="32079763" w14:textId="77777777" w:rsidR="00CD42AA" w:rsidRPr="008A62D7" w:rsidRDefault="00CD42AA" w:rsidP="00CD42AA">
      <w:pPr>
        <w:rPr>
          <w:lang w:val="en-GB"/>
        </w:rPr>
      </w:pPr>
    </w:p>
    <w:p w14:paraId="658C32D2" w14:textId="24A30A61" w:rsidR="006E42BF" w:rsidRPr="008A62D7" w:rsidRDefault="006E42BF" w:rsidP="00995525">
      <w:pPr>
        <w:rPr>
          <w:lang w:val="en-GB"/>
        </w:rPr>
      </w:pPr>
      <w:r w:rsidRPr="008A62D7">
        <w:rPr>
          <w:lang w:val="en-GB"/>
        </w:rPr>
        <w:t xml:space="preserve">In the analysis mode, the operator is provided with additional information on plume height data streams and model predictions. </w:t>
      </w:r>
      <w:r w:rsidR="00FD2A67" w:rsidRPr="008A62D7">
        <w:rPr>
          <w:lang w:val="en-GB"/>
        </w:rPr>
        <w:t xml:space="preserve">When FOXI is run in the analysis mode, </w:t>
      </w:r>
      <w:r w:rsidRPr="008A62D7">
        <w:rPr>
          <w:lang w:val="en-GB"/>
        </w:rPr>
        <w:t>eight</w:t>
      </w:r>
      <w:r w:rsidR="00995525" w:rsidRPr="008A62D7">
        <w:rPr>
          <w:lang w:val="en-GB"/>
        </w:rPr>
        <w:t xml:space="preserve"> output files are generated in addition</w:t>
      </w:r>
      <w:r w:rsidRPr="008A62D7">
        <w:rPr>
          <w:lang w:val="en-GB"/>
        </w:rPr>
        <w:t xml:space="preserve"> to the standard output</w:t>
      </w:r>
      <w:r w:rsidR="00995525" w:rsidRPr="008A62D7">
        <w:rPr>
          <w:lang w:val="en-GB"/>
        </w:rPr>
        <w:t xml:space="preserve">, listing </w:t>
      </w:r>
      <w:r w:rsidR="006546D0" w:rsidRPr="008A62D7">
        <w:rPr>
          <w:lang w:val="en-GB"/>
        </w:rPr>
        <w:t>MER</w:t>
      </w:r>
      <w:r w:rsidR="00995525" w:rsidRPr="008A62D7">
        <w:rPr>
          <w:lang w:val="en-GB"/>
        </w:rPr>
        <w:t xml:space="preserve"> results for all individual models and all selectable time bases</w:t>
      </w:r>
      <w:r w:rsidRPr="008A62D7">
        <w:rPr>
          <w:lang w:val="en-GB"/>
        </w:rPr>
        <w:t xml:space="preserve">. In addition to that, two </w:t>
      </w:r>
      <w:r w:rsidR="005F3A4C" w:rsidRPr="008A62D7">
        <w:rPr>
          <w:lang w:val="en-GB"/>
        </w:rPr>
        <w:t xml:space="preserve">extra </w:t>
      </w:r>
      <w:r w:rsidRPr="008A62D7">
        <w:rPr>
          <w:lang w:val="en-GB"/>
        </w:rPr>
        <w:t xml:space="preserve">plots are generated </w:t>
      </w:r>
      <w:r w:rsidR="005F3A4C" w:rsidRPr="008A62D7">
        <w:rPr>
          <w:lang w:val="en-GB"/>
        </w:rPr>
        <w:t>which provide</w:t>
      </w:r>
      <w:r w:rsidRPr="008A62D7">
        <w:rPr>
          <w:lang w:val="en-GB"/>
        </w:rPr>
        <w:t xml:space="preserve"> </w:t>
      </w:r>
      <w:r w:rsidR="005F3A4C" w:rsidRPr="008A62D7">
        <w:rPr>
          <w:lang w:val="en-GB"/>
        </w:rPr>
        <w:t xml:space="preserve">plume height </w:t>
      </w:r>
      <w:r w:rsidRPr="008A62D7">
        <w:rPr>
          <w:lang w:val="en-GB"/>
        </w:rPr>
        <w:t>source</w:t>
      </w:r>
      <w:r w:rsidR="005F3A4C" w:rsidRPr="008A62D7">
        <w:rPr>
          <w:lang w:val="en-GB"/>
        </w:rPr>
        <w:t xml:space="preserve"> stats </w:t>
      </w:r>
      <w:r w:rsidR="00995525" w:rsidRPr="008A62D7">
        <w:rPr>
          <w:lang w:val="en-GB"/>
        </w:rPr>
        <w:t>(</w:t>
      </w:r>
      <w:r w:rsidR="00256BC2" w:rsidRPr="008A62D7">
        <w:rPr>
          <w:lang w:val="en-GB"/>
        </w:rPr>
        <w:t xml:space="preserve">for details </w:t>
      </w:r>
      <w:r w:rsidR="00995525" w:rsidRPr="008A62D7">
        <w:rPr>
          <w:lang w:val="en-GB"/>
        </w:rPr>
        <w:t xml:space="preserve">see section </w:t>
      </w:r>
      <w:r w:rsidR="009679A1" w:rsidRPr="008A62D7">
        <w:rPr>
          <w:lang w:val="en-GB"/>
        </w:rPr>
        <w:fldChar w:fldCharType="begin"/>
      </w:r>
      <w:r w:rsidR="009679A1" w:rsidRPr="008A62D7">
        <w:rPr>
          <w:lang w:val="en-GB"/>
        </w:rPr>
        <w:instrText xml:space="preserve"> REF _Ref482276616 \r \h </w:instrText>
      </w:r>
      <w:r w:rsidR="009679A1" w:rsidRPr="008A62D7">
        <w:rPr>
          <w:lang w:val="en-GB"/>
        </w:rPr>
      </w:r>
      <w:r w:rsidR="009679A1" w:rsidRPr="008A62D7">
        <w:rPr>
          <w:lang w:val="en-GB"/>
        </w:rPr>
        <w:fldChar w:fldCharType="separate"/>
      </w:r>
      <w:r w:rsidR="00DE7C99" w:rsidRPr="008A62D7">
        <w:rPr>
          <w:lang w:val="en-GB"/>
        </w:rPr>
        <w:t>5.6.4</w:t>
      </w:r>
      <w:r w:rsidR="009679A1" w:rsidRPr="008A62D7">
        <w:rPr>
          <w:lang w:val="en-GB"/>
        </w:rPr>
        <w:fldChar w:fldCharType="end"/>
      </w:r>
      <w:r w:rsidR="00995525" w:rsidRPr="008A62D7">
        <w:rPr>
          <w:lang w:val="en-GB"/>
        </w:rPr>
        <w:t xml:space="preserve">). </w:t>
      </w:r>
    </w:p>
    <w:p w14:paraId="248B4BD9" w14:textId="2936CD55" w:rsidR="00995525" w:rsidRPr="008A62D7" w:rsidRDefault="00995525" w:rsidP="00995525">
      <w:pPr>
        <w:rPr>
          <w:lang w:val="en-GB"/>
        </w:rPr>
      </w:pPr>
      <w:r w:rsidRPr="008A62D7">
        <w:rPr>
          <w:lang w:val="en-GB"/>
        </w:rPr>
        <w:t xml:space="preserve">This mode can be activated by opening the “Analysis Mode” menu (see </w:t>
      </w:r>
      <w:del w:id="1404" w:author="Dioguardi, Fabio" w:date="2019-01-25T16:40:00Z">
        <w:r w:rsidR="00901AD6" w:rsidRPr="008A62D7" w:rsidDel="00887E86">
          <w:rPr>
            <w:lang w:val="en-GB"/>
          </w:rPr>
          <w:fldChar w:fldCharType="begin"/>
        </w:r>
        <w:r w:rsidR="00901AD6" w:rsidRPr="008A62D7" w:rsidDel="00887E86">
          <w:rPr>
            <w:lang w:val="en-GB"/>
          </w:rPr>
          <w:delInstrText xml:space="preserve"> REF _Ref482276572 \h </w:delInstrText>
        </w:r>
        <w:r w:rsidR="00901AD6" w:rsidRPr="008A62D7" w:rsidDel="00887E86">
          <w:rPr>
            <w:lang w:val="en-GB"/>
          </w:rPr>
        </w:r>
        <w:r w:rsidR="00901AD6" w:rsidRPr="008A62D7" w:rsidDel="00887E86">
          <w:rPr>
            <w:lang w:val="en-GB"/>
          </w:rPr>
          <w:fldChar w:fldCharType="separate"/>
        </w:r>
        <w:r w:rsidR="00DE7C99" w:rsidRPr="008A62D7" w:rsidDel="00887E86">
          <w:rPr>
            <w:lang w:val="en-GB"/>
          </w:rPr>
          <w:delText xml:space="preserve">Figure </w:delText>
        </w:r>
        <w:r w:rsidR="00DE7C99" w:rsidRPr="008A62D7" w:rsidDel="00887E86">
          <w:rPr>
            <w:noProof/>
            <w:lang w:val="en-GB"/>
          </w:rPr>
          <w:delText>21</w:delText>
        </w:r>
        <w:r w:rsidR="00901AD6" w:rsidRPr="008A62D7" w:rsidDel="00887E86">
          <w:rPr>
            <w:lang w:val="en-GB"/>
          </w:rPr>
          <w:fldChar w:fldCharType="end"/>
        </w:r>
      </w:del>
      <w:ins w:id="1405" w:author="Dioguardi, Fabio" w:date="2019-01-25T16:40:00Z">
        <w:r w:rsidR="00887E86">
          <w:rPr>
            <w:lang w:val="en-GB"/>
          </w:rPr>
          <w:t>Figure 24</w:t>
        </w:r>
      </w:ins>
      <w:r w:rsidRPr="008A62D7">
        <w:rPr>
          <w:lang w:val="en-GB"/>
        </w:rPr>
        <w:t>), selecting “ON” and clicking on the “Confirm” button. FIX returns</w:t>
      </w:r>
      <w:r w:rsidR="00DB4FB9" w:rsidRPr="008A62D7">
        <w:rPr>
          <w:lang w:val="en-GB"/>
        </w:rPr>
        <w:t xml:space="preserve"> the message</w:t>
      </w:r>
    </w:p>
    <w:p w14:paraId="0EE988D8" w14:textId="77777777" w:rsidR="00995525" w:rsidRPr="008A62D7" w:rsidRDefault="00995525" w:rsidP="00995525">
      <w:pPr>
        <w:jc w:val="center"/>
        <w:rPr>
          <w:lang w:val="en-GB"/>
        </w:rPr>
      </w:pPr>
      <w:r w:rsidRPr="008A62D7">
        <w:rPr>
          <w:rFonts w:ascii="Courier New" w:hAnsi="Courier New" w:cs="Courier New"/>
          <w:color w:val="006600"/>
          <w:lang w:val="en-GB"/>
        </w:rPr>
        <w:t>*** settings updated! ***</w:t>
      </w:r>
    </w:p>
    <w:p w14:paraId="3033851C" w14:textId="4B564305" w:rsidR="00995525" w:rsidRDefault="00995525" w:rsidP="00995525">
      <w:pPr>
        <w:rPr>
          <w:ins w:id="1406" w:author="Dioguardi, Fabio" w:date="2019-01-25T16:40:00Z"/>
          <w:lang w:val="en-GB"/>
        </w:rPr>
      </w:pPr>
      <w:r w:rsidRPr="008A62D7">
        <w:rPr>
          <w:lang w:val="en-GB"/>
        </w:rPr>
        <w:t>If the window is closed without having clicked on the update button any change in the entries will be discarded.</w:t>
      </w:r>
    </w:p>
    <w:p w14:paraId="4E25BAFD" w14:textId="77777777" w:rsidR="00887E86" w:rsidRDefault="007831B8" w:rsidP="00887E86">
      <w:pPr>
        <w:keepNext/>
        <w:rPr>
          <w:ins w:id="1407" w:author="Dioguardi, Fabio" w:date="2019-01-25T16:40:00Z"/>
        </w:rPr>
        <w:pPrChange w:id="1408" w:author="Dioguardi, Fabio" w:date="2019-01-25T16:40:00Z">
          <w:pPr/>
        </w:pPrChange>
      </w:pPr>
      <w:ins w:id="1409" w:author="Dioguardi, Fabio" w:date="2019-01-25T16:40:00Z">
        <w:r>
          <w:rPr>
            <w:noProof/>
            <w:lang w:val="en-GB" w:eastAsia="en-GB"/>
          </w:rPr>
          <w:drawing>
            <wp:inline distT="0" distB="0" distL="0" distR="0" wp14:anchorId="24A3FBAC" wp14:editId="41FABD31">
              <wp:extent cx="2861911" cy="16992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alysis_mode.jpg"/>
                      <pic:cNvPicPr/>
                    </pic:nvPicPr>
                    <pic:blipFill>
                      <a:blip r:embed="rId31">
                        <a:extLst>
                          <a:ext uri="{28A0092B-C50C-407E-A947-70E740481C1C}">
                            <a14:useLocalDpi xmlns:a14="http://schemas.microsoft.com/office/drawing/2010/main" val="0"/>
                          </a:ext>
                        </a:extLst>
                      </a:blip>
                      <a:stretch>
                        <a:fillRect/>
                      </a:stretch>
                    </pic:blipFill>
                    <pic:spPr>
                      <a:xfrm>
                        <a:off x="0" y="0"/>
                        <a:ext cx="2861911" cy="1699260"/>
                      </a:xfrm>
                      <a:prstGeom prst="rect">
                        <a:avLst/>
                      </a:prstGeom>
                    </pic:spPr>
                  </pic:pic>
                </a:graphicData>
              </a:graphic>
            </wp:inline>
          </w:drawing>
        </w:r>
      </w:ins>
    </w:p>
    <w:p w14:paraId="4755EA36" w14:textId="3546648F" w:rsidR="007831B8" w:rsidRPr="008A62D7" w:rsidRDefault="00887E86" w:rsidP="00887E86">
      <w:pPr>
        <w:pStyle w:val="Caption"/>
        <w:rPr>
          <w:lang w:val="en-GB"/>
        </w:rPr>
        <w:pPrChange w:id="1410" w:author="Dioguardi, Fabio" w:date="2019-01-25T16:40:00Z">
          <w:pPr/>
        </w:pPrChange>
      </w:pPr>
      <w:ins w:id="1411" w:author="Dioguardi, Fabio" w:date="2019-01-25T16:40:00Z">
        <w:r>
          <w:t xml:space="preserve">Figure </w:t>
        </w:r>
        <w:r>
          <w:fldChar w:fldCharType="begin"/>
        </w:r>
        <w:r>
          <w:instrText xml:space="preserve"> SEQ Figure \* ARABIC </w:instrText>
        </w:r>
      </w:ins>
      <w:r>
        <w:fldChar w:fldCharType="separate"/>
      </w:r>
      <w:ins w:id="1412" w:author="Dioguardi, Fabio" w:date="2019-01-25T16:40:00Z">
        <w:r>
          <w:rPr>
            <w:noProof/>
          </w:rPr>
          <w:t>24</w:t>
        </w:r>
        <w:r>
          <w:fldChar w:fldCharType="end"/>
        </w:r>
        <w:r>
          <w:t xml:space="preserve">. </w:t>
        </w:r>
        <w:r w:rsidRPr="008A62D7">
          <w:rPr>
            <w:lang w:val="en-GB"/>
          </w:rPr>
          <w:t>Analysis mode menu</w:t>
        </w:r>
      </w:ins>
    </w:p>
    <w:p w14:paraId="17A3BF88" w14:textId="77777777" w:rsidR="006D33DA" w:rsidRPr="008A62D7" w:rsidRDefault="006D33DA" w:rsidP="00995525">
      <w:pPr>
        <w:rPr>
          <w:lang w:val="en-GB"/>
        </w:rPr>
      </w:pPr>
    </w:p>
    <w:p w14:paraId="66B363DE" w14:textId="306FB369" w:rsidR="006D33DA" w:rsidRPr="008A62D7" w:rsidDel="00887E86" w:rsidRDefault="006D33DA" w:rsidP="006D33DA">
      <w:pPr>
        <w:jc w:val="center"/>
        <w:rPr>
          <w:del w:id="1413" w:author="Dioguardi, Fabio" w:date="2019-01-25T16:40:00Z"/>
          <w:lang w:val="en-GB"/>
        </w:rPr>
      </w:pPr>
    </w:p>
    <w:p w14:paraId="7FF7904E" w14:textId="1A68E5A1" w:rsidR="006D33DA" w:rsidRPr="008A62D7" w:rsidDel="00887E86" w:rsidRDefault="00901AD6" w:rsidP="00901AD6">
      <w:pPr>
        <w:pStyle w:val="Caption"/>
        <w:jc w:val="center"/>
        <w:rPr>
          <w:del w:id="1414" w:author="Dioguardi, Fabio" w:date="2019-01-25T16:40:00Z"/>
          <w:rFonts w:asciiTheme="minorHAnsi" w:hAnsiTheme="minorHAnsi"/>
          <w:lang w:val="en-GB"/>
        </w:rPr>
      </w:pPr>
      <w:bookmarkStart w:id="1415" w:name="_Ref482276572"/>
      <w:del w:id="1416" w:author="Dioguardi, Fabio" w:date="2019-01-25T16:40:00Z">
        <w:r w:rsidRPr="008A62D7" w:rsidDel="00887E86">
          <w:rPr>
            <w:lang w:val="en-GB"/>
          </w:rPr>
          <w:delText xml:space="preserve">Figure </w:delText>
        </w:r>
        <w:r w:rsidRPr="008A62D7" w:rsidDel="00887E86">
          <w:rPr>
            <w:lang w:val="en-GB"/>
          </w:rPr>
          <w:fldChar w:fldCharType="begin"/>
        </w:r>
        <w:r w:rsidRPr="008A62D7" w:rsidDel="00887E86">
          <w:rPr>
            <w:lang w:val="en-GB"/>
          </w:rPr>
          <w:delInstrText xml:space="preserve"> SEQ Figure \* ARABIC </w:delInstrText>
        </w:r>
        <w:r w:rsidRPr="008A62D7" w:rsidDel="00887E86">
          <w:rPr>
            <w:lang w:val="en-GB"/>
          </w:rPr>
          <w:fldChar w:fldCharType="separate"/>
        </w:r>
      </w:del>
      <w:del w:id="1417" w:author="Dioguardi, Fabio" w:date="2018-11-07T10:11:00Z">
        <w:r w:rsidR="00DE7C99" w:rsidRPr="008A62D7" w:rsidDel="00A3487B">
          <w:rPr>
            <w:noProof/>
            <w:lang w:val="en-GB"/>
          </w:rPr>
          <w:delText>21</w:delText>
        </w:r>
      </w:del>
      <w:del w:id="1418" w:author="Dioguardi, Fabio" w:date="2019-01-25T16:40:00Z">
        <w:r w:rsidRPr="008A62D7" w:rsidDel="00887E86">
          <w:rPr>
            <w:lang w:val="en-GB"/>
          </w:rPr>
          <w:fldChar w:fldCharType="end"/>
        </w:r>
        <w:bookmarkEnd w:id="1415"/>
        <w:r w:rsidRPr="008A62D7" w:rsidDel="00887E86">
          <w:rPr>
            <w:lang w:val="en-GB"/>
          </w:rPr>
          <w:delText>: Analysis mode menu</w:delText>
        </w:r>
      </w:del>
    </w:p>
    <w:p w14:paraId="4C273CA2" w14:textId="1CBD7A81" w:rsidR="00A34629" w:rsidRPr="008A62D7" w:rsidRDefault="00A34629" w:rsidP="00995525">
      <w:pPr>
        <w:rPr>
          <w:lang w:val="en-GB"/>
        </w:rPr>
      </w:pPr>
      <w:r w:rsidRPr="008A62D7">
        <w:rPr>
          <w:lang w:val="en-GB"/>
        </w:rPr>
        <w:t xml:space="preserve">The additional output provided in thus mode can help the operator to find the optimal settings for model weight factors and time base. </w:t>
      </w:r>
      <w:r w:rsidR="005F3A4C" w:rsidRPr="008A62D7">
        <w:rPr>
          <w:lang w:val="en-GB"/>
        </w:rPr>
        <w:t>However, it might increase the need of memory, which could potentially become an issue in long term runs.</w:t>
      </w:r>
    </w:p>
    <w:p w14:paraId="62A33F79" w14:textId="26197EE2" w:rsidR="006D33DA" w:rsidRPr="008A62D7" w:rsidRDefault="005F3A4C" w:rsidP="00995525">
      <w:pPr>
        <w:rPr>
          <w:lang w:val="en-GB"/>
        </w:rPr>
      </w:pPr>
      <w:r w:rsidRPr="008A62D7">
        <w:rPr>
          <w:lang w:val="en-GB"/>
        </w:rPr>
        <w:t>Hence</w:t>
      </w:r>
      <w:r w:rsidR="006D33DA" w:rsidRPr="008A62D7">
        <w:rPr>
          <w:lang w:val="en-GB"/>
        </w:rPr>
        <w:t>,</w:t>
      </w:r>
      <w:r w:rsidRPr="008A62D7">
        <w:rPr>
          <w:lang w:val="en-GB"/>
        </w:rPr>
        <w:t xml:space="preserve"> by default</w:t>
      </w:r>
      <w:r w:rsidR="006D33DA" w:rsidRPr="008A62D7">
        <w:rPr>
          <w:lang w:val="en-GB"/>
        </w:rPr>
        <w:t xml:space="preserve"> the analysis mode is deactivated.</w:t>
      </w:r>
    </w:p>
    <w:p w14:paraId="43865751" w14:textId="77777777" w:rsidR="00995525" w:rsidRPr="008A62D7" w:rsidRDefault="00995525" w:rsidP="00995525">
      <w:pPr>
        <w:rPr>
          <w:lang w:val="en-GB"/>
        </w:rPr>
      </w:pPr>
    </w:p>
    <w:p w14:paraId="13D09798" w14:textId="77777777" w:rsidR="00995525" w:rsidRPr="008A62D7" w:rsidRDefault="00995525" w:rsidP="00995525">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p>
    <w:p w14:paraId="44545B8A" w14:textId="70E7ADEE" w:rsidR="00995525" w:rsidRPr="008A62D7" w:rsidRDefault="00FD480C" w:rsidP="00995525">
      <w:pPr>
        <w:pBdr>
          <w:top w:val="single" w:sz="4" w:space="1" w:color="auto"/>
          <w:left w:val="single" w:sz="4" w:space="4" w:color="auto"/>
          <w:bottom w:val="single" w:sz="4" w:space="1" w:color="auto"/>
          <w:right w:val="single" w:sz="4" w:space="4" w:color="auto"/>
        </w:pBdr>
        <w:rPr>
          <w:lang w:val="en-GB"/>
        </w:rPr>
      </w:pPr>
      <w:r w:rsidRPr="008A62D7">
        <w:rPr>
          <w:lang w:val="en-GB"/>
        </w:rPr>
        <w:t xml:space="preserve">Changes are only saved when having clicked </w:t>
      </w:r>
      <w:r w:rsidR="00995525" w:rsidRPr="008A62D7">
        <w:rPr>
          <w:lang w:val="en-GB"/>
        </w:rPr>
        <w:t>on the “</w:t>
      </w:r>
      <w:r w:rsidRPr="008A62D7">
        <w:rPr>
          <w:lang w:val="en-GB"/>
        </w:rPr>
        <w:t>Confirm</w:t>
      </w:r>
      <w:r w:rsidR="00995525" w:rsidRPr="008A62D7">
        <w:rPr>
          <w:lang w:val="en-GB"/>
        </w:rPr>
        <w:t xml:space="preserve">” button! </w:t>
      </w:r>
    </w:p>
    <w:p w14:paraId="7348953F" w14:textId="77777777" w:rsidR="00995525" w:rsidRPr="008A62D7" w:rsidRDefault="00995525" w:rsidP="00995525">
      <w:pPr>
        <w:rPr>
          <w:lang w:val="en-GB"/>
        </w:rPr>
      </w:pPr>
      <w:r w:rsidRPr="008A62D7">
        <w:rPr>
          <w:lang w:val="en-GB"/>
        </w:rPr>
        <w:t xml:space="preserve"> </w:t>
      </w:r>
    </w:p>
    <w:p w14:paraId="2EA92049" w14:textId="77777777" w:rsidR="009F201A" w:rsidRPr="008A62D7" w:rsidRDefault="009F201A" w:rsidP="00A03DB5">
      <w:pPr>
        <w:rPr>
          <w:kern w:val="32"/>
          <w:szCs w:val="22"/>
          <w:lang w:val="en-GB"/>
        </w:rPr>
      </w:pPr>
    </w:p>
    <w:p w14:paraId="4B011A65" w14:textId="77777777" w:rsidR="00473886" w:rsidRPr="008A62D7" w:rsidRDefault="00473886">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328043A5" w14:textId="44F48543" w:rsidR="00A25F98" w:rsidRPr="008A62D7" w:rsidRDefault="00A25F98" w:rsidP="0010418F">
      <w:pPr>
        <w:pStyle w:val="Heading2"/>
        <w:rPr>
          <w:lang w:val="en-GB"/>
        </w:rPr>
      </w:pPr>
      <w:r w:rsidRPr="008A62D7">
        <w:rPr>
          <w:lang w:val="en-GB"/>
        </w:rPr>
        <w:lastRenderedPageBreak/>
        <w:t xml:space="preserve"> </w:t>
      </w:r>
      <w:bookmarkStart w:id="1419" w:name="_Toc536110900"/>
      <w:r w:rsidRPr="008A62D7">
        <w:rPr>
          <w:lang w:val="en-GB"/>
        </w:rPr>
        <w:t>“Set Time Base”</w:t>
      </w:r>
      <w:bookmarkEnd w:id="1419"/>
      <w:ins w:id="1420" w:author="Dioguardi, Fabio" w:date="2019-01-25T16:41:00Z">
        <w:r w:rsidR="00887E86">
          <w:rPr>
            <w:lang w:val="en-GB"/>
          </w:rPr>
          <w:t xml:space="preserve"> [FROM HERE!]</w:t>
        </w:r>
      </w:ins>
      <w:bookmarkStart w:id="1421" w:name="_GoBack"/>
      <w:bookmarkEnd w:id="1421"/>
    </w:p>
    <w:p w14:paraId="7DAFEA2D" w14:textId="77777777" w:rsidR="00A25F98" w:rsidRPr="008A62D7" w:rsidRDefault="00A25F98" w:rsidP="00A25F98">
      <w:pPr>
        <w:rPr>
          <w:lang w:val="en-GB"/>
        </w:rPr>
      </w:pPr>
    </w:p>
    <w:p w14:paraId="6CB30A97" w14:textId="1A00C340" w:rsidR="0053310C" w:rsidRPr="000E1A5F" w:rsidRDefault="00A25F98" w:rsidP="00A03DB5">
      <w:pPr>
        <w:rPr>
          <w:kern w:val="32"/>
          <w:szCs w:val="22"/>
          <w:lang w:val="en-GB"/>
        </w:rPr>
      </w:pPr>
      <w:r w:rsidRPr="000E1A5F">
        <w:rPr>
          <w:kern w:val="32"/>
          <w:szCs w:val="22"/>
          <w:lang w:val="en-GB"/>
        </w:rPr>
        <w:t xml:space="preserve">The time base is a crucial parameter </w:t>
      </w:r>
      <w:r w:rsidR="002F343E" w:rsidRPr="000E1A5F">
        <w:rPr>
          <w:kern w:val="32"/>
          <w:szCs w:val="22"/>
          <w:lang w:val="en-GB"/>
        </w:rPr>
        <w:t>for</w:t>
      </w:r>
      <w:r w:rsidRPr="00552368">
        <w:rPr>
          <w:kern w:val="32"/>
          <w:szCs w:val="22"/>
          <w:lang w:val="en-GB"/>
        </w:rPr>
        <w:t xml:space="preserve"> FOXI. It specifies the time frame </w:t>
      </w:r>
      <w:r w:rsidR="002F343E" w:rsidRPr="00552368">
        <w:rPr>
          <w:kern w:val="32"/>
          <w:szCs w:val="22"/>
          <w:lang w:val="en-GB"/>
        </w:rPr>
        <w:t xml:space="preserve">within which plume height and external MER estimates are considered for the computation for RMER </w:t>
      </w:r>
      <w:r w:rsidR="002F343E" w:rsidRPr="001E0E58">
        <w:rPr>
          <w:kern w:val="32"/>
          <w:szCs w:val="22"/>
          <w:lang w:val="en-GB"/>
        </w:rPr>
        <w:t xml:space="preserve">and FMER. The </w:t>
      </w:r>
      <w:r w:rsidR="00DB4FB9" w:rsidRPr="001E0E58">
        <w:rPr>
          <w:kern w:val="32"/>
          <w:szCs w:val="22"/>
          <w:lang w:val="en-GB"/>
        </w:rPr>
        <w:t xml:space="preserve">corresponding </w:t>
      </w:r>
      <w:r w:rsidR="002F343E" w:rsidRPr="001E0E58">
        <w:rPr>
          <w:kern w:val="32"/>
          <w:szCs w:val="22"/>
          <w:lang w:val="en-GB"/>
        </w:rPr>
        <w:t xml:space="preserve">menu </w:t>
      </w:r>
      <w:r w:rsidR="00965853" w:rsidRPr="00BB4E6A">
        <w:rPr>
          <w:kern w:val="32"/>
          <w:szCs w:val="22"/>
          <w:lang w:val="en-GB"/>
        </w:rPr>
        <w:t xml:space="preserve">is presented in </w:t>
      </w:r>
      <w:r w:rsidR="00A34629" w:rsidRPr="000E1A5F">
        <w:rPr>
          <w:kern w:val="32"/>
          <w:szCs w:val="22"/>
          <w:lang w:val="en-GB"/>
        </w:rPr>
        <w:fldChar w:fldCharType="begin"/>
      </w:r>
      <w:r w:rsidR="00A34629" w:rsidRPr="000E1A5F">
        <w:rPr>
          <w:kern w:val="32"/>
          <w:szCs w:val="22"/>
          <w:lang w:val="en-GB"/>
        </w:rPr>
        <w:instrText xml:space="preserve"> REF _Ref482277017 \h </w:instrText>
      </w:r>
      <w:r w:rsidR="00A34629" w:rsidRPr="000E1A5F">
        <w:rPr>
          <w:kern w:val="32"/>
          <w:szCs w:val="22"/>
          <w:lang w:val="en-GB"/>
        </w:rPr>
      </w:r>
      <w:r w:rsidR="00A34629" w:rsidRPr="000E1A5F">
        <w:rPr>
          <w:kern w:val="32"/>
          <w:szCs w:val="22"/>
          <w:lang w:val="en-GB"/>
        </w:rPr>
        <w:fldChar w:fldCharType="separate"/>
      </w:r>
      <w:r w:rsidR="00DE7C99" w:rsidRPr="008A62D7">
        <w:rPr>
          <w:lang w:val="en-GB"/>
        </w:rPr>
        <w:t xml:space="preserve">Figure </w:t>
      </w:r>
      <w:r w:rsidR="00DE7C99" w:rsidRPr="008A62D7">
        <w:rPr>
          <w:noProof/>
          <w:lang w:val="en-GB"/>
        </w:rPr>
        <w:t>22</w:t>
      </w:r>
      <w:r w:rsidR="00A34629" w:rsidRPr="000E1A5F">
        <w:rPr>
          <w:kern w:val="32"/>
          <w:szCs w:val="22"/>
          <w:lang w:val="en-GB"/>
        </w:rPr>
        <w:fldChar w:fldCharType="end"/>
      </w:r>
      <w:r w:rsidR="00DB4FB9" w:rsidRPr="000E1A5F">
        <w:rPr>
          <w:kern w:val="32"/>
          <w:szCs w:val="22"/>
          <w:lang w:val="en-GB"/>
        </w:rPr>
        <w:t>, which is</w:t>
      </w:r>
      <w:r w:rsidR="002F343E" w:rsidRPr="000E1A5F">
        <w:rPr>
          <w:kern w:val="32"/>
          <w:szCs w:val="22"/>
          <w:lang w:val="en-GB"/>
        </w:rPr>
        <w:t xml:space="preserve"> </w:t>
      </w:r>
      <w:r w:rsidR="00A47B4E" w:rsidRPr="00552368">
        <w:rPr>
          <w:kern w:val="32"/>
          <w:szCs w:val="22"/>
          <w:lang w:val="en-GB"/>
        </w:rPr>
        <w:t>opened</w:t>
      </w:r>
      <w:r w:rsidR="002F343E" w:rsidRPr="00552368">
        <w:rPr>
          <w:kern w:val="32"/>
          <w:szCs w:val="22"/>
          <w:lang w:val="en-GB"/>
        </w:rPr>
        <w:t xml:space="preserve"> by clicking on “Set Time Base”</w:t>
      </w:r>
      <w:r w:rsidR="00DB4FB9" w:rsidRPr="001E0E58">
        <w:rPr>
          <w:kern w:val="32"/>
          <w:szCs w:val="22"/>
          <w:lang w:val="en-GB"/>
        </w:rPr>
        <w:t xml:space="preserve"> in the FOXI operation control box (</w:t>
      </w:r>
      <w:r w:rsidR="00A34629" w:rsidRPr="000E1A5F">
        <w:rPr>
          <w:kern w:val="32"/>
          <w:szCs w:val="22"/>
          <w:lang w:val="en-GB"/>
        </w:rPr>
        <w:fldChar w:fldCharType="begin"/>
      </w:r>
      <w:r w:rsidR="00A34629" w:rsidRPr="000E1A5F">
        <w:rPr>
          <w:kern w:val="32"/>
          <w:szCs w:val="22"/>
          <w:lang w:val="en-GB"/>
        </w:rPr>
        <w:instrText xml:space="preserve"> REF _Ref482270982 \h </w:instrText>
      </w:r>
      <w:r w:rsidR="00A34629" w:rsidRPr="000E1A5F">
        <w:rPr>
          <w:kern w:val="32"/>
          <w:szCs w:val="22"/>
          <w:lang w:val="en-GB"/>
        </w:rPr>
      </w:r>
      <w:r w:rsidR="00A34629" w:rsidRPr="000E1A5F">
        <w:rPr>
          <w:kern w:val="32"/>
          <w:szCs w:val="22"/>
          <w:lang w:val="en-GB"/>
        </w:rPr>
        <w:fldChar w:fldCharType="separate"/>
      </w:r>
      <w:r w:rsidR="00DE7C99" w:rsidRPr="008A62D7">
        <w:rPr>
          <w:lang w:val="en-GB"/>
        </w:rPr>
        <w:t xml:space="preserve">Figure </w:t>
      </w:r>
      <w:r w:rsidR="00DE7C99" w:rsidRPr="008A62D7">
        <w:rPr>
          <w:noProof/>
          <w:lang w:val="en-GB"/>
        </w:rPr>
        <w:t>14</w:t>
      </w:r>
      <w:r w:rsidR="00A34629" w:rsidRPr="000E1A5F">
        <w:rPr>
          <w:kern w:val="32"/>
          <w:szCs w:val="22"/>
          <w:lang w:val="en-GB"/>
        </w:rPr>
        <w:fldChar w:fldCharType="end"/>
      </w:r>
      <w:r w:rsidR="00DB4FB9" w:rsidRPr="008A62D7">
        <w:rPr>
          <w:rFonts w:asciiTheme="minorHAnsi" w:hAnsiTheme="minorHAnsi"/>
          <w:lang w:val="en-GB"/>
        </w:rPr>
        <w:t>)</w:t>
      </w:r>
      <w:r w:rsidR="00A47B4E" w:rsidRPr="000E1A5F">
        <w:rPr>
          <w:kern w:val="32"/>
          <w:szCs w:val="22"/>
          <w:lang w:val="en-GB"/>
        </w:rPr>
        <w:t>.</w:t>
      </w:r>
    </w:p>
    <w:p w14:paraId="5F916288" w14:textId="77777777" w:rsidR="00A34629" w:rsidRPr="008A62D7" w:rsidRDefault="00A34629" w:rsidP="00A34629">
      <w:pPr>
        <w:keepNext/>
        <w:jc w:val="center"/>
        <w:rPr>
          <w:lang w:val="en-GB"/>
        </w:rPr>
      </w:pPr>
    </w:p>
    <w:p w14:paraId="0E75F6B3" w14:textId="4150505E" w:rsidR="00A47B4E" w:rsidRPr="000E1A5F" w:rsidRDefault="00A34629" w:rsidP="00A34629">
      <w:pPr>
        <w:pStyle w:val="Caption"/>
        <w:jc w:val="center"/>
        <w:rPr>
          <w:kern w:val="32"/>
          <w:szCs w:val="22"/>
          <w:lang w:val="en-GB"/>
        </w:rPr>
      </w:pPr>
      <w:bookmarkStart w:id="1422" w:name="_Ref482277017"/>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423" w:author="Dioguardi, Fabio" w:date="2018-11-07T13:54:00Z">
        <w:r w:rsidR="00F35802">
          <w:rPr>
            <w:noProof/>
            <w:lang w:val="en-GB"/>
          </w:rPr>
          <w:t>25</w:t>
        </w:r>
      </w:ins>
      <w:del w:id="1424" w:author="Dioguardi, Fabio" w:date="2018-11-07T10:11:00Z">
        <w:r w:rsidR="00DE7C99" w:rsidRPr="008A62D7" w:rsidDel="00A3487B">
          <w:rPr>
            <w:noProof/>
            <w:lang w:val="en-GB"/>
          </w:rPr>
          <w:delText>22</w:delText>
        </w:r>
      </w:del>
      <w:r w:rsidRPr="008A62D7">
        <w:rPr>
          <w:lang w:val="en-GB"/>
        </w:rPr>
        <w:fldChar w:fldCharType="end"/>
      </w:r>
      <w:bookmarkEnd w:id="1422"/>
      <w:r w:rsidRPr="008A62D7">
        <w:rPr>
          <w:lang w:val="en-GB"/>
        </w:rPr>
        <w:t>: Menu for setting the time base</w:t>
      </w:r>
    </w:p>
    <w:p w14:paraId="5E85DD4F" w14:textId="40087CB6" w:rsidR="00A47B4E" w:rsidRPr="00BB4E6A" w:rsidRDefault="00965853" w:rsidP="00A47B4E">
      <w:pPr>
        <w:rPr>
          <w:kern w:val="32"/>
          <w:szCs w:val="22"/>
          <w:lang w:val="en-GB"/>
        </w:rPr>
      </w:pPr>
      <w:r w:rsidRPr="00552368">
        <w:rPr>
          <w:kern w:val="32"/>
          <w:szCs w:val="22"/>
          <w:lang w:val="en-GB"/>
        </w:rPr>
        <w:t>The window consists only of a confirmation button and a</w:t>
      </w:r>
      <w:r w:rsidR="00A47B4E" w:rsidRPr="00552368">
        <w:rPr>
          <w:kern w:val="32"/>
          <w:szCs w:val="22"/>
          <w:lang w:val="en-GB"/>
        </w:rPr>
        <w:t xml:space="preserve"> drop down menu</w:t>
      </w:r>
      <w:r w:rsidRPr="001E0E58">
        <w:rPr>
          <w:kern w:val="32"/>
          <w:szCs w:val="22"/>
          <w:lang w:val="en-GB"/>
        </w:rPr>
        <w:t>, which</w:t>
      </w:r>
      <w:r w:rsidR="00A47B4E" w:rsidRPr="001E0E58">
        <w:rPr>
          <w:kern w:val="32"/>
          <w:szCs w:val="22"/>
          <w:lang w:val="en-GB"/>
        </w:rPr>
        <w:t xml:space="preserve"> offers five </w:t>
      </w:r>
      <w:r w:rsidR="00E57980" w:rsidRPr="001E0E58">
        <w:rPr>
          <w:kern w:val="32"/>
          <w:szCs w:val="22"/>
          <w:lang w:val="en-GB"/>
        </w:rPr>
        <w:t xml:space="preserve">time base </w:t>
      </w:r>
      <w:r w:rsidR="00A47B4E" w:rsidRPr="00BB4E6A">
        <w:rPr>
          <w:kern w:val="32"/>
          <w:szCs w:val="22"/>
          <w:lang w:val="en-GB"/>
        </w:rPr>
        <w:t>settings:</w:t>
      </w:r>
    </w:p>
    <w:p w14:paraId="22772188" w14:textId="3BE15908" w:rsidR="00A47B4E" w:rsidRPr="000E1A5F" w:rsidRDefault="0003154B" w:rsidP="001507E8">
      <w:pPr>
        <w:pStyle w:val="ListParagraph"/>
        <w:numPr>
          <w:ilvl w:val="0"/>
          <w:numId w:val="18"/>
        </w:numPr>
        <w:rPr>
          <w:b/>
          <w:kern w:val="32"/>
          <w:lang w:val="en-GB"/>
        </w:rPr>
      </w:pPr>
      <w:r w:rsidRPr="000E1A5F">
        <w:rPr>
          <w:b/>
          <w:kern w:val="32"/>
          <w:lang w:val="en-GB"/>
        </w:rPr>
        <w:t>15</w:t>
      </w:r>
      <w:r w:rsidR="00A47B4E" w:rsidRPr="000E1A5F">
        <w:rPr>
          <w:b/>
          <w:kern w:val="32"/>
          <w:lang w:val="en-GB"/>
        </w:rPr>
        <w:t>min</w:t>
      </w:r>
    </w:p>
    <w:p w14:paraId="00546706" w14:textId="6A427DF9" w:rsidR="00A47B4E" w:rsidRPr="000E1A5F" w:rsidRDefault="0003154B" w:rsidP="001507E8">
      <w:pPr>
        <w:pStyle w:val="ListParagraph"/>
        <w:numPr>
          <w:ilvl w:val="0"/>
          <w:numId w:val="18"/>
        </w:numPr>
        <w:rPr>
          <w:b/>
          <w:kern w:val="32"/>
          <w:lang w:val="en-GB"/>
        </w:rPr>
      </w:pPr>
      <w:r w:rsidRPr="000E1A5F">
        <w:rPr>
          <w:b/>
          <w:kern w:val="32"/>
          <w:lang w:val="en-GB"/>
        </w:rPr>
        <w:t>30</w:t>
      </w:r>
      <w:r w:rsidR="00A47B4E" w:rsidRPr="000E1A5F">
        <w:rPr>
          <w:b/>
          <w:kern w:val="32"/>
          <w:lang w:val="en-GB"/>
        </w:rPr>
        <w:t>min</w:t>
      </w:r>
    </w:p>
    <w:p w14:paraId="5DCF01B4" w14:textId="3C41FF92" w:rsidR="00A47B4E" w:rsidRPr="000E1A5F" w:rsidRDefault="0003154B" w:rsidP="001507E8">
      <w:pPr>
        <w:pStyle w:val="ListParagraph"/>
        <w:numPr>
          <w:ilvl w:val="0"/>
          <w:numId w:val="18"/>
        </w:numPr>
        <w:rPr>
          <w:b/>
          <w:kern w:val="32"/>
          <w:lang w:val="en-GB"/>
        </w:rPr>
      </w:pPr>
      <w:r w:rsidRPr="000E1A5F">
        <w:rPr>
          <w:b/>
          <w:kern w:val="32"/>
          <w:lang w:val="en-GB"/>
        </w:rPr>
        <w:t>1h</w:t>
      </w:r>
    </w:p>
    <w:p w14:paraId="20E12288" w14:textId="544B09B6" w:rsidR="00A47B4E" w:rsidRPr="000E1A5F" w:rsidRDefault="0003154B" w:rsidP="001507E8">
      <w:pPr>
        <w:pStyle w:val="ListParagraph"/>
        <w:numPr>
          <w:ilvl w:val="0"/>
          <w:numId w:val="18"/>
        </w:numPr>
        <w:rPr>
          <w:b/>
          <w:kern w:val="32"/>
          <w:lang w:val="en-GB"/>
        </w:rPr>
      </w:pPr>
      <w:r w:rsidRPr="000E1A5F">
        <w:rPr>
          <w:b/>
          <w:kern w:val="32"/>
          <w:lang w:val="en-GB"/>
        </w:rPr>
        <w:t>6h</w:t>
      </w:r>
    </w:p>
    <w:p w14:paraId="47CE7A52" w14:textId="0512F9E4" w:rsidR="00A47B4E" w:rsidRPr="000E1A5F" w:rsidRDefault="00A47B4E" w:rsidP="001507E8">
      <w:pPr>
        <w:pStyle w:val="ListParagraph"/>
        <w:numPr>
          <w:ilvl w:val="0"/>
          <w:numId w:val="18"/>
        </w:numPr>
        <w:rPr>
          <w:b/>
          <w:kern w:val="32"/>
          <w:lang w:val="en-GB"/>
        </w:rPr>
      </w:pPr>
      <w:r w:rsidRPr="000E1A5F">
        <w:rPr>
          <w:b/>
          <w:kern w:val="32"/>
          <w:lang w:val="en-GB"/>
        </w:rPr>
        <w:t>Auto30</w:t>
      </w:r>
    </w:p>
    <w:p w14:paraId="51766DE1" w14:textId="59FD1E18" w:rsidR="00674827" w:rsidRPr="008A62D7" w:rsidRDefault="0003154B" w:rsidP="00815645">
      <w:pPr>
        <w:rPr>
          <w:lang w:val="en-GB"/>
        </w:rPr>
      </w:pPr>
      <w:r w:rsidRPr="008A62D7">
        <w:rPr>
          <w:lang w:val="en-GB"/>
        </w:rPr>
        <w:t>In addition to the four fixed time values</w:t>
      </w:r>
      <w:r w:rsidR="00DB4FB9" w:rsidRPr="008A62D7">
        <w:rPr>
          <w:lang w:val="en-GB"/>
        </w:rPr>
        <w:t xml:space="preserve"> (15 min, 30 min, 1 h and 6 h)</w:t>
      </w:r>
      <w:r w:rsidRPr="008A62D7">
        <w:rPr>
          <w:lang w:val="en-GB"/>
        </w:rPr>
        <w:t>,</w:t>
      </w:r>
      <w:r w:rsidR="005723AC" w:rsidRPr="008A62D7">
        <w:rPr>
          <w:lang w:val="en-GB"/>
        </w:rPr>
        <w:t xml:space="preserve"> </w:t>
      </w:r>
      <w:r w:rsidRPr="008A62D7">
        <w:rPr>
          <w:lang w:val="en-GB"/>
        </w:rPr>
        <w:t>a variable time base is available</w:t>
      </w:r>
      <w:r w:rsidR="00DB4FB9" w:rsidRPr="008A62D7">
        <w:rPr>
          <w:lang w:val="en-GB"/>
        </w:rPr>
        <w:t xml:space="preserve"> through the option “</w:t>
      </w:r>
      <w:r w:rsidR="00DB4FB9" w:rsidRPr="008A62D7">
        <w:rPr>
          <w:b/>
          <w:lang w:val="en-GB"/>
        </w:rPr>
        <w:t>Auto30</w:t>
      </w:r>
      <w:r w:rsidR="00DB4FB9" w:rsidRPr="008A62D7">
        <w:rPr>
          <w:lang w:val="en-GB"/>
        </w:rPr>
        <w:t>”</w:t>
      </w:r>
      <w:r w:rsidRPr="008A62D7">
        <w:rPr>
          <w:lang w:val="en-GB"/>
        </w:rPr>
        <w:t xml:space="preserve">. </w:t>
      </w:r>
      <w:r w:rsidR="00DB4FB9" w:rsidRPr="008A62D7">
        <w:rPr>
          <w:lang w:val="en-GB"/>
        </w:rPr>
        <w:t xml:space="preserve">With </w:t>
      </w:r>
      <w:r w:rsidRPr="008A62D7">
        <w:rPr>
          <w:lang w:val="en-GB"/>
        </w:rPr>
        <w:t>this setting,</w:t>
      </w:r>
      <w:r w:rsidR="00DB4FB9" w:rsidRPr="008A62D7">
        <w:rPr>
          <w:lang w:val="en-GB"/>
        </w:rPr>
        <w:t xml:space="preserve"> in each run</w:t>
      </w:r>
      <w:r w:rsidRPr="008A62D7">
        <w:rPr>
          <w:lang w:val="en-GB"/>
        </w:rPr>
        <w:t xml:space="preserve"> FOXI compares the average plume heights based on a 30 minute time base with those based on the last 15 minutes. If the difference between these two values does not exceed a certain threshold (being 1</w:t>
      </w:r>
      <w:r w:rsidR="00DB4FB9" w:rsidRPr="008A62D7">
        <w:rPr>
          <w:lang w:val="en-GB"/>
        </w:rPr>
        <w:t xml:space="preserve"> </w:t>
      </w:r>
      <w:r w:rsidRPr="008A62D7">
        <w:rPr>
          <w:lang w:val="en-GB"/>
        </w:rPr>
        <w:t xml:space="preserve">km in FOXI </w:t>
      </w:r>
      <w:del w:id="1425" w:author="Dioguardi, Fabio" w:date="2019-01-24T17:10:00Z">
        <w:r w:rsidR="00A70C55" w:rsidRPr="008A62D7" w:rsidDel="00D812EF">
          <w:rPr>
            <w:lang w:val="en-GB"/>
          </w:rPr>
          <w:delText>18.1</w:delText>
        </w:r>
      </w:del>
      <w:ins w:id="1426" w:author="Dioguardi, Fabio" w:date="2019-01-24T17:10:00Z">
        <w:r w:rsidR="00D812EF">
          <w:rPr>
            <w:lang w:val="en-GB"/>
          </w:rPr>
          <w:t>19.0</w:t>
        </w:r>
      </w:ins>
      <w:r w:rsidRPr="008A62D7">
        <w:rPr>
          <w:lang w:val="en-GB"/>
        </w:rPr>
        <w:t xml:space="preserve">), the program continues with a time base set to 30 minutes. Otherwise it switches to 15 minutes, which allows FOXI to monitor the change in mass flux with a higher temporal resolution (see also section </w:t>
      </w:r>
      <w:r w:rsidR="009679A1" w:rsidRPr="008A62D7">
        <w:rPr>
          <w:lang w:val="en-GB"/>
        </w:rPr>
        <w:fldChar w:fldCharType="begin"/>
      </w:r>
      <w:r w:rsidR="009679A1" w:rsidRPr="008A62D7">
        <w:rPr>
          <w:lang w:val="en-GB"/>
        </w:rPr>
        <w:instrText xml:space="preserve"> REF _Ref482277176 \r \h </w:instrText>
      </w:r>
      <w:r w:rsidR="009679A1" w:rsidRPr="008A62D7">
        <w:rPr>
          <w:lang w:val="en-GB"/>
        </w:rPr>
      </w:r>
      <w:r w:rsidR="009679A1" w:rsidRPr="008A62D7">
        <w:rPr>
          <w:lang w:val="en-GB"/>
        </w:rPr>
        <w:fldChar w:fldCharType="separate"/>
      </w:r>
      <w:r w:rsidR="00DE7C99" w:rsidRPr="008A62D7">
        <w:rPr>
          <w:lang w:val="en-GB"/>
        </w:rPr>
        <w:t>5.5.4</w:t>
      </w:r>
      <w:r w:rsidR="009679A1" w:rsidRPr="008A62D7">
        <w:rPr>
          <w:lang w:val="en-GB"/>
        </w:rPr>
        <w:fldChar w:fldCharType="end"/>
      </w:r>
      <w:r w:rsidRPr="008A62D7">
        <w:rPr>
          <w:lang w:val="en-GB"/>
        </w:rPr>
        <w:t xml:space="preserve">). </w:t>
      </w:r>
    </w:p>
    <w:p w14:paraId="0CE4163E" w14:textId="77777777" w:rsidR="0003154B" w:rsidRPr="008A62D7" w:rsidRDefault="0003154B" w:rsidP="00815645">
      <w:pPr>
        <w:rPr>
          <w:lang w:val="en-GB"/>
        </w:rPr>
      </w:pPr>
    </w:p>
    <w:p w14:paraId="0CD75C20" w14:textId="1FDF7E79" w:rsidR="00815645" w:rsidRPr="000E1A5F" w:rsidRDefault="00572B2E" w:rsidP="0003154B">
      <w:pPr>
        <w:rPr>
          <w:kern w:val="32"/>
          <w:lang w:val="en-GB"/>
        </w:rPr>
      </w:pPr>
      <w:r w:rsidRPr="000E1A5F">
        <w:rPr>
          <w:kern w:val="32"/>
          <w:lang w:val="en-GB"/>
        </w:rPr>
        <w:t xml:space="preserve">It is </w:t>
      </w:r>
      <w:r w:rsidR="00DB4FB9" w:rsidRPr="000E1A5F">
        <w:rPr>
          <w:kern w:val="32"/>
          <w:lang w:val="en-GB"/>
        </w:rPr>
        <w:t xml:space="preserve">a </w:t>
      </w:r>
      <w:r w:rsidRPr="00552368">
        <w:rPr>
          <w:kern w:val="32"/>
          <w:lang w:val="en-GB"/>
        </w:rPr>
        <w:t>task for the operator to find</w:t>
      </w:r>
      <w:r w:rsidR="00E57980" w:rsidRPr="00552368">
        <w:rPr>
          <w:kern w:val="32"/>
          <w:lang w:val="en-GB"/>
        </w:rPr>
        <w:t xml:space="preserve"> the best time base</w:t>
      </w:r>
      <w:r w:rsidRPr="001E0E58">
        <w:rPr>
          <w:kern w:val="32"/>
          <w:lang w:val="en-GB"/>
        </w:rPr>
        <w:t>, since this</w:t>
      </w:r>
      <w:r w:rsidR="00E57980" w:rsidRPr="001E0E58">
        <w:rPr>
          <w:kern w:val="32"/>
          <w:lang w:val="en-GB"/>
        </w:rPr>
        <w:t xml:space="preserve"> will significantly </w:t>
      </w:r>
      <w:r w:rsidRPr="001E0E58">
        <w:rPr>
          <w:kern w:val="32"/>
          <w:lang w:val="en-GB"/>
        </w:rPr>
        <w:t xml:space="preserve">affect </w:t>
      </w:r>
      <w:r w:rsidR="006546D0" w:rsidRPr="00BB4E6A">
        <w:rPr>
          <w:kern w:val="32"/>
          <w:lang w:val="en-GB"/>
        </w:rPr>
        <w:t>MER</w:t>
      </w:r>
      <w:r w:rsidR="00E57980" w:rsidRPr="000E1A5F">
        <w:rPr>
          <w:kern w:val="32"/>
          <w:lang w:val="en-GB"/>
        </w:rPr>
        <w:t xml:space="preserve"> estimates</w:t>
      </w:r>
      <w:r w:rsidRPr="000E1A5F">
        <w:rPr>
          <w:kern w:val="32"/>
          <w:lang w:val="en-GB"/>
        </w:rPr>
        <w:t xml:space="preserve"> calculated</w:t>
      </w:r>
      <w:r w:rsidR="00E57980" w:rsidRPr="000E1A5F">
        <w:rPr>
          <w:kern w:val="32"/>
          <w:lang w:val="en-GB"/>
        </w:rPr>
        <w:t xml:space="preserve"> by FOXI</w:t>
      </w:r>
      <w:r w:rsidR="00DB4FB9" w:rsidRPr="000E1A5F">
        <w:rPr>
          <w:kern w:val="32"/>
          <w:lang w:val="en-GB"/>
        </w:rPr>
        <w:t>.</w:t>
      </w:r>
      <w:r w:rsidR="00E57980" w:rsidRPr="000E1A5F">
        <w:rPr>
          <w:kern w:val="32"/>
          <w:lang w:val="en-GB"/>
        </w:rPr>
        <w:t xml:space="preserve"> Using a short time base means that changes in the mass flux of the monitored plume will be detected with a high temporal resolution, provided that enough input data </w:t>
      </w:r>
      <w:r w:rsidR="006D2F47" w:rsidRPr="000E1A5F">
        <w:rPr>
          <w:kern w:val="32"/>
          <w:lang w:val="en-GB"/>
        </w:rPr>
        <w:t>are</w:t>
      </w:r>
      <w:r w:rsidR="00E57980" w:rsidRPr="000E1A5F">
        <w:rPr>
          <w:kern w:val="32"/>
          <w:lang w:val="en-GB"/>
        </w:rPr>
        <w:t xml:space="preserve"> available. </w:t>
      </w:r>
      <w:r w:rsidR="00DB4FB9" w:rsidRPr="000E1A5F">
        <w:rPr>
          <w:kern w:val="32"/>
          <w:lang w:val="en-GB"/>
        </w:rPr>
        <w:t>However, i</w:t>
      </w:r>
      <w:r w:rsidRPr="000E1A5F">
        <w:rPr>
          <w:kern w:val="32"/>
          <w:lang w:val="en-GB"/>
        </w:rPr>
        <w:t>f this is not the case</w:t>
      </w:r>
      <w:r w:rsidR="00DB4FB9" w:rsidRPr="000E1A5F">
        <w:rPr>
          <w:kern w:val="32"/>
          <w:lang w:val="en-GB"/>
        </w:rPr>
        <w:t xml:space="preserve"> </w:t>
      </w:r>
      <w:r w:rsidRPr="000E1A5F">
        <w:rPr>
          <w:kern w:val="32"/>
          <w:lang w:val="en-GB"/>
        </w:rPr>
        <w:t xml:space="preserve">(for example if </w:t>
      </w:r>
      <w:r w:rsidR="00E57980" w:rsidRPr="000E1A5F">
        <w:rPr>
          <w:kern w:val="32"/>
          <w:lang w:val="en-GB"/>
        </w:rPr>
        <w:t xml:space="preserve">the </w:t>
      </w:r>
      <w:r w:rsidRPr="000E1A5F">
        <w:rPr>
          <w:kern w:val="32"/>
          <w:lang w:val="en-GB"/>
        </w:rPr>
        <w:t xml:space="preserve">input </w:t>
      </w:r>
      <w:r w:rsidR="00E57980" w:rsidRPr="000E1A5F">
        <w:rPr>
          <w:kern w:val="32"/>
          <w:lang w:val="en-GB"/>
        </w:rPr>
        <w:t>data rate is too low</w:t>
      </w:r>
      <w:r w:rsidRPr="000E1A5F">
        <w:rPr>
          <w:kern w:val="32"/>
          <w:lang w:val="en-GB"/>
        </w:rPr>
        <w:t xml:space="preserve">) a short </w:t>
      </w:r>
      <w:r w:rsidR="00E57980" w:rsidRPr="000E1A5F">
        <w:rPr>
          <w:kern w:val="32"/>
          <w:lang w:val="en-GB"/>
        </w:rPr>
        <w:t xml:space="preserve">time base </w:t>
      </w:r>
      <w:r w:rsidR="00DB4FB9" w:rsidRPr="000E1A5F">
        <w:rPr>
          <w:kern w:val="32"/>
          <w:lang w:val="en-GB"/>
        </w:rPr>
        <w:t>c</w:t>
      </w:r>
      <w:r w:rsidRPr="000E1A5F">
        <w:rPr>
          <w:kern w:val="32"/>
          <w:lang w:val="en-GB"/>
        </w:rPr>
        <w:t>ould</w:t>
      </w:r>
      <w:r w:rsidR="00E57980" w:rsidRPr="000E1A5F">
        <w:rPr>
          <w:kern w:val="32"/>
          <w:lang w:val="en-GB"/>
        </w:rPr>
        <w:t xml:space="preserve"> cause </w:t>
      </w:r>
      <w:r w:rsidR="00DB4FB9" w:rsidRPr="000E1A5F">
        <w:rPr>
          <w:kern w:val="32"/>
          <w:lang w:val="en-GB"/>
        </w:rPr>
        <w:t>missing data</w:t>
      </w:r>
      <w:r w:rsidR="00815645" w:rsidRPr="000E1A5F">
        <w:rPr>
          <w:kern w:val="32"/>
          <w:lang w:val="en-GB"/>
        </w:rPr>
        <w:t xml:space="preserve"> in the input</w:t>
      </w:r>
      <w:r w:rsidR="00E57980" w:rsidRPr="000E1A5F">
        <w:rPr>
          <w:kern w:val="32"/>
          <w:lang w:val="en-GB"/>
        </w:rPr>
        <w:t>, which w</w:t>
      </w:r>
      <w:r w:rsidR="00815645" w:rsidRPr="000E1A5F">
        <w:rPr>
          <w:kern w:val="32"/>
          <w:lang w:val="en-GB"/>
        </w:rPr>
        <w:t>ould</w:t>
      </w:r>
      <w:r w:rsidR="00E57980" w:rsidRPr="000E1A5F">
        <w:rPr>
          <w:kern w:val="32"/>
          <w:lang w:val="en-GB"/>
        </w:rPr>
        <w:t xml:space="preserve"> affect the accurac</w:t>
      </w:r>
      <w:r w:rsidRPr="000E1A5F">
        <w:rPr>
          <w:kern w:val="32"/>
          <w:lang w:val="en-GB"/>
        </w:rPr>
        <w:t>ies</w:t>
      </w:r>
      <w:r w:rsidR="00E57980" w:rsidRPr="000E1A5F">
        <w:rPr>
          <w:kern w:val="32"/>
          <w:lang w:val="en-GB"/>
        </w:rPr>
        <w:t xml:space="preserve"> of the RMER and FMER estimates.</w:t>
      </w:r>
      <w:r w:rsidR="00674827" w:rsidRPr="000E1A5F">
        <w:rPr>
          <w:kern w:val="32"/>
          <w:lang w:val="en-GB"/>
        </w:rPr>
        <w:t xml:space="preserve"> </w:t>
      </w:r>
      <w:r w:rsidR="005148D2" w:rsidRPr="000E1A5F">
        <w:rPr>
          <w:kern w:val="32"/>
          <w:lang w:val="en-GB"/>
        </w:rPr>
        <w:t xml:space="preserve">The “Auto30” option is an attempt to reconcile the aim of high temporal resolution for </w:t>
      </w:r>
      <w:r w:rsidR="006546D0" w:rsidRPr="000E1A5F">
        <w:rPr>
          <w:kern w:val="32"/>
          <w:lang w:val="en-GB"/>
        </w:rPr>
        <w:t>MER</w:t>
      </w:r>
      <w:r w:rsidR="005148D2" w:rsidRPr="000E1A5F">
        <w:rPr>
          <w:kern w:val="32"/>
          <w:lang w:val="en-GB"/>
        </w:rPr>
        <w:t xml:space="preserve"> estimate with the possibility of not acquiring new observational data if the time base for computation is too rapid.</w:t>
      </w:r>
    </w:p>
    <w:p w14:paraId="31FF8ACF" w14:textId="77777777" w:rsidR="009F2905" w:rsidRPr="008A62D7" w:rsidRDefault="009F2905" w:rsidP="00815645">
      <w:pPr>
        <w:rPr>
          <w:lang w:val="en-GB"/>
        </w:rPr>
      </w:pPr>
    </w:p>
    <w:p w14:paraId="337D0649" w14:textId="2B2247C8" w:rsidR="009F2905" w:rsidRPr="00552368" w:rsidRDefault="00815645" w:rsidP="009F2905">
      <w:pPr>
        <w:rPr>
          <w:kern w:val="32"/>
          <w:lang w:val="en-GB"/>
        </w:rPr>
      </w:pPr>
      <w:r w:rsidRPr="008A62D7">
        <w:rPr>
          <w:lang w:val="en-GB"/>
        </w:rPr>
        <w:t xml:space="preserve">If the time base </w:t>
      </w:r>
      <w:r w:rsidR="00DB4FB9" w:rsidRPr="008A62D7">
        <w:rPr>
          <w:lang w:val="en-GB"/>
        </w:rPr>
        <w:t xml:space="preserve">has </w:t>
      </w:r>
      <w:r w:rsidRPr="008A62D7">
        <w:rPr>
          <w:lang w:val="en-GB"/>
        </w:rPr>
        <w:t>not been specified</w:t>
      </w:r>
      <w:r w:rsidRPr="000E1A5F">
        <w:rPr>
          <w:kern w:val="32"/>
          <w:lang w:val="en-GB"/>
        </w:rPr>
        <w:t>, “</w:t>
      </w:r>
      <w:r w:rsidRPr="000E1A5F">
        <w:rPr>
          <w:b/>
          <w:kern w:val="32"/>
          <w:lang w:val="en-GB"/>
        </w:rPr>
        <w:t>Auto30</w:t>
      </w:r>
      <w:r w:rsidR="0003154B" w:rsidRPr="00552368">
        <w:rPr>
          <w:kern w:val="32"/>
          <w:lang w:val="en-GB"/>
        </w:rPr>
        <w:t>” is selected by default.</w:t>
      </w:r>
    </w:p>
    <w:p w14:paraId="394C5801" w14:textId="5D289ED8" w:rsidR="009F2905" w:rsidRPr="008A62D7" w:rsidRDefault="009F2905" w:rsidP="009F2905">
      <w:pPr>
        <w:rPr>
          <w:lang w:val="en-GB"/>
        </w:rPr>
      </w:pPr>
      <w:r w:rsidRPr="008A62D7">
        <w:rPr>
          <w:lang w:val="en-GB"/>
        </w:rPr>
        <w:t>The time base settings are saved by clicking the “</w:t>
      </w:r>
      <w:r w:rsidRPr="008A62D7">
        <w:rPr>
          <w:b/>
          <w:lang w:val="en-GB"/>
        </w:rPr>
        <w:t>Confirm</w:t>
      </w:r>
      <w:r w:rsidRPr="008A62D7">
        <w:rPr>
          <w:lang w:val="en-GB"/>
        </w:rPr>
        <w:t>” button. FIX confirms the update by returning</w:t>
      </w:r>
      <w:r w:rsidR="005148D2" w:rsidRPr="008A62D7">
        <w:rPr>
          <w:lang w:val="en-GB"/>
        </w:rPr>
        <w:t xml:space="preserve"> the message</w:t>
      </w:r>
    </w:p>
    <w:p w14:paraId="40D8E459" w14:textId="77777777" w:rsidR="009F2905" w:rsidRPr="008A62D7" w:rsidRDefault="009F2905" w:rsidP="009F2905">
      <w:pPr>
        <w:jc w:val="center"/>
        <w:rPr>
          <w:lang w:val="en-GB"/>
        </w:rPr>
      </w:pPr>
      <w:r w:rsidRPr="008A62D7">
        <w:rPr>
          <w:rFonts w:ascii="Courier New" w:hAnsi="Courier New" w:cs="Courier New"/>
          <w:color w:val="006600"/>
          <w:lang w:val="en-GB"/>
        </w:rPr>
        <w:t>*** settings updated! ***</w:t>
      </w:r>
    </w:p>
    <w:p w14:paraId="7B5634AC" w14:textId="3624E4AF" w:rsidR="009F2905" w:rsidRPr="008A62D7" w:rsidRDefault="009F2905" w:rsidP="009F2905">
      <w:pPr>
        <w:rPr>
          <w:lang w:val="en-GB"/>
        </w:rPr>
      </w:pPr>
      <w:r w:rsidRPr="008A62D7">
        <w:rPr>
          <w:lang w:val="en-GB"/>
        </w:rPr>
        <w:t>If the window is closed without having clicked on the confirmation button any change in the entries will be discarded.</w:t>
      </w:r>
    </w:p>
    <w:p w14:paraId="0154EC72" w14:textId="60847B8B" w:rsidR="009F2905" w:rsidRPr="008A62D7" w:rsidRDefault="009F2905" w:rsidP="009F2905">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Changes are only saved when having clicked on the “Confirm” button! </w:t>
      </w:r>
    </w:p>
    <w:p w14:paraId="4D494F9B" w14:textId="77777777" w:rsidR="00AA655A" w:rsidRPr="008A62D7" w:rsidRDefault="00AA655A">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7FD79577" w14:textId="0EEBF8EE" w:rsidR="00EB20C3" w:rsidRPr="008A62D7" w:rsidRDefault="00EB20C3" w:rsidP="0010418F">
      <w:pPr>
        <w:pStyle w:val="Heading2"/>
        <w:rPr>
          <w:lang w:val="en-GB"/>
        </w:rPr>
      </w:pPr>
      <w:bookmarkStart w:id="1427" w:name="_Ref482347386"/>
      <w:r w:rsidRPr="008A62D7">
        <w:rPr>
          <w:lang w:val="en-GB"/>
        </w:rPr>
        <w:lastRenderedPageBreak/>
        <w:t xml:space="preserve"> </w:t>
      </w:r>
      <w:bookmarkStart w:id="1428" w:name="_Ref483234301"/>
      <w:bookmarkStart w:id="1429" w:name="_Ref483234442"/>
      <w:bookmarkStart w:id="1430" w:name="_Ref483234538"/>
      <w:bookmarkStart w:id="1431" w:name="_Toc536110901"/>
      <w:r w:rsidRPr="008A62D7">
        <w:rPr>
          <w:lang w:val="en-GB"/>
        </w:rPr>
        <w:t>“Add Plume Heights”</w:t>
      </w:r>
      <w:bookmarkEnd w:id="1427"/>
      <w:bookmarkEnd w:id="1428"/>
      <w:bookmarkEnd w:id="1429"/>
      <w:bookmarkEnd w:id="1430"/>
      <w:bookmarkEnd w:id="1431"/>
    </w:p>
    <w:p w14:paraId="28C87BAC" w14:textId="77777777" w:rsidR="00EB20C3" w:rsidRPr="008A62D7" w:rsidRDefault="00EB20C3" w:rsidP="00670EF3">
      <w:pPr>
        <w:rPr>
          <w:lang w:val="en-GB"/>
        </w:rPr>
      </w:pPr>
    </w:p>
    <w:p w14:paraId="001D5188" w14:textId="3FB63022" w:rsidR="00000B86" w:rsidRPr="008A62D7" w:rsidRDefault="00000B86" w:rsidP="00000B86">
      <w:pPr>
        <w:rPr>
          <w:lang w:val="en-GB"/>
        </w:rPr>
      </w:pPr>
      <w:r w:rsidRPr="008A62D7">
        <w:rPr>
          <w:lang w:val="en-GB"/>
        </w:rPr>
        <w:t xml:space="preserve">To manually add plume height data, the operator has to click on the </w:t>
      </w:r>
      <w:r w:rsidR="005148D2" w:rsidRPr="008A62D7">
        <w:rPr>
          <w:lang w:val="en-GB"/>
        </w:rPr>
        <w:t xml:space="preserve">corresponding </w:t>
      </w:r>
      <w:r w:rsidRPr="008A62D7">
        <w:rPr>
          <w:lang w:val="en-GB"/>
        </w:rPr>
        <w:t xml:space="preserve">button on the left center of the </w:t>
      </w:r>
      <w:r w:rsidR="006A363A" w:rsidRPr="008A62D7">
        <w:rPr>
          <w:lang w:val="en-GB"/>
        </w:rPr>
        <w:t>Operation Control Board</w:t>
      </w:r>
      <w:r w:rsidR="005148D2" w:rsidRPr="008A62D7">
        <w:rPr>
          <w:lang w:val="en-GB"/>
        </w:rPr>
        <w:t xml:space="preserve"> (</w:t>
      </w:r>
      <w:r w:rsidR="00993484" w:rsidRPr="008A62D7">
        <w:rPr>
          <w:lang w:val="en-GB"/>
        </w:rPr>
        <w:fldChar w:fldCharType="begin"/>
      </w:r>
      <w:r w:rsidR="00993484" w:rsidRPr="008A62D7">
        <w:rPr>
          <w:lang w:val="en-GB"/>
        </w:rPr>
        <w:instrText xml:space="preserve"> REF _Ref482270982 \h </w:instrText>
      </w:r>
      <w:r w:rsidR="00993484" w:rsidRPr="008A62D7">
        <w:rPr>
          <w:lang w:val="en-GB"/>
        </w:rPr>
      </w:r>
      <w:r w:rsidR="00993484" w:rsidRPr="008A62D7">
        <w:rPr>
          <w:lang w:val="en-GB"/>
        </w:rPr>
        <w:fldChar w:fldCharType="separate"/>
      </w:r>
      <w:r w:rsidR="00DE7C99" w:rsidRPr="008A62D7">
        <w:rPr>
          <w:lang w:val="en-GB"/>
        </w:rPr>
        <w:t xml:space="preserve">Figure </w:t>
      </w:r>
      <w:r w:rsidR="00DE7C99" w:rsidRPr="008A62D7">
        <w:rPr>
          <w:noProof/>
          <w:lang w:val="en-GB"/>
        </w:rPr>
        <w:t>14</w:t>
      </w:r>
      <w:r w:rsidR="00993484" w:rsidRPr="008A62D7">
        <w:rPr>
          <w:lang w:val="en-GB"/>
        </w:rPr>
        <w:fldChar w:fldCharType="end"/>
      </w:r>
      <w:r w:rsidR="005148D2" w:rsidRPr="008A62D7">
        <w:rPr>
          <w:lang w:val="en-GB"/>
        </w:rPr>
        <w:t>);</w:t>
      </w:r>
      <w:r w:rsidRPr="008A62D7">
        <w:rPr>
          <w:lang w:val="en-GB"/>
        </w:rPr>
        <w:t xml:space="preserve"> </w:t>
      </w:r>
      <w:r w:rsidR="00FF64E3" w:rsidRPr="008A62D7">
        <w:rPr>
          <w:lang w:val="en-GB"/>
        </w:rPr>
        <w:fldChar w:fldCharType="begin"/>
      </w:r>
      <w:r w:rsidR="00FF64E3" w:rsidRPr="008A62D7">
        <w:rPr>
          <w:lang w:val="en-GB"/>
        </w:rPr>
        <w:instrText xml:space="preserve"> REF _Ref482280753 \h </w:instrText>
      </w:r>
      <w:r w:rsidR="00FF64E3" w:rsidRPr="008A62D7">
        <w:rPr>
          <w:lang w:val="en-GB"/>
        </w:rPr>
      </w:r>
      <w:r w:rsidR="00FF64E3" w:rsidRPr="008A62D7">
        <w:rPr>
          <w:lang w:val="en-GB"/>
        </w:rPr>
        <w:fldChar w:fldCharType="separate"/>
      </w:r>
      <w:r w:rsidR="00DE7C99" w:rsidRPr="008A62D7">
        <w:rPr>
          <w:lang w:val="en-GB"/>
        </w:rPr>
        <w:t xml:space="preserve">Figure </w:t>
      </w:r>
      <w:r w:rsidR="00DE7C99" w:rsidRPr="008A62D7">
        <w:rPr>
          <w:noProof/>
          <w:lang w:val="en-GB"/>
        </w:rPr>
        <w:t>23</w:t>
      </w:r>
      <w:r w:rsidR="00FF64E3" w:rsidRPr="008A62D7">
        <w:rPr>
          <w:lang w:val="en-GB"/>
        </w:rPr>
        <w:fldChar w:fldCharType="end"/>
      </w:r>
      <w:r w:rsidR="00FF64E3" w:rsidRPr="008A62D7">
        <w:rPr>
          <w:lang w:val="en-GB"/>
        </w:rPr>
        <w:t xml:space="preserve"> </w:t>
      </w:r>
      <w:r w:rsidRPr="008A62D7">
        <w:rPr>
          <w:lang w:val="en-GB"/>
        </w:rPr>
        <w:t xml:space="preserve">illustrates the </w:t>
      </w:r>
      <w:r w:rsidR="005148D2" w:rsidRPr="008A62D7">
        <w:rPr>
          <w:lang w:val="en-GB"/>
        </w:rPr>
        <w:t>window that is opened</w:t>
      </w:r>
      <w:r w:rsidRPr="008A62D7">
        <w:rPr>
          <w:lang w:val="en-GB"/>
        </w:rPr>
        <w:t>.</w:t>
      </w:r>
    </w:p>
    <w:p w14:paraId="0A782738" w14:textId="77777777" w:rsidR="00000B86" w:rsidRPr="008A62D7" w:rsidRDefault="00000B86" w:rsidP="00000B86">
      <w:pPr>
        <w:rPr>
          <w:lang w:val="en-GB"/>
        </w:rPr>
      </w:pPr>
    </w:p>
    <w:p w14:paraId="7A7A2347" w14:textId="77777777" w:rsidR="00FF64E3" w:rsidRPr="008A62D7" w:rsidRDefault="00FF64E3" w:rsidP="00FF64E3">
      <w:pPr>
        <w:keepNext/>
        <w:rPr>
          <w:lang w:val="en-GB"/>
        </w:rPr>
      </w:pPr>
    </w:p>
    <w:p w14:paraId="0787A6A2" w14:textId="0815A80F" w:rsidR="00000B86" w:rsidRPr="008A62D7" w:rsidRDefault="00FF64E3" w:rsidP="00FF64E3">
      <w:pPr>
        <w:pStyle w:val="Caption"/>
        <w:rPr>
          <w:lang w:val="en-GB"/>
        </w:rPr>
      </w:pPr>
      <w:bookmarkStart w:id="1432" w:name="_Ref482280753"/>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433" w:author="Dioguardi, Fabio" w:date="2018-11-07T13:54:00Z">
        <w:r w:rsidR="00F35802">
          <w:rPr>
            <w:noProof/>
            <w:lang w:val="en-GB"/>
          </w:rPr>
          <w:t>26</w:t>
        </w:r>
      </w:ins>
      <w:del w:id="1434" w:author="Dioguardi, Fabio" w:date="2018-11-07T10:11:00Z">
        <w:r w:rsidR="00DE7C99" w:rsidRPr="008A62D7" w:rsidDel="00A3487B">
          <w:rPr>
            <w:noProof/>
            <w:lang w:val="en-GB"/>
          </w:rPr>
          <w:delText>23</w:delText>
        </w:r>
      </w:del>
      <w:r w:rsidRPr="008A62D7">
        <w:rPr>
          <w:lang w:val="en-GB"/>
        </w:rPr>
        <w:fldChar w:fldCharType="end"/>
      </w:r>
      <w:bookmarkEnd w:id="1432"/>
      <w:r w:rsidRPr="008A62D7">
        <w:rPr>
          <w:lang w:val="en-GB"/>
        </w:rPr>
        <w:t>: Interface that allows the operator to manually add information on observed plume heights (see text)</w:t>
      </w:r>
    </w:p>
    <w:p w14:paraId="02D6C085" w14:textId="77777777" w:rsidR="00000B86" w:rsidRPr="008A62D7" w:rsidRDefault="00000B86" w:rsidP="00000B86">
      <w:pPr>
        <w:rPr>
          <w:lang w:val="en-GB"/>
        </w:rPr>
      </w:pPr>
    </w:p>
    <w:p w14:paraId="1F2BD176" w14:textId="4E43976B" w:rsidR="00C12BDD" w:rsidRPr="008A62D7" w:rsidRDefault="00C12BDD" w:rsidP="00000B86">
      <w:pPr>
        <w:rPr>
          <w:lang w:val="en-GB"/>
        </w:rPr>
      </w:pPr>
      <w:r w:rsidRPr="008A62D7">
        <w:rPr>
          <w:lang w:val="en-GB"/>
        </w:rPr>
        <w:t>In the following the features of this window are briefly described:</w:t>
      </w:r>
    </w:p>
    <w:p w14:paraId="6F0F5A51" w14:textId="2C4E1A39" w:rsidR="00C12BDD" w:rsidRPr="008A62D7" w:rsidRDefault="00EF01FF" w:rsidP="001507E8">
      <w:pPr>
        <w:pStyle w:val="ListParagraph"/>
        <w:numPr>
          <w:ilvl w:val="0"/>
          <w:numId w:val="19"/>
        </w:numPr>
        <w:rPr>
          <w:lang w:val="en-GB"/>
        </w:rPr>
      </w:pPr>
      <w:r w:rsidRPr="008A62D7">
        <w:rPr>
          <w:b/>
          <w:lang w:val="en-GB"/>
        </w:rPr>
        <w:t>T</w:t>
      </w:r>
      <w:r w:rsidR="00C12BDD" w:rsidRPr="008A62D7">
        <w:rPr>
          <w:b/>
          <w:lang w:val="en-GB"/>
        </w:rPr>
        <w:t>ime of observation</w:t>
      </w:r>
      <w:r w:rsidR="00C12BDD" w:rsidRPr="008A62D7">
        <w:rPr>
          <w:lang w:val="en-GB"/>
        </w:rPr>
        <w:t xml:space="preserve"> (field A in </w:t>
      </w:r>
      <w:r w:rsidR="00FF64E3" w:rsidRPr="008A62D7">
        <w:rPr>
          <w:lang w:val="en-GB"/>
        </w:rPr>
        <w:fldChar w:fldCharType="begin"/>
      </w:r>
      <w:r w:rsidR="00FF64E3" w:rsidRPr="008A62D7">
        <w:rPr>
          <w:lang w:val="en-GB"/>
        </w:rPr>
        <w:instrText xml:space="preserve"> REF _Ref482280753 \h </w:instrText>
      </w:r>
      <w:r w:rsidR="00FF64E3" w:rsidRPr="008A62D7">
        <w:rPr>
          <w:lang w:val="en-GB"/>
        </w:rPr>
      </w:r>
      <w:r w:rsidR="00FF64E3" w:rsidRPr="008A62D7">
        <w:rPr>
          <w:lang w:val="en-GB"/>
        </w:rPr>
        <w:fldChar w:fldCharType="separate"/>
      </w:r>
      <w:r w:rsidR="00DE7C99" w:rsidRPr="008A62D7">
        <w:rPr>
          <w:lang w:val="en-GB"/>
        </w:rPr>
        <w:t xml:space="preserve">Figure </w:t>
      </w:r>
      <w:r w:rsidR="00DE7C99" w:rsidRPr="008A62D7">
        <w:rPr>
          <w:noProof/>
          <w:lang w:val="en-GB"/>
        </w:rPr>
        <w:t>23</w:t>
      </w:r>
      <w:r w:rsidR="00FF64E3" w:rsidRPr="008A62D7">
        <w:rPr>
          <w:lang w:val="en-GB"/>
        </w:rPr>
        <w:fldChar w:fldCharType="end"/>
      </w:r>
      <w:r w:rsidR="00C12BDD" w:rsidRPr="008A62D7">
        <w:rPr>
          <w:lang w:val="en-GB"/>
        </w:rPr>
        <w:t xml:space="preserve">): specifies the time of the observation </w:t>
      </w:r>
      <w:r w:rsidR="005148D2" w:rsidRPr="008A62D7">
        <w:rPr>
          <w:lang w:val="en-GB"/>
        </w:rPr>
        <w:t>of</w:t>
      </w:r>
      <w:r w:rsidR="00C12BDD" w:rsidRPr="008A62D7">
        <w:rPr>
          <w:lang w:val="en-GB"/>
        </w:rPr>
        <w:t xml:space="preserve"> the plume height data </w:t>
      </w:r>
      <w:r w:rsidR="005148D2" w:rsidRPr="008A62D7">
        <w:rPr>
          <w:lang w:val="en-GB"/>
        </w:rPr>
        <w:t xml:space="preserve">that is </w:t>
      </w:r>
      <w:r w:rsidR="00C12BDD" w:rsidRPr="008A62D7">
        <w:rPr>
          <w:lang w:val="en-GB"/>
        </w:rPr>
        <w:t>to be added. By default, this field suggests the current system time.</w:t>
      </w:r>
    </w:p>
    <w:p w14:paraId="233C9FD6" w14:textId="69791C83" w:rsidR="00EF01FF" w:rsidRPr="008A62D7" w:rsidRDefault="00EF01FF" w:rsidP="001507E8">
      <w:pPr>
        <w:pStyle w:val="ListParagraph"/>
        <w:numPr>
          <w:ilvl w:val="0"/>
          <w:numId w:val="19"/>
        </w:numPr>
        <w:rPr>
          <w:lang w:val="en-GB"/>
        </w:rPr>
      </w:pPr>
      <w:r w:rsidRPr="008A62D7">
        <w:rPr>
          <w:b/>
          <w:lang w:val="en-GB"/>
        </w:rPr>
        <w:t>P</w:t>
      </w:r>
      <w:r w:rsidR="00C12BDD" w:rsidRPr="008A62D7">
        <w:rPr>
          <w:b/>
          <w:lang w:val="en-GB"/>
        </w:rPr>
        <w:t xml:space="preserve">lume </w:t>
      </w:r>
      <w:r w:rsidR="00FF64E3" w:rsidRPr="008A62D7">
        <w:rPr>
          <w:b/>
          <w:lang w:val="en-GB"/>
        </w:rPr>
        <w:t xml:space="preserve">top </w:t>
      </w:r>
      <w:r w:rsidR="00C12BDD" w:rsidRPr="008A62D7">
        <w:rPr>
          <w:b/>
          <w:lang w:val="en-GB"/>
        </w:rPr>
        <w:t xml:space="preserve">height </w:t>
      </w:r>
      <w:r w:rsidR="00FF64E3" w:rsidRPr="008A62D7">
        <w:rPr>
          <w:b/>
          <w:lang w:val="en-GB"/>
        </w:rPr>
        <w:t xml:space="preserve">range </w:t>
      </w:r>
      <w:r w:rsidR="00C12BDD" w:rsidRPr="008A62D7">
        <w:rPr>
          <w:b/>
          <w:lang w:val="en-GB"/>
        </w:rPr>
        <w:t>(a.s.l.)</w:t>
      </w:r>
      <w:r w:rsidR="00C12BDD" w:rsidRPr="008A62D7">
        <w:rPr>
          <w:lang w:val="en-GB"/>
        </w:rPr>
        <w:t xml:space="preserve"> (B): The operator can </w:t>
      </w:r>
      <w:r w:rsidR="00C12BDD" w:rsidRPr="008A62D7">
        <w:rPr>
          <w:i/>
          <w:lang w:val="en-GB"/>
        </w:rPr>
        <w:t>either</w:t>
      </w:r>
      <w:r w:rsidR="00C12BDD" w:rsidRPr="008A62D7">
        <w:rPr>
          <w:lang w:val="en-GB"/>
        </w:rPr>
        <w:t xml:space="preserve"> </w:t>
      </w:r>
      <w:r w:rsidRPr="008A62D7">
        <w:rPr>
          <w:lang w:val="en-GB"/>
        </w:rPr>
        <w:t xml:space="preserve">specify </w:t>
      </w:r>
      <w:r w:rsidR="006D2F47" w:rsidRPr="008A62D7">
        <w:rPr>
          <w:lang w:val="en-GB"/>
        </w:rPr>
        <w:t>the range of variation</w:t>
      </w:r>
      <w:r w:rsidRPr="008A62D7">
        <w:rPr>
          <w:lang w:val="en-GB"/>
        </w:rPr>
        <w:t xml:space="preserve"> of</w:t>
      </w:r>
      <w:r w:rsidR="006D2F47" w:rsidRPr="008A62D7">
        <w:rPr>
          <w:lang w:val="en-GB"/>
        </w:rPr>
        <w:t xml:space="preserve"> the</w:t>
      </w:r>
      <w:r w:rsidRPr="008A62D7">
        <w:rPr>
          <w:lang w:val="en-GB"/>
        </w:rPr>
        <w:t xml:space="preserve"> observed plume </w:t>
      </w:r>
      <w:r w:rsidR="00FF64E3" w:rsidRPr="008A62D7">
        <w:rPr>
          <w:lang w:val="en-GB"/>
        </w:rPr>
        <w:t xml:space="preserve">top </w:t>
      </w:r>
      <w:r w:rsidRPr="008A62D7">
        <w:rPr>
          <w:lang w:val="en-GB"/>
        </w:rPr>
        <w:t xml:space="preserve">heights by </w:t>
      </w:r>
      <w:r w:rsidR="00C12BDD" w:rsidRPr="008A62D7">
        <w:rPr>
          <w:lang w:val="en-GB"/>
        </w:rPr>
        <w:t>insert</w:t>
      </w:r>
      <w:r w:rsidRPr="008A62D7">
        <w:rPr>
          <w:lang w:val="en-GB"/>
        </w:rPr>
        <w:t xml:space="preserve">ing the </w:t>
      </w:r>
      <w:r w:rsidR="006D2F47" w:rsidRPr="008A62D7">
        <w:rPr>
          <w:lang w:val="en-GB"/>
        </w:rPr>
        <w:t>minimum and maximum height</w:t>
      </w:r>
      <w:r w:rsidR="00FF64E3" w:rsidRPr="008A62D7">
        <w:rPr>
          <w:lang w:val="en-GB"/>
        </w:rPr>
        <w:t>s</w:t>
      </w:r>
      <w:r w:rsidRPr="008A62D7">
        <w:rPr>
          <w:lang w:val="en-GB"/>
        </w:rPr>
        <w:t xml:space="preserve"> into the</w:t>
      </w:r>
      <w:r w:rsidR="00C12BDD" w:rsidRPr="008A62D7">
        <w:rPr>
          <w:lang w:val="en-GB"/>
        </w:rPr>
        <w:t xml:space="preserve"> </w:t>
      </w:r>
      <w:r w:rsidR="00FF64E3" w:rsidRPr="008A62D7">
        <w:rPr>
          <w:lang w:val="en-GB"/>
        </w:rPr>
        <w:t xml:space="preserve">field </w:t>
      </w:r>
      <w:r w:rsidRPr="008A62D7">
        <w:rPr>
          <w:b/>
          <w:lang w:val="en-GB"/>
        </w:rPr>
        <w:t>Min</w:t>
      </w:r>
      <w:r w:rsidR="00FF64E3" w:rsidRPr="008A62D7">
        <w:rPr>
          <w:b/>
          <w:lang w:val="en-GB"/>
        </w:rPr>
        <w:t>.</w:t>
      </w:r>
      <w:r w:rsidRPr="008A62D7">
        <w:rPr>
          <w:b/>
          <w:lang w:val="en-GB"/>
        </w:rPr>
        <w:t xml:space="preserve"> </w:t>
      </w:r>
      <w:r w:rsidR="00FF64E3" w:rsidRPr="008A62D7">
        <w:rPr>
          <w:b/>
          <w:lang w:val="en-GB"/>
        </w:rPr>
        <w:t>est. top</w:t>
      </w:r>
      <w:r w:rsidR="00C12BDD" w:rsidRPr="008A62D7">
        <w:rPr>
          <w:b/>
          <w:lang w:val="en-GB"/>
        </w:rPr>
        <w:t xml:space="preserve"> </w:t>
      </w:r>
      <w:r w:rsidR="00C12BDD" w:rsidRPr="008A62D7">
        <w:rPr>
          <w:lang w:val="en-GB"/>
        </w:rPr>
        <w:t xml:space="preserve">and </w:t>
      </w:r>
      <w:r w:rsidRPr="008A62D7">
        <w:rPr>
          <w:b/>
          <w:lang w:val="en-GB"/>
        </w:rPr>
        <w:t>Max</w:t>
      </w:r>
      <w:r w:rsidR="00FF64E3" w:rsidRPr="008A62D7">
        <w:rPr>
          <w:b/>
          <w:lang w:val="en-GB"/>
        </w:rPr>
        <w:t>. est. top</w:t>
      </w:r>
      <w:r w:rsidR="00C12BDD" w:rsidRPr="008A62D7">
        <w:rPr>
          <w:lang w:val="en-GB"/>
        </w:rPr>
        <w:t xml:space="preserve">, </w:t>
      </w:r>
      <w:r w:rsidR="00C12BDD" w:rsidRPr="008A62D7">
        <w:rPr>
          <w:i/>
          <w:lang w:val="en-GB"/>
        </w:rPr>
        <w:t>or</w:t>
      </w:r>
      <w:r w:rsidR="00C12BDD" w:rsidRPr="008A62D7">
        <w:rPr>
          <w:lang w:val="en-GB"/>
        </w:rPr>
        <w:t xml:space="preserve"> </w:t>
      </w:r>
      <w:r w:rsidRPr="008A62D7">
        <w:rPr>
          <w:lang w:val="en-GB"/>
        </w:rPr>
        <w:t>specify the</w:t>
      </w:r>
      <w:r w:rsidR="00C12BDD" w:rsidRPr="008A62D7">
        <w:rPr>
          <w:lang w:val="en-GB"/>
        </w:rPr>
        <w:t xml:space="preserve"> </w:t>
      </w:r>
      <w:r w:rsidR="006D2F47" w:rsidRPr="008A62D7">
        <w:rPr>
          <w:b/>
          <w:lang w:val="en-GB"/>
        </w:rPr>
        <w:t>M</w:t>
      </w:r>
      <w:r w:rsidR="00C12BDD" w:rsidRPr="008A62D7">
        <w:rPr>
          <w:b/>
          <w:lang w:val="en-GB"/>
        </w:rPr>
        <w:t xml:space="preserve">ean </w:t>
      </w:r>
      <w:r w:rsidR="00FF64E3" w:rsidRPr="008A62D7">
        <w:rPr>
          <w:b/>
          <w:lang w:val="en-GB"/>
        </w:rPr>
        <w:t xml:space="preserve">est. </w:t>
      </w:r>
      <w:r w:rsidR="00C12BDD" w:rsidRPr="008A62D7">
        <w:rPr>
          <w:b/>
          <w:lang w:val="en-GB"/>
        </w:rPr>
        <w:t>height</w:t>
      </w:r>
      <w:r w:rsidR="00C12BDD" w:rsidRPr="008A62D7">
        <w:rPr>
          <w:lang w:val="en-GB"/>
        </w:rPr>
        <w:t xml:space="preserve">. </w:t>
      </w:r>
      <w:r w:rsidRPr="008A62D7">
        <w:rPr>
          <w:lang w:val="en-GB"/>
        </w:rPr>
        <w:t xml:space="preserve">Note that the latter field is treated with priority, meaning that if all three fields are filled, the minimum and maximum values are not considered. Instead, lower and upper boundaries are assigned automatically by FIX (see below). </w:t>
      </w:r>
    </w:p>
    <w:p w14:paraId="0E113F0C" w14:textId="3D1421E1" w:rsidR="00C12BDD" w:rsidRPr="008A62D7" w:rsidRDefault="00EF01FF" w:rsidP="00EF01FF">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When entering plume heights from ground observations, make sure that the data you add is converted to the a.s.l. (above sea level) height standard!</w:t>
      </w:r>
    </w:p>
    <w:p w14:paraId="76163EFC" w14:textId="77777777" w:rsidR="00EF01FF" w:rsidRPr="008A62D7" w:rsidRDefault="00EF01FF" w:rsidP="00EF01FF">
      <w:pPr>
        <w:rPr>
          <w:lang w:val="en-GB"/>
        </w:rPr>
      </w:pPr>
    </w:p>
    <w:p w14:paraId="02ECED4F" w14:textId="726299DF" w:rsidR="00C75EED" w:rsidRPr="008A62D7" w:rsidRDefault="00EF01FF" w:rsidP="001507E8">
      <w:pPr>
        <w:pStyle w:val="ListParagraph"/>
        <w:numPr>
          <w:ilvl w:val="0"/>
          <w:numId w:val="19"/>
        </w:numPr>
        <w:rPr>
          <w:lang w:val="en-GB"/>
        </w:rPr>
      </w:pPr>
      <w:r w:rsidRPr="008A62D7">
        <w:rPr>
          <w:b/>
          <w:lang w:val="en-GB"/>
        </w:rPr>
        <w:t>Quality of data</w:t>
      </w:r>
      <w:r w:rsidRPr="008A62D7">
        <w:rPr>
          <w:lang w:val="en-GB"/>
        </w:rPr>
        <w:t xml:space="preserve"> (C): In this field</w:t>
      </w:r>
      <w:r w:rsidR="00C75EED" w:rsidRPr="008A62D7">
        <w:rPr>
          <w:lang w:val="en-GB"/>
        </w:rPr>
        <w:t>, th</w:t>
      </w:r>
      <w:r w:rsidRPr="008A62D7">
        <w:rPr>
          <w:lang w:val="en-GB"/>
        </w:rPr>
        <w:t>e</w:t>
      </w:r>
      <w:r w:rsidR="00C75EED" w:rsidRPr="008A62D7">
        <w:rPr>
          <w:lang w:val="en-GB"/>
        </w:rPr>
        <w:t xml:space="preserve"> </w:t>
      </w:r>
      <w:r w:rsidRPr="008A62D7">
        <w:rPr>
          <w:lang w:val="en-GB"/>
        </w:rPr>
        <w:t>quality of the added data set can be characterized by</w:t>
      </w:r>
      <w:r w:rsidR="00C75EED" w:rsidRPr="008A62D7">
        <w:rPr>
          <w:lang w:val="en-GB"/>
        </w:rPr>
        <w:t xml:space="preserve"> the user. The four quality grades represent the quality factors </w:t>
      </w:r>
      <w:r w:rsidR="006D2F47" w:rsidRPr="008A62D7">
        <w:rPr>
          <w:lang w:val="en-GB"/>
        </w:rPr>
        <w:t xml:space="preserve">that </w:t>
      </w:r>
      <w:r w:rsidR="00C75EED" w:rsidRPr="008A62D7">
        <w:rPr>
          <w:lang w:val="en-GB"/>
        </w:rPr>
        <w:t>are automatically assigned to the data from auto-stream sources (see e.g. in Table 6; “poor” corresponds to a quality factor of 1,</w:t>
      </w:r>
      <w:r w:rsidR="005148D2" w:rsidRPr="008A62D7">
        <w:rPr>
          <w:lang w:val="en-GB"/>
        </w:rPr>
        <w:t xml:space="preserve"> “fair” to 2, “good” to 3 and</w:t>
      </w:r>
      <w:r w:rsidR="00C75EED" w:rsidRPr="008A62D7">
        <w:rPr>
          <w:lang w:val="en-GB"/>
        </w:rPr>
        <w:t xml:space="preserve"> “brilliant” to 4). The quality</w:t>
      </w:r>
      <w:r w:rsidR="005148D2" w:rsidRPr="008A62D7">
        <w:rPr>
          <w:lang w:val="en-GB"/>
        </w:rPr>
        <w:t xml:space="preserve"> factor that is</w:t>
      </w:r>
      <w:r w:rsidR="00C75EED" w:rsidRPr="008A62D7">
        <w:rPr>
          <w:lang w:val="en-GB"/>
        </w:rPr>
        <w:t xml:space="preserve"> input via this window will only be considered for non-autostream sources (i.e., “aircraft”, “ground” and “other”).</w:t>
      </w:r>
      <w:r w:rsidR="00FF64E3" w:rsidRPr="008A62D7">
        <w:rPr>
          <w:lang w:val="en-GB"/>
        </w:rPr>
        <w:t xml:space="preserve"> By </w:t>
      </w:r>
      <w:r w:rsidR="0019584F" w:rsidRPr="008A62D7">
        <w:rPr>
          <w:lang w:val="en-GB"/>
        </w:rPr>
        <w:t>default</w:t>
      </w:r>
      <w:r w:rsidR="00FF64E3" w:rsidRPr="008A62D7">
        <w:rPr>
          <w:lang w:val="en-GB"/>
        </w:rPr>
        <w:t>,</w:t>
      </w:r>
      <w:r w:rsidR="0019584F" w:rsidRPr="008A62D7">
        <w:rPr>
          <w:lang w:val="en-GB"/>
        </w:rPr>
        <w:t xml:space="preserve"> a quality factor of 4 (“brilliant”) is assigned.</w:t>
      </w:r>
      <w:r w:rsidR="00C75EED" w:rsidRPr="008A62D7">
        <w:rPr>
          <w:lang w:val="en-GB"/>
        </w:rPr>
        <w:t xml:space="preserve"> If one of the </w:t>
      </w:r>
      <w:r w:rsidR="00FF64E3" w:rsidRPr="008A62D7">
        <w:rPr>
          <w:lang w:val="en-GB"/>
        </w:rPr>
        <w:t xml:space="preserve">(up to twelve) </w:t>
      </w:r>
      <w:r w:rsidR="00C75EED" w:rsidRPr="008A62D7">
        <w:rPr>
          <w:lang w:val="en-GB"/>
        </w:rPr>
        <w:t>radar stations has been specified as source, the quality factor of the according auto-stream channel is automatically assigned to the newly added plume height data set.</w:t>
      </w:r>
    </w:p>
    <w:p w14:paraId="3A92D97E" w14:textId="57EEF2EB" w:rsidR="00C12BDD" w:rsidRPr="008A62D7" w:rsidRDefault="009B45CE" w:rsidP="001507E8">
      <w:pPr>
        <w:pStyle w:val="ListParagraph"/>
        <w:numPr>
          <w:ilvl w:val="0"/>
          <w:numId w:val="19"/>
        </w:numPr>
        <w:rPr>
          <w:lang w:val="en-GB"/>
        </w:rPr>
      </w:pPr>
      <w:r w:rsidRPr="008A62D7">
        <w:rPr>
          <w:b/>
          <w:lang w:val="en-GB"/>
        </w:rPr>
        <w:t>Data source</w:t>
      </w:r>
      <w:r w:rsidR="00C75EED" w:rsidRPr="008A62D7">
        <w:rPr>
          <w:lang w:val="en-GB"/>
        </w:rPr>
        <w:t xml:space="preserve"> (</w:t>
      </w:r>
      <w:r w:rsidRPr="008A62D7">
        <w:rPr>
          <w:lang w:val="en-GB"/>
        </w:rPr>
        <w:t>D</w:t>
      </w:r>
      <w:r w:rsidR="00C75EED" w:rsidRPr="008A62D7">
        <w:rPr>
          <w:lang w:val="en-GB"/>
        </w:rPr>
        <w:t xml:space="preserve">): </w:t>
      </w:r>
      <w:r w:rsidRPr="008A62D7">
        <w:rPr>
          <w:lang w:val="en-GB"/>
        </w:rPr>
        <w:t xml:space="preserve">A drop down menu (see </w:t>
      </w:r>
      <w:r w:rsidR="00FF64E3" w:rsidRPr="008A62D7">
        <w:rPr>
          <w:lang w:val="en-GB"/>
        </w:rPr>
        <w:fldChar w:fldCharType="begin"/>
      </w:r>
      <w:r w:rsidR="00FF64E3" w:rsidRPr="008A62D7">
        <w:rPr>
          <w:lang w:val="en-GB"/>
        </w:rPr>
        <w:instrText xml:space="preserve"> REF _Ref482281123 \h </w:instrText>
      </w:r>
      <w:r w:rsidR="00FF64E3" w:rsidRPr="008A62D7">
        <w:rPr>
          <w:lang w:val="en-GB"/>
        </w:rPr>
      </w:r>
      <w:r w:rsidR="00FF64E3" w:rsidRPr="008A62D7">
        <w:rPr>
          <w:lang w:val="en-GB"/>
        </w:rPr>
        <w:fldChar w:fldCharType="separate"/>
      </w:r>
      <w:r w:rsidR="00DE7C99" w:rsidRPr="008A62D7">
        <w:rPr>
          <w:lang w:val="en-GB"/>
        </w:rPr>
        <w:t xml:space="preserve">Figure </w:t>
      </w:r>
      <w:r w:rsidR="00DE7C99" w:rsidRPr="008A62D7">
        <w:rPr>
          <w:noProof/>
          <w:lang w:val="en-GB"/>
        </w:rPr>
        <w:t>24</w:t>
      </w:r>
      <w:r w:rsidR="00FF64E3" w:rsidRPr="008A62D7">
        <w:rPr>
          <w:lang w:val="en-GB"/>
        </w:rPr>
        <w:fldChar w:fldCharType="end"/>
      </w:r>
      <w:r w:rsidRPr="008A62D7">
        <w:rPr>
          <w:lang w:val="en-GB"/>
        </w:rPr>
        <w:t xml:space="preserve">) allows the user to specify the source of the data set </w:t>
      </w:r>
      <w:r w:rsidR="005148D2" w:rsidRPr="008A62D7">
        <w:rPr>
          <w:lang w:val="en-GB"/>
        </w:rPr>
        <w:t>to be added</w:t>
      </w:r>
      <w:r w:rsidRPr="008A62D7">
        <w:rPr>
          <w:lang w:val="en-GB"/>
        </w:rPr>
        <w:t>. Note that</w:t>
      </w:r>
      <w:r w:rsidR="00FF64E3" w:rsidRPr="008A62D7">
        <w:rPr>
          <w:lang w:val="en-GB"/>
        </w:rPr>
        <w:t xml:space="preserve"> in the shown example </w:t>
      </w:r>
      <w:r w:rsidRPr="008A62D7">
        <w:rPr>
          <w:lang w:val="en-GB"/>
        </w:rPr>
        <w:t xml:space="preserve">“ISKEF”, “ISEGS”, “ISX1” and “ISX2” represent the “manual data channels” of the radar sensors in </w:t>
      </w:r>
      <w:r w:rsidR="00FF64E3" w:rsidRPr="008A62D7">
        <w:rPr>
          <w:lang w:val="en-GB"/>
        </w:rPr>
        <w:fldChar w:fldCharType="begin"/>
      </w:r>
      <w:r w:rsidR="00FF64E3" w:rsidRPr="008A62D7">
        <w:rPr>
          <w:lang w:val="en-GB"/>
        </w:rPr>
        <w:instrText xml:space="preserve"> REF _Ref482273907 \h </w:instrText>
      </w:r>
      <w:r w:rsidR="00FF64E3" w:rsidRPr="008A62D7">
        <w:rPr>
          <w:lang w:val="en-GB"/>
        </w:rPr>
      </w:r>
      <w:r w:rsidR="00FF64E3" w:rsidRPr="008A62D7">
        <w:rPr>
          <w:lang w:val="en-GB"/>
        </w:rPr>
        <w:fldChar w:fldCharType="separate"/>
      </w:r>
      <w:r w:rsidR="00DE7C99" w:rsidRPr="008A62D7">
        <w:rPr>
          <w:lang w:val="en-GB"/>
        </w:rPr>
        <w:t xml:space="preserve">Figure </w:t>
      </w:r>
      <w:r w:rsidR="00DE7C99" w:rsidRPr="008A62D7">
        <w:rPr>
          <w:noProof/>
          <w:lang w:val="en-GB"/>
        </w:rPr>
        <w:t>19</w:t>
      </w:r>
      <w:r w:rsidR="00FF64E3" w:rsidRPr="008A62D7">
        <w:rPr>
          <w:lang w:val="en-GB"/>
        </w:rPr>
        <w:fldChar w:fldCharType="end"/>
      </w:r>
      <w:r w:rsidRPr="008A62D7">
        <w:rPr>
          <w:lang w:val="en-GB"/>
        </w:rPr>
        <w:t xml:space="preserve">, which can be individually switched on and off (see section </w:t>
      </w:r>
      <w:r w:rsidR="009679A1" w:rsidRPr="008A62D7">
        <w:rPr>
          <w:lang w:val="en-GB"/>
        </w:rPr>
        <w:fldChar w:fldCharType="begin"/>
      </w:r>
      <w:r w:rsidR="009679A1" w:rsidRPr="008A62D7">
        <w:rPr>
          <w:lang w:val="en-GB"/>
        </w:rPr>
        <w:instrText xml:space="preserve"> REF _Ref482281218 \r \h </w:instrText>
      </w:r>
      <w:r w:rsidR="009679A1" w:rsidRPr="008A62D7">
        <w:rPr>
          <w:lang w:val="en-GB"/>
        </w:rPr>
      </w:r>
      <w:r w:rsidR="009679A1" w:rsidRPr="008A62D7">
        <w:rPr>
          <w:lang w:val="en-GB"/>
        </w:rPr>
        <w:fldChar w:fldCharType="separate"/>
      </w:r>
      <w:r w:rsidR="00DE7C99" w:rsidRPr="008A62D7">
        <w:rPr>
          <w:lang w:val="en-GB"/>
        </w:rPr>
        <w:t>4.4.1</w:t>
      </w:r>
      <w:r w:rsidR="009679A1" w:rsidRPr="008A62D7">
        <w:rPr>
          <w:lang w:val="en-GB"/>
        </w:rPr>
        <w:fldChar w:fldCharType="end"/>
      </w:r>
      <w:r w:rsidRPr="008A62D7">
        <w:rPr>
          <w:lang w:val="en-GB"/>
        </w:rPr>
        <w:t>).</w:t>
      </w:r>
      <w:r w:rsidR="003C2BA6" w:rsidRPr="008A62D7">
        <w:rPr>
          <w:lang w:val="en-GB"/>
        </w:rPr>
        <w:t xml:space="preserve"> By default, this menu is set to “ground”.</w:t>
      </w:r>
    </w:p>
    <w:p w14:paraId="72594183" w14:textId="77777777" w:rsidR="00FF64E3" w:rsidRPr="008A62D7" w:rsidRDefault="00FF64E3" w:rsidP="00FF64E3">
      <w:pPr>
        <w:keepNext/>
        <w:ind w:left="360"/>
        <w:jc w:val="center"/>
        <w:rPr>
          <w:lang w:val="en-GB"/>
        </w:rPr>
      </w:pPr>
    </w:p>
    <w:p w14:paraId="2EAE94CF" w14:textId="006A3F89" w:rsidR="00C12BDD" w:rsidRPr="008A62D7" w:rsidRDefault="00FF64E3" w:rsidP="00FF64E3">
      <w:pPr>
        <w:pStyle w:val="Caption"/>
        <w:rPr>
          <w:rFonts w:asciiTheme="minorHAnsi" w:hAnsiTheme="minorHAnsi"/>
          <w:lang w:val="en-GB"/>
        </w:rPr>
      </w:pPr>
      <w:bookmarkStart w:id="1435" w:name="_Ref482281123"/>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436" w:author="Dioguardi, Fabio" w:date="2018-11-07T13:54:00Z">
        <w:r w:rsidR="00F35802">
          <w:rPr>
            <w:noProof/>
            <w:lang w:val="en-GB"/>
          </w:rPr>
          <w:t>27</w:t>
        </w:r>
      </w:ins>
      <w:del w:id="1437" w:author="Dioguardi, Fabio" w:date="2018-11-07T10:11:00Z">
        <w:r w:rsidR="00DE7C99" w:rsidRPr="008A62D7" w:rsidDel="00A3487B">
          <w:rPr>
            <w:noProof/>
            <w:lang w:val="en-GB"/>
          </w:rPr>
          <w:delText>24</w:delText>
        </w:r>
      </w:del>
      <w:r w:rsidRPr="008A62D7">
        <w:rPr>
          <w:lang w:val="en-GB"/>
        </w:rPr>
        <w:fldChar w:fldCharType="end"/>
      </w:r>
      <w:bookmarkEnd w:id="1435"/>
      <w:r w:rsidRPr="008A62D7">
        <w:rPr>
          <w:lang w:val="en-GB"/>
        </w:rPr>
        <w:t>: Selectable data sources in the “Add plume height” window. This example shows the menu for the Icelandic FutureVolc setting.</w:t>
      </w:r>
    </w:p>
    <w:p w14:paraId="53C0F78B" w14:textId="77777777" w:rsidR="009B45CE" w:rsidRPr="008A62D7" w:rsidRDefault="009B45CE" w:rsidP="00C12BDD">
      <w:pPr>
        <w:ind w:left="360"/>
        <w:rPr>
          <w:lang w:val="en-GB"/>
        </w:rPr>
      </w:pPr>
    </w:p>
    <w:p w14:paraId="45632D7A" w14:textId="430D3876" w:rsidR="003C2BA6" w:rsidRPr="008A62D7" w:rsidRDefault="003C2BA6" w:rsidP="001507E8">
      <w:pPr>
        <w:pStyle w:val="ListParagraph"/>
        <w:numPr>
          <w:ilvl w:val="0"/>
          <w:numId w:val="19"/>
        </w:numPr>
        <w:rPr>
          <w:lang w:val="en-GB"/>
        </w:rPr>
      </w:pPr>
      <w:r w:rsidRPr="008A62D7">
        <w:rPr>
          <w:b/>
          <w:lang w:val="en-GB"/>
        </w:rPr>
        <w:t>Include data?</w:t>
      </w:r>
      <w:r w:rsidR="009B45CE" w:rsidRPr="008A62D7">
        <w:rPr>
          <w:lang w:val="en-GB"/>
        </w:rPr>
        <w:t xml:space="preserve"> (E):</w:t>
      </w:r>
      <w:r w:rsidRPr="008A62D7">
        <w:rPr>
          <w:lang w:val="en-GB"/>
        </w:rPr>
        <w:t xml:space="preserve"> If this checkbox is unchecked, the data set to be added will not be considered by FOXI.</w:t>
      </w:r>
      <w:r w:rsidR="005723AC" w:rsidRPr="008A62D7">
        <w:rPr>
          <w:lang w:val="en-GB"/>
        </w:rPr>
        <w:t xml:space="preserve"> </w:t>
      </w:r>
      <w:r w:rsidR="005148D2" w:rsidRPr="008A62D7">
        <w:rPr>
          <w:lang w:val="en-GB"/>
        </w:rPr>
        <w:t>By default the checkbox is checked.</w:t>
      </w:r>
    </w:p>
    <w:p w14:paraId="2C62E5CE" w14:textId="77777777" w:rsidR="003C2BA6" w:rsidRPr="008A62D7" w:rsidRDefault="003C2BA6" w:rsidP="001507E8">
      <w:pPr>
        <w:pStyle w:val="ListParagraph"/>
        <w:numPr>
          <w:ilvl w:val="0"/>
          <w:numId w:val="19"/>
        </w:numPr>
        <w:rPr>
          <w:lang w:val="en-GB"/>
        </w:rPr>
      </w:pPr>
      <w:r w:rsidRPr="008A62D7">
        <w:rPr>
          <w:b/>
          <w:lang w:val="en-GB"/>
        </w:rPr>
        <w:t>Comments</w:t>
      </w:r>
      <w:r w:rsidRPr="008A62D7">
        <w:rPr>
          <w:lang w:val="en-GB"/>
        </w:rPr>
        <w:t xml:space="preserve"> (F): Comments filled in here will be attributed to the data set.</w:t>
      </w:r>
    </w:p>
    <w:p w14:paraId="3C2C8041" w14:textId="6106AD6D" w:rsidR="00FF64E3" w:rsidRPr="008A62D7" w:rsidRDefault="007152C7" w:rsidP="001507E8">
      <w:pPr>
        <w:pStyle w:val="ListParagraph"/>
        <w:numPr>
          <w:ilvl w:val="0"/>
          <w:numId w:val="19"/>
        </w:numPr>
        <w:rPr>
          <w:lang w:val="en-GB"/>
        </w:rPr>
      </w:pPr>
      <w:r w:rsidRPr="008A62D7">
        <w:rPr>
          <w:b/>
          <w:lang w:val="en-GB"/>
        </w:rPr>
        <w:t>Plume diameter</w:t>
      </w:r>
      <w:r w:rsidR="00FF64E3" w:rsidRPr="008A62D7">
        <w:rPr>
          <w:lang w:val="en-GB"/>
        </w:rPr>
        <w:t xml:space="preserve"> (G):</w:t>
      </w:r>
      <w:r w:rsidRPr="008A62D7">
        <w:rPr>
          <w:lang w:val="en-GB"/>
        </w:rPr>
        <w:t xml:space="preserve"> minimum and maximum estimates for the width of the plume</w:t>
      </w:r>
      <w:r w:rsidR="002E5F92" w:rsidRPr="008A62D7">
        <w:rPr>
          <w:lang w:val="en-GB"/>
        </w:rPr>
        <w:t xml:space="preserve"> at the top</w:t>
      </w:r>
      <w:r w:rsidRPr="008A62D7">
        <w:rPr>
          <w:lang w:val="en-GB"/>
        </w:rPr>
        <w:t>. The width of the plume is needed to convert plume top heights to centreline plume heights (assuming a cylindrical symmetry).</w:t>
      </w:r>
    </w:p>
    <w:p w14:paraId="6D1FB763" w14:textId="2B176939" w:rsidR="003C2BA6" w:rsidRPr="008A62D7" w:rsidRDefault="003C2BA6" w:rsidP="001507E8">
      <w:pPr>
        <w:pStyle w:val="ListParagraph"/>
        <w:numPr>
          <w:ilvl w:val="0"/>
          <w:numId w:val="19"/>
        </w:numPr>
        <w:rPr>
          <w:lang w:val="en-GB"/>
        </w:rPr>
      </w:pPr>
      <w:r w:rsidRPr="008A62D7">
        <w:rPr>
          <w:b/>
          <w:lang w:val="en-GB"/>
        </w:rPr>
        <w:t>Update observed plume height</w:t>
      </w:r>
      <w:r w:rsidRPr="008A62D7">
        <w:rPr>
          <w:lang w:val="en-GB"/>
        </w:rPr>
        <w:t xml:space="preserve"> (</w:t>
      </w:r>
      <w:r w:rsidR="00FF64E3" w:rsidRPr="008A62D7">
        <w:rPr>
          <w:lang w:val="en-GB"/>
        </w:rPr>
        <w:t>H</w:t>
      </w:r>
      <w:r w:rsidRPr="008A62D7">
        <w:rPr>
          <w:lang w:val="en-GB"/>
        </w:rPr>
        <w:t>): Press this button to add data set.</w:t>
      </w:r>
    </w:p>
    <w:p w14:paraId="02C90303" w14:textId="4B864329" w:rsidR="003C2BA6" w:rsidRPr="008A62D7" w:rsidRDefault="00360C4D" w:rsidP="003C2BA6">
      <w:pPr>
        <w:rPr>
          <w:lang w:val="en-GB"/>
        </w:rPr>
      </w:pPr>
      <w:r w:rsidRPr="008A62D7">
        <w:rPr>
          <w:lang w:val="en-GB"/>
        </w:rPr>
        <w:t>If</w:t>
      </w:r>
      <w:r w:rsidR="003C2BA6" w:rsidRPr="008A62D7">
        <w:rPr>
          <w:lang w:val="en-GB"/>
        </w:rPr>
        <w:t xml:space="preserve"> only a mean height value </w:t>
      </w:r>
      <w:r w:rsidRPr="008A62D7">
        <w:rPr>
          <w:lang w:val="en-GB"/>
        </w:rPr>
        <w:t xml:space="preserve">is </w:t>
      </w:r>
      <w:r w:rsidR="003C2BA6" w:rsidRPr="008A62D7">
        <w:rPr>
          <w:lang w:val="en-GB"/>
        </w:rPr>
        <w:t xml:space="preserve">added, FIX automatically attributes a range of uncertainty, depending on </w:t>
      </w:r>
      <w:r w:rsidR="00973D6D" w:rsidRPr="008A62D7">
        <w:rPr>
          <w:lang w:val="en-GB"/>
        </w:rPr>
        <w:t xml:space="preserve">the characteristics of the </w:t>
      </w:r>
      <w:r w:rsidR="003C2BA6" w:rsidRPr="008A62D7">
        <w:rPr>
          <w:lang w:val="en-GB"/>
        </w:rPr>
        <w:t>source and distance</w:t>
      </w:r>
      <w:r w:rsidR="0094040E" w:rsidRPr="008A62D7">
        <w:rPr>
          <w:lang w:val="en-GB"/>
        </w:rPr>
        <w:t xml:space="preserve"> </w:t>
      </w:r>
      <w:r w:rsidR="00973D6D" w:rsidRPr="008A62D7">
        <w:rPr>
          <w:i/>
          <w:lang w:val="en-GB"/>
        </w:rPr>
        <w:t xml:space="preserve">d </w:t>
      </w:r>
      <w:r w:rsidR="003C2BA6" w:rsidRPr="008A62D7">
        <w:rPr>
          <w:lang w:val="en-GB"/>
        </w:rPr>
        <w:t>to the vent</w:t>
      </w:r>
      <w:r w:rsidR="0094040E" w:rsidRPr="008A62D7">
        <w:rPr>
          <w:lang w:val="en-GB"/>
        </w:rPr>
        <w:t>.</w:t>
      </w:r>
      <w:r w:rsidR="00973D6D" w:rsidRPr="008A62D7">
        <w:rPr>
          <w:lang w:val="en-GB"/>
        </w:rPr>
        <w:t xml:space="preserve"> Following Arason (2015) and </w:t>
      </w:r>
      <w:r w:rsidR="00973D6D" w:rsidRPr="008A62D7">
        <w:rPr>
          <w:lang w:val="en-GB"/>
        </w:rPr>
        <w:lastRenderedPageBreak/>
        <w:t xml:space="preserve">considering the sensor-specific </w:t>
      </w:r>
      <w:r w:rsidR="00E47C15" w:rsidRPr="008A62D7">
        <w:rPr>
          <w:lang w:val="en-GB"/>
        </w:rPr>
        <w:t xml:space="preserve">radar </w:t>
      </w:r>
      <w:r w:rsidR="00973D6D" w:rsidRPr="008A62D7">
        <w:rPr>
          <w:lang w:val="en-GB"/>
        </w:rPr>
        <w:t>beam</w:t>
      </w:r>
      <w:r w:rsidR="00E47C15" w:rsidRPr="008A62D7">
        <w:rPr>
          <w:lang w:val="en-GB"/>
        </w:rPr>
        <w:t xml:space="preserve"> </w:t>
      </w:r>
      <w:r w:rsidR="00973D6D" w:rsidRPr="008A62D7">
        <w:rPr>
          <w:lang w:val="en-GB"/>
        </w:rPr>
        <w:t xml:space="preserve">width </w:t>
      </w:r>
      <w:r w:rsidR="00973D6D" w:rsidRPr="008A62D7">
        <w:rPr>
          <w:i/>
          <w:lang w:val="en-GB"/>
        </w:rPr>
        <w:t>bw</w:t>
      </w:r>
      <w:r w:rsidR="00973D6D" w:rsidRPr="008A62D7">
        <w:rPr>
          <w:lang w:val="en-GB"/>
        </w:rPr>
        <w:t>, the following equation is used to compute the uncertainties of plume heights detected by radar sensors:</w:t>
      </w:r>
    </w:p>
    <w:p w14:paraId="5BCE5E2D" w14:textId="77777777" w:rsidR="00754FAB" w:rsidRPr="008A62D7" w:rsidRDefault="00754FAB" w:rsidP="003C2BA6">
      <w:pPr>
        <w:rPr>
          <w:lang w:val="en-GB"/>
        </w:rPr>
      </w:pPr>
    </w:p>
    <w:p w14:paraId="4FDAE6B3" w14:textId="722A4CBA" w:rsidR="00973D6D" w:rsidRPr="008A62D7" w:rsidRDefault="00973D6D" w:rsidP="003C2BA6">
      <w:pPr>
        <w:rPr>
          <w:lang w:val="en-GB"/>
        </w:rPr>
      </w:pPr>
      <w:r w:rsidRPr="008A62D7">
        <w:rPr>
          <w:lang w:val="en-GB"/>
        </w:rPr>
        <w:tab/>
      </w:r>
      <w:r w:rsidRPr="008A62D7">
        <w:rPr>
          <w:lang w:val="en-GB"/>
        </w:rPr>
        <w:tab/>
      </w:r>
      <w:r w:rsidRPr="008A62D7">
        <w:rPr>
          <w:lang w:val="en-GB"/>
        </w:rPr>
        <w:tab/>
      </w:r>
      <w:r w:rsidRPr="008A62D7">
        <w:rPr>
          <w:lang w:val="en-GB"/>
        </w:rPr>
        <w:tab/>
      </w:r>
      <m:oMath>
        <m:r>
          <w:rPr>
            <w:rFonts w:ascii="Cambria Math" w:hAnsi="Cambria Math"/>
            <w:lang w:val="en-GB"/>
          </w:rPr>
          <m:t>∆h=</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r>
          <w:rPr>
            <w:rFonts w:ascii="Cambria Math" w:hAnsi="Cambria Math"/>
            <w:lang w:val="en-GB"/>
          </w:rPr>
          <m:t>∙d∙</m:t>
        </m:r>
        <m:func>
          <m:funcPr>
            <m:ctrlPr>
              <w:rPr>
                <w:rFonts w:ascii="Cambria Math" w:hAnsi="Cambria Math"/>
                <w:i/>
                <w:lang w:val="en-GB"/>
              </w:rPr>
            </m:ctrlPr>
          </m:funcPr>
          <m:fName>
            <m:r>
              <m:rPr>
                <m:sty m:val="p"/>
              </m:rPr>
              <w:rPr>
                <w:rFonts w:ascii="Cambria Math" w:hAnsi="Cambria Math"/>
                <w:lang w:val="en-GB"/>
              </w:rPr>
              <m:t>tan</m:t>
            </m:r>
          </m:fName>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bw∙π</m:t>
                    </m:r>
                  </m:num>
                  <m:den>
                    <m:r>
                      <w:rPr>
                        <w:rFonts w:ascii="Cambria Math" w:hAnsi="Cambria Math"/>
                        <w:lang w:val="en-GB"/>
                      </w:rPr>
                      <m:t>180</m:t>
                    </m:r>
                  </m:den>
                </m:f>
              </m:e>
            </m:d>
          </m:e>
        </m:func>
      </m:oMath>
      <w:r w:rsidRPr="008A62D7">
        <w:rPr>
          <w:lang w:val="en-GB"/>
        </w:rPr>
        <w:tab/>
      </w:r>
      <w:r w:rsidRPr="008A62D7">
        <w:rPr>
          <w:lang w:val="en-GB"/>
        </w:rPr>
        <w:tab/>
      </w:r>
      <w:r w:rsidRPr="008A62D7">
        <w:rPr>
          <w:lang w:val="en-GB"/>
        </w:rPr>
        <w:tab/>
      </w:r>
      <w:r w:rsidRPr="008A62D7">
        <w:rPr>
          <w:lang w:val="en-GB"/>
        </w:rPr>
        <w:tab/>
      </w:r>
      <w:r w:rsidRPr="008A62D7">
        <w:rPr>
          <w:lang w:val="en-GB"/>
        </w:rPr>
        <w:tab/>
      </w:r>
      <w:r w:rsidR="00754FAB" w:rsidRPr="008A62D7">
        <w:rPr>
          <w:lang w:val="en-GB"/>
        </w:rPr>
        <w:t>(2)</w:t>
      </w:r>
    </w:p>
    <w:p w14:paraId="50498034" w14:textId="77777777" w:rsidR="007F358A" w:rsidRPr="008A62D7" w:rsidRDefault="007F358A" w:rsidP="003C2BA6">
      <w:pPr>
        <w:rPr>
          <w:lang w:val="en-GB"/>
        </w:rPr>
      </w:pPr>
    </w:p>
    <w:p w14:paraId="6B1F2BEB" w14:textId="17DC5096" w:rsidR="0094040E" w:rsidRPr="008A62D7" w:rsidRDefault="007F358A" w:rsidP="007F358A">
      <w:pPr>
        <w:ind w:left="1440" w:firstLine="720"/>
        <w:rPr>
          <w:lang w:val="en-GB"/>
        </w:rPr>
      </w:pPr>
      <w:r w:rsidRPr="008A62D7">
        <w:rPr>
          <w:rFonts w:asciiTheme="minorHAnsi" w:hAnsiTheme="minorHAnsi"/>
          <w:lang w:val="en-GB"/>
        </w:rPr>
        <w:t xml:space="preserve">Table </w:t>
      </w:r>
      <w:ins w:id="1438" w:author="Dioguardi, Fabio" w:date="2019-01-22T16:08:00Z">
        <w:r w:rsidR="00F35802">
          <w:rPr>
            <w:rFonts w:asciiTheme="minorHAnsi" w:hAnsiTheme="minorHAnsi"/>
            <w:lang w:val="en-GB"/>
          </w:rPr>
          <w:t>6</w:t>
        </w:r>
      </w:ins>
      <w:del w:id="1439" w:author="Dioguardi, Fabio" w:date="2019-01-22T16:08:00Z">
        <w:r w:rsidRPr="008A62D7" w:rsidDel="00F35802">
          <w:rPr>
            <w:rFonts w:asciiTheme="minorHAnsi" w:hAnsiTheme="minorHAnsi"/>
            <w:lang w:val="en-GB"/>
          </w:rPr>
          <w:delText>7</w:delText>
        </w:r>
      </w:del>
      <w:r w:rsidRPr="008A62D7">
        <w:rPr>
          <w:rFonts w:asciiTheme="minorHAnsi" w:hAnsiTheme="minorHAnsi"/>
          <w:lang w:val="en-GB"/>
        </w:rPr>
        <w:t>: Uncertainties assigned to mean plume heights.</w:t>
      </w:r>
    </w:p>
    <w:tbl>
      <w:tblPr>
        <w:tblW w:w="0" w:type="auto"/>
        <w:jc w:val="center"/>
        <w:tblLook w:val="04A0" w:firstRow="1" w:lastRow="0" w:firstColumn="1" w:lastColumn="0" w:noHBand="0" w:noVBand="1"/>
      </w:tblPr>
      <w:tblGrid>
        <w:gridCol w:w="2341"/>
        <w:gridCol w:w="2339"/>
      </w:tblGrid>
      <w:tr w:rsidR="00754FAB" w:rsidRPr="000E1A5F" w14:paraId="35C39C82" w14:textId="77777777" w:rsidTr="00C9136A">
        <w:trPr>
          <w:trHeight w:val="463"/>
          <w:jc w:val="center"/>
        </w:trPr>
        <w:tc>
          <w:tcPr>
            <w:tcW w:w="2341" w:type="dxa"/>
            <w:vAlign w:val="center"/>
          </w:tcPr>
          <w:p w14:paraId="1A081FF9" w14:textId="1C21A37F" w:rsidR="00754FAB" w:rsidRPr="008A62D7" w:rsidRDefault="00754FAB" w:rsidP="0094040E">
            <w:pPr>
              <w:jc w:val="center"/>
              <w:rPr>
                <w:b/>
                <w:lang w:val="en-GB"/>
              </w:rPr>
            </w:pPr>
            <w:r w:rsidRPr="008A62D7">
              <w:rPr>
                <w:b/>
                <w:lang w:val="en-GB"/>
              </w:rPr>
              <w:t>Data source</w:t>
            </w:r>
          </w:p>
        </w:tc>
        <w:tc>
          <w:tcPr>
            <w:tcW w:w="2339" w:type="dxa"/>
            <w:vAlign w:val="center"/>
          </w:tcPr>
          <w:p w14:paraId="44BF5D90" w14:textId="7E1E88F3" w:rsidR="00754FAB" w:rsidRPr="008A62D7" w:rsidRDefault="00754FAB" w:rsidP="0094040E">
            <w:pPr>
              <w:jc w:val="center"/>
              <w:rPr>
                <w:b/>
                <w:lang w:val="en-GB"/>
              </w:rPr>
            </w:pPr>
            <w:r w:rsidRPr="008A62D7">
              <w:rPr>
                <w:b/>
                <w:lang w:val="en-GB"/>
              </w:rPr>
              <w:t>assigned error (m)</w:t>
            </w:r>
          </w:p>
        </w:tc>
      </w:tr>
      <w:tr w:rsidR="00754FAB" w:rsidRPr="000E1A5F" w14:paraId="5015246F" w14:textId="77777777" w:rsidTr="00C9136A">
        <w:trPr>
          <w:trHeight w:val="231"/>
          <w:jc w:val="center"/>
        </w:trPr>
        <w:tc>
          <w:tcPr>
            <w:tcW w:w="2341" w:type="dxa"/>
            <w:tcBorders>
              <w:bottom w:val="single" w:sz="4" w:space="0" w:color="auto"/>
            </w:tcBorders>
            <w:vAlign w:val="center"/>
          </w:tcPr>
          <w:p w14:paraId="2C57F394" w14:textId="1D080FAB" w:rsidR="00754FAB" w:rsidRPr="008A62D7" w:rsidRDefault="00754FAB" w:rsidP="0094040E">
            <w:pPr>
              <w:jc w:val="center"/>
              <w:rPr>
                <w:lang w:val="en-GB"/>
              </w:rPr>
            </w:pPr>
            <w:r w:rsidRPr="008A62D7">
              <w:rPr>
                <w:lang w:val="en-GB"/>
              </w:rPr>
              <w:t>C-band radar</w:t>
            </w:r>
          </w:p>
        </w:tc>
        <w:tc>
          <w:tcPr>
            <w:tcW w:w="2339" w:type="dxa"/>
            <w:vMerge w:val="restart"/>
            <w:tcBorders>
              <w:bottom w:val="single" w:sz="4" w:space="0" w:color="auto"/>
            </w:tcBorders>
            <w:vAlign w:val="center"/>
          </w:tcPr>
          <w:p w14:paraId="45285220" w14:textId="5F3692FB" w:rsidR="00754FAB" w:rsidRPr="008A62D7" w:rsidRDefault="00754FAB" w:rsidP="0094040E">
            <w:pPr>
              <w:jc w:val="center"/>
              <w:rPr>
                <w:lang w:val="en-GB"/>
              </w:rPr>
            </w:pPr>
            <w:r w:rsidRPr="008A62D7">
              <w:rPr>
                <w:i/>
                <w:lang w:val="en-GB"/>
              </w:rPr>
              <w:t>according to eq. (2</w:t>
            </w:r>
            <w:r w:rsidRPr="008A62D7">
              <w:rPr>
                <w:lang w:val="en-GB"/>
              </w:rPr>
              <w:t>)</w:t>
            </w:r>
          </w:p>
        </w:tc>
      </w:tr>
      <w:tr w:rsidR="00754FAB" w:rsidRPr="000E1A5F" w14:paraId="545F5FB2" w14:textId="77777777" w:rsidTr="00C9136A">
        <w:trPr>
          <w:trHeight w:val="231"/>
          <w:jc w:val="center"/>
        </w:trPr>
        <w:tc>
          <w:tcPr>
            <w:tcW w:w="2341" w:type="dxa"/>
            <w:tcBorders>
              <w:bottom w:val="single" w:sz="4" w:space="0" w:color="auto"/>
            </w:tcBorders>
            <w:vAlign w:val="center"/>
          </w:tcPr>
          <w:p w14:paraId="6DADBA20" w14:textId="57E939D6" w:rsidR="00754FAB" w:rsidRPr="008A62D7" w:rsidRDefault="00754FAB" w:rsidP="0094040E">
            <w:pPr>
              <w:jc w:val="center"/>
              <w:rPr>
                <w:lang w:val="en-GB"/>
              </w:rPr>
            </w:pPr>
            <w:r w:rsidRPr="008A62D7">
              <w:rPr>
                <w:lang w:val="en-GB"/>
              </w:rPr>
              <w:t>X-band radar</w:t>
            </w:r>
          </w:p>
        </w:tc>
        <w:tc>
          <w:tcPr>
            <w:tcW w:w="2339" w:type="dxa"/>
            <w:vMerge/>
            <w:tcBorders>
              <w:bottom w:val="single" w:sz="4" w:space="0" w:color="auto"/>
            </w:tcBorders>
            <w:vAlign w:val="center"/>
          </w:tcPr>
          <w:p w14:paraId="3CCA5B6E" w14:textId="5475F12D" w:rsidR="00754FAB" w:rsidRPr="008A62D7" w:rsidRDefault="00754FAB" w:rsidP="0094040E">
            <w:pPr>
              <w:jc w:val="center"/>
              <w:rPr>
                <w:lang w:val="en-GB"/>
              </w:rPr>
            </w:pPr>
          </w:p>
        </w:tc>
      </w:tr>
      <w:tr w:rsidR="00754FAB" w:rsidRPr="000E1A5F" w14:paraId="35B85A9D" w14:textId="77777777" w:rsidTr="00C9136A">
        <w:trPr>
          <w:trHeight w:val="228"/>
          <w:jc w:val="center"/>
        </w:trPr>
        <w:tc>
          <w:tcPr>
            <w:tcW w:w="2341" w:type="dxa"/>
            <w:vAlign w:val="center"/>
          </w:tcPr>
          <w:p w14:paraId="36C3E19A" w14:textId="3AB875E5" w:rsidR="00754FAB" w:rsidRPr="008A62D7" w:rsidRDefault="00754FAB" w:rsidP="00754FAB">
            <w:pPr>
              <w:jc w:val="center"/>
              <w:rPr>
                <w:lang w:val="en-GB"/>
              </w:rPr>
            </w:pPr>
            <w:r w:rsidRPr="008A62D7">
              <w:rPr>
                <w:lang w:val="en-GB"/>
              </w:rPr>
              <w:t>aircraft</w:t>
            </w:r>
          </w:p>
        </w:tc>
        <w:tc>
          <w:tcPr>
            <w:tcW w:w="2339" w:type="dxa"/>
            <w:vAlign w:val="center"/>
          </w:tcPr>
          <w:p w14:paraId="13B299DB" w14:textId="4BB1994D" w:rsidR="00754FAB" w:rsidRPr="008A62D7" w:rsidRDefault="00754FAB" w:rsidP="00754FAB">
            <w:pPr>
              <w:jc w:val="center"/>
              <w:rPr>
                <w:lang w:val="en-GB"/>
              </w:rPr>
            </w:pPr>
            <w:r w:rsidRPr="008A62D7">
              <w:rPr>
                <w:lang w:val="en-GB"/>
              </w:rPr>
              <w:t>1000*</w:t>
            </w:r>
          </w:p>
        </w:tc>
      </w:tr>
      <w:tr w:rsidR="00754FAB" w:rsidRPr="000E1A5F" w14:paraId="57F67136" w14:textId="77777777" w:rsidTr="00C9136A">
        <w:trPr>
          <w:trHeight w:val="235"/>
          <w:jc w:val="center"/>
        </w:trPr>
        <w:tc>
          <w:tcPr>
            <w:tcW w:w="2341" w:type="dxa"/>
            <w:vAlign w:val="center"/>
          </w:tcPr>
          <w:p w14:paraId="21AB68AE" w14:textId="518FAC08" w:rsidR="00754FAB" w:rsidRPr="008A62D7" w:rsidRDefault="00754FAB" w:rsidP="00754FAB">
            <w:pPr>
              <w:jc w:val="center"/>
              <w:rPr>
                <w:lang w:val="en-GB"/>
              </w:rPr>
            </w:pPr>
            <w:r w:rsidRPr="008A62D7">
              <w:rPr>
                <w:lang w:val="en-GB"/>
              </w:rPr>
              <w:t>ground</w:t>
            </w:r>
          </w:p>
        </w:tc>
        <w:tc>
          <w:tcPr>
            <w:tcW w:w="2339" w:type="dxa"/>
            <w:vAlign w:val="center"/>
          </w:tcPr>
          <w:p w14:paraId="47DBA324" w14:textId="7752EAF2" w:rsidR="00754FAB" w:rsidRPr="008A62D7" w:rsidRDefault="00754FAB" w:rsidP="00754FAB">
            <w:pPr>
              <w:jc w:val="center"/>
              <w:rPr>
                <w:lang w:val="en-GB"/>
              </w:rPr>
            </w:pPr>
            <w:r w:rsidRPr="008A62D7">
              <w:rPr>
                <w:lang w:val="en-GB"/>
              </w:rPr>
              <w:t>1500*</w:t>
            </w:r>
          </w:p>
        </w:tc>
      </w:tr>
      <w:tr w:rsidR="00DB184C" w:rsidRPr="000E1A5F" w14:paraId="376DE9F8" w14:textId="77777777" w:rsidTr="00C9136A">
        <w:trPr>
          <w:trHeight w:val="235"/>
          <w:jc w:val="center"/>
          <w:ins w:id="1440" w:author="Dioguardi, Fabio" w:date="2019-01-21T17:11:00Z"/>
        </w:trPr>
        <w:tc>
          <w:tcPr>
            <w:tcW w:w="2341" w:type="dxa"/>
            <w:vAlign w:val="center"/>
          </w:tcPr>
          <w:p w14:paraId="49F82E7A" w14:textId="4ABC5966" w:rsidR="00DB184C" w:rsidRPr="008A62D7" w:rsidRDefault="00DB184C" w:rsidP="00754FAB">
            <w:pPr>
              <w:jc w:val="center"/>
              <w:rPr>
                <w:ins w:id="1441" w:author="Dioguardi, Fabio" w:date="2019-01-21T17:11:00Z"/>
                <w:lang w:val="en-GB"/>
              </w:rPr>
            </w:pPr>
            <w:ins w:id="1442" w:author="Dioguardi, Fabio" w:date="2019-01-21T17:11:00Z">
              <w:r>
                <w:rPr>
                  <w:lang w:val="en-GB"/>
                </w:rPr>
                <w:t>satellite</w:t>
              </w:r>
            </w:ins>
          </w:p>
        </w:tc>
        <w:tc>
          <w:tcPr>
            <w:tcW w:w="2339" w:type="dxa"/>
            <w:vAlign w:val="center"/>
          </w:tcPr>
          <w:p w14:paraId="511BED5D" w14:textId="671D7B6F" w:rsidR="00DB184C" w:rsidRPr="008A62D7" w:rsidRDefault="00DB184C" w:rsidP="00754FAB">
            <w:pPr>
              <w:jc w:val="center"/>
              <w:rPr>
                <w:ins w:id="1443" w:author="Dioguardi, Fabio" w:date="2019-01-21T17:11:00Z"/>
                <w:lang w:val="en-GB"/>
              </w:rPr>
            </w:pPr>
            <w:ins w:id="1444" w:author="Dioguardi, Fabio" w:date="2019-01-21T17:11:00Z">
              <w:r>
                <w:rPr>
                  <w:lang w:val="en-GB"/>
                </w:rPr>
                <w:t>1000*</w:t>
              </w:r>
            </w:ins>
          </w:p>
        </w:tc>
      </w:tr>
      <w:tr w:rsidR="00754FAB" w:rsidRPr="000E1A5F" w14:paraId="0E35286B" w14:textId="77777777" w:rsidTr="00C9136A">
        <w:trPr>
          <w:trHeight w:val="235"/>
          <w:jc w:val="center"/>
        </w:trPr>
        <w:tc>
          <w:tcPr>
            <w:tcW w:w="2341" w:type="dxa"/>
            <w:vAlign w:val="center"/>
          </w:tcPr>
          <w:p w14:paraId="68BFEDB7" w14:textId="0FC78095" w:rsidR="00754FAB" w:rsidRPr="008A62D7" w:rsidRDefault="00754FAB" w:rsidP="00754FAB">
            <w:pPr>
              <w:jc w:val="center"/>
              <w:rPr>
                <w:lang w:val="en-GB"/>
              </w:rPr>
            </w:pPr>
            <w:r w:rsidRPr="008A62D7">
              <w:rPr>
                <w:lang w:val="en-GB"/>
              </w:rPr>
              <w:t>other</w:t>
            </w:r>
          </w:p>
        </w:tc>
        <w:tc>
          <w:tcPr>
            <w:tcW w:w="2339" w:type="dxa"/>
            <w:vAlign w:val="center"/>
          </w:tcPr>
          <w:p w14:paraId="260F6611" w14:textId="430C4D29" w:rsidR="00754FAB" w:rsidRPr="008A62D7" w:rsidRDefault="00754FAB" w:rsidP="00754FAB">
            <w:pPr>
              <w:jc w:val="center"/>
              <w:rPr>
                <w:lang w:val="en-GB"/>
              </w:rPr>
            </w:pPr>
            <w:r w:rsidRPr="008A62D7">
              <w:rPr>
                <w:lang w:val="en-GB"/>
              </w:rPr>
              <w:t>1500*</w:t>
            </w:r>
          </w:p>
        </w:tc>
      </w:tr>
    </w:tbl>
    <w:p w14:paraId="25E4B994" w14:textId="3D02F547" w:rsidR="0094040E" w:rsidRPr="008A62D7" w:rsidRDefault="0094040E" w:rsidP="003C2BA6">
      <w:pPr>
        <w:rPr>
          <w:rFonts w:asciiTheme="minorHAnsi" w:hAnsiTheme="minorHAnsi"/>
          <w:lang w:val="en-GB"/>
        </w:rPr>
      </w:pPr>
      <w:r w:rsidRPr="008A62D7">
        <w:rPr>
          <w:rFonts w:asciiTheme="minorHAnsi" w:hAnsiTheme="minorHAnsi"/>
          <w:lang w:val="en-GB"/>
        </w:rPr>
        <w:t xml:space="preserve">* Note that </w:t>
      </w:r>
      <w:r w:rsidR="009E6CC1" w:rsidRPr="008A62D7">
        <w:rPr>
          <w:rFonts w:asciiTheme="minorHAnsi" w:hAnsiTheme="minorHAnsi"/>
          <w:lang w:val="en-GB"/>
        </w:rPr>
        <w:t xml:space="preserve">the error range of these data sources can be manually specified </w:t>
      </w:r>
      <w:r w:rsidRPr="008A62D7">
        <w:rPr>
          <w:rFonts w:asciiTheme="minorHAnsi" w:hAnsiTheme="minorHAnsi"/>
          <w:lang w:val="en-GB"/>
        </w:rPr>
        <w:t xml:space="preserve">by </w:t>
      </w:r>
      <w:r w:rsidR="009E6CC1" w:rsidRPr="008A62D7">
        <w:rPr>
          <w:rFonts w:asciiTheme="minorHAnsi" w:hAnsiTheme="minorHAnsi"/>
          <w:lang w:val="en-GB"/>
        </w:rPr>
        <w:t xml:space="preserve">the </w:t>
      </w:r>
      <w:r w:rsidRPr="008A62D7">
        <w:rPr>
          <w:rFonts w:asciiTheme="minorHAnsi" w:hAnsiTheme="minorHAnsi"/>
          <w:lang w:val="en-GB"/>
        </w:rPr>
        <w:t>operator</w:t>
      </w:r>
      <w:r w:rsidR="009E6CC1" w:rsidRPr="008A62D7">
        <w:rPr>
          <w:rFonts w:asciiTheme="minorHAnsi" w:hAnsiTheme="minorHAnsi"/>
          <w:lang w:val="en-GB"/>
        </w:rPr>
        <w:t>.</w:t>
      </w:r>
    </w:p>
    <w:p w14:paraId="52B0291F" w14:textId="77777777" w:rsidR="0094040E" w:rsidRPr="008A62D7" w:rsidRDefault="0094040E" w:rsidP="003C2BA6">
      <w:pPr>
        <w:rPr>
          <w:lang w:val="en-GB"/>
        </w:rPr>
      </w:pPr>
    </w:p>
    <w:p w14:paraId="74853D43" w14:textId="4E5FC0F6" w:rsidR="003C2BA6" w:rsidRPr="008A62D7" w:rsidRDefault="009E6CC1" w:rsidP="003C2BA6">
      <w:pPr>
        <w:rPr>
          <w:lang w:val="en-GB"/>
        </w:rPr>
      </w:pPr>
      <w:r w:rsidRPr="008A62D7">
        <w:rPr>
          <w:lang w:val="en-GB"/>
        </w:rPr>
        <w:t>All manually added data set</w:t>
      </w:r>
      <w:r w:rsidR="00360C4D" w:rsidRPr="008A62D7">
        <w:rPr>
          <w:lang w:val="en-GB"/>
        </w:rPr>
        <w:t>s</w:t>
      </w:r>
      <w:r w:rsidRPr="008A62D7">
        <w:rPr>
          <w:lang w:val="en-GB"/>
        </w:rPr>
        <w:t xml:space="preserve"> are saved in the file </w:t>
      </w:r>
      <w:r w:rsidRPr="008A62D7">
        <w:rPr>
          <w:i/>
          <w:lang w:val="en-GB"/>
        </w:rPr>
        <w:t>fix_OBSin.txt</w:t>
      </w:r>
      <w:r w:rsidRPr="008A62D7">
        <w:rPr>
          <w:lang w:val="en-GB"/>
        </w:rPr>
        <w:t>, a simple text file which can be easily modified if necessary (</w:t>
      </w:r>
      <w:r w:rsidR="00A36F7E" w:rsidRPr="008A62D7">
        <w:rPr>
          <w:lang w:val="en-GB"/>
        </w:rPr>
        <w:t xml:space="preserve">for details, </w:t>
      </w:r>
      <w:r w:rsidRPr="008A62D7">
        <w:rPr>
          <w:lang w:val="en-GB"/>
        </w:rPr>
        <w:t xml:space="preserve">see section </w:t>
      </w:r>
      <w:r w:rsidR="007152C7" w:rsidRPr="008A62D7">
        <w:rPr>
          <w:lang w:val="en-GB"/>
        </w:rPr>
        <w:fldChar w:fldCharType="begin"/>
      </w:r>
      <w:r w:rsidR="007152C7" w:rsidRPr="008A62D7">
        <w:rPr>
          <w:lang w:val="en-GB"/>
        </w:rPr>
        <w:instrText xml:space="preserve"> REF _Ref482281691 \h </w:instrText>
      </w:r>
      <w:r w:rsidR="007152C7" w:rsidRPr="008A62D7">
        <w:rPr>
          <w:lang w:val="en-GB"/>
        </w:rPr>
      </w:r>
      <w:r w:rsidR="007152C7" w:rsidRPr="008A62D7">
        <w:rPr>
          <w:lang w:val="en-GB"/>
        </w:rPr>
        <w:fldChar w:fldCharType="separate"/>
      </w:r>
      <w:r w:rsidR="00DE7C99" w:rsidRPr="008A62D7">
        <w:rPr>
          <w:lang w:val="en-GB"/>
        </w:rPr>
        <w:t>Plume Height Data from Non-automatic Stream Sources</w:t>
      </w:r>
      <w:r w:rsidR="007152C7" w:rsidRPr="008A62D7">
        <w:rPr>
          <w:lang w:val="en-GB"/>
        </w:rPr>
        <w:fldChar w:fldCharType="end"/>
      </w:r>
      <w:r w:rsidRPr="008A62D7">
        <w:rPr>
          <w:lang w:val="en-GB"/>
        </w:rPr>
        <w:t>).</w:t>
      </w:r>
    </w:p>
    <w:p w14:paraId="46BCEC2A" w14:textId="349C4B57" w:rsidR="009E6CC1" w:rsidRPr="008A62D7" w:rsidRDefault="009E6CC1" w:rsidP="009E6CC1">
      <w:pPr>
        <w:rPr>
          <w:lang w:val="en-GB"/>
        </w:rPr>
      </w:pPr>
      <w:r w:rsidRPr="008A62D7">
        <w:rPr>
          <w:lang w:val="en-GB"/>
        </w:rPr>
        <w:t>The settings are saved by clicking on the “Update observed plume height” button (</w:t>
      </w:r>
      <w:r w:rsidR="007152C7" w:rsidRPr="008A62D7">
        <w:rPr>
          <w:lang w:val="en-GB"/>
        </w:rPr>
        <w:t>H</w:t>
      </w:r>
      <w:r w:rsidRPr="008A62D7">
        <w:rPr>
          <w:lang w:val="en-GB"/>
        </w:rPr>
        <w:t>). FIX confirms the update by the returning</w:t>
      </w:r>
      <w:r w:rsidR="00360C4D" w:rsidRPr="008A62D7">
        <w:rPr>
          <w:lang w:val="en-GB"/>
        </w:rPr>
        <w:t xml:space="preserve"> the message</w:t>
      </w:r>
    </w:p>
    <w:p w14:paraId="50F16651" w14:textId="20F4F07B" w:rsidR="009E6CC1" w:rsidRPr="008A62D7" w:rsidRDefault="009E6CC1" w:rsidP="009E6CC1">
      <w:pPr>
        <w:ind w:left="2160" w:firstLine="720"/>
        <w:rPr>
          <w:rFonts w:ascii="Courier New" w:hAnsi="Courier New" w:cs="Courier New"/>
          <w:color w:val="006600"/>
          <w:lang w:val="en-GB"/>
        </w:rPr>
      </w:pPr>
      <w:r w:rsidRPr="008A62D7">
        <w:rPr>
          <w:rFonts w:ascii="Courier New" w:hAnsi="Courier New" w:cs="Courier New"/>
          <w:color w:val="006600"/>
          <w:lang w:val="en-GB"/>
        </w:rPr>
        <w:t xml:space="preserve">***observed data stored!*** </w:t>
      </w:r>
    </w:p>
    <w:p w14:paraId="13A860F7" w14:textId="57EF1D9F" w:rsidR="009E6CC1" w:rsidRPr="008A62D7" w:rsidRDefault="009E6CC1" w:rsidP="009E6CC1">
      <w:pPr>
        <w:ind w:left="2880"/>
        <w:rPr>
          <w:lang w:val="en-GB"/>
        </w:rPr>
      </w:pPr>
      <w:r w:rsidRPr="008A62D7">
        <w:rPr>
          <w:rFonts w:ascii="Courier New" w:hAnsi="Courier New" w:cs="Courier New"/>
          <w:color w:val="006600"/>
          <w:lang w:val="en-GB"/>
        </w:rPr>
        <w:t>*** settings updated! ***</w:t>
      </w:r>
    </w:p>
    <w:p w14:paraId="3BC63966" w14:textId="34325573" w:rsidR="009E6CC1" w:rsidRPr="008A62D7" w:rsidRDefault="009E6CC1" w:rsidP="009E6CC1">
      <w:pPr>
        <w:rPr>
          <w:lang w:val="en-GB"/>
        </w:rPr>
      </w:pPr>
      <w:r w:rsidRPr="008A62D7">
        <w:rPr>
          <w:lang w:val="en-GB"/>
        </w:rPr>
        <w:t>If the window is closed without having clicked the update button any change in the entries will be discarded.</w:t>
      </w:r>
    </w:p>
    <w:p w14:paraId="707B8EBB" w14:textId="0EA02FD3" w:rsidR="009E6CC1" w:rsidRPr="008A62D7" w:rsidRDefault="009E6CC1" w:rsidP="009E6CC1">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Plume heights are only added if the “Update observed plume height” button has been clicked! </w:t>
      </w:r>
    </w:p>
    <w:p w14:paraId="1C1A8E7F" w14:textId="77777777" w:rsidR="00670EF3" w:rsidRPr="008A62D7" w:rsidRDefault="00670EF3" w:rsidP="00670EF3">
      <w:pPr>
        <w:rPr>
          <w:lang w:val="en-GB"/>
        </w:rPr>
      </w:pPr>
    </w:p>
    <w:p w14:paraId="0EDD0771" w14:textId="77777777" w:rsidR="00AA655A" w:rsidRPr="008A62D7" w:rsidRDefault="00AA655A">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07F90BBC" w14:textId="0DB98527" w:rsidR="00473886" w:rsidRPr="008A62D7" w:rsidRDefault="00473886" w:rsidP="0010418F">
      <w:pPr>
        <w:pStyle w:val="Heading2"/>
        <w:rPr>
          <w:lang w:val="en-GB"/>
        </w:rPr>
      </w:pPr>
      <w:bookmarkStart w:id="1445" w:name="_Ref482453274"/>
      <w:bookmarkStart w:id="1446" w:name="_Ref482540427"/>
      <w:r w:rsidRPr="008A62D7">
        <w:rPr>
          <w:lang w:val="en-GB"/>
        </w:rPr>
        <w:lastRenderedPageBreak/>
        <w:t xml:space="preserve"> </w:t>
      </w:r>
      <w:bookmarkStart w:id="1447" w:name="_Ref483234723"/>
      <w:bookmarkStart w:id="1448" w:name="_Ref483234876"/>
      <w:bookmarkStart w:id="1449" w:name="_Toc536110902"/>
      <w:r w:rsidRPr="008A62D7">
        <w:rPr>
          <w:lang w:val="en-GB"/>
        </w:rPr>
        <w:t>“C</w:t>
      </w:r>
      <w:r w:rsidR="00550E94" w:rsidRPr="008A62D7">
        <w:rPr>
          <w:lang w:val="en-GB"/>
        </w:rPr>
        <w:t>onv</w:t>
      </w:r>
      <w:r w:rsidRPr="008A62D7">
        <w:rPr>
          <w:lang w:val="en-GB"/>
        </w:rPr>
        <w:t xml:space="preserve"> MER </w:t>
      </w:r>
      <w:r w:rsidR="00550E94" w:rsidRPr="008A62D7">
        <w:rPr>
          <w:lang w:val="en-GB"/>
        </w:rPr>
        <w:t>Models</w:t>
      </w:r>
      <w:r w:rsidRPr="008A62D7">
        <w:rPr>
          <w:lang w:val="en-GB"/>
        </w:rPr>
        <w:t>”</w:t>
      </w:r>
      <w:bookmarkEnd w:id="1445"/>
      <w:bookmarkEnd w:id="1446"/>
      <w:bookmarkEnd w:id="1447"/>
      <w:bookmarkEnd w:id="1448"/>
      <w:bookmarkEnd w:id="1449"/>
    </w:p>
    <w:p w14:paraId="7843D8C6" w14:textId="77777777" w:rsidR="00473886" w:rsidRPr="008A62D7" w:rsidRDefault="00473886" w:rsidP="00473886">
      <w:pPr>
        <w:rPr>
          <w:lang w:val="en-GB"/>
        </w:rPr>
      </w:pPr>
    </w:p>
    <w:p w14:paraId="607F4278" w14:textId="150F51CC" w:rsidR="00670EF3" w:rsidRPr="000E1A5F" w:rsidRDefault="00550E94" w:rsidP="00670EF3">
      <w:pPr>
        <w:rPr>
          <w:kern w:val="32"/>
          <w:szCs w:val="22"/>
          <w:lang w:val="en-GB"/>
        </w:rPr>
      </w:pPr>
      <w:r w:rsidRPr="000E1A5F">
        <w:rPr>
          <w:kern w:val="32"/>
          <w:szCs w:val="22"/>
          <w:lang w:val="en-GB"/>
        </w:rPr>
        <w:t xml:space="preserve">In addition to the five REFIR-internal plume height models, FOXI is </w:t>
      </w:r>
      <w:r w:rsidR="00360C4D" w:rsidRPr="00552368">
        <w:rPr>
          <w:kern w:val="32"/>
          <w:szCs w:val="22"/>
          <w:lang w:val="en-GB"/>
        </w:rPr>
        <w:t xml:space="preserve">also able </w:t>
      </w:r>
      <w:r w:rsidRPr="00552368">
        <w:rPr>
          <w:kern w:val="32"/>
          <w:szCs w:val="22"/>
          <w:lang w:val="en-GB"/>
        </w:rPr>
        <w:t xml:space="preserve">to import </w:t>
      </w:r>
      <w:r w:rsidR="00670EF3" w:rsidRPr="001E0E58">
        <w:rPr>
          <w:kern w:val="32"/>
          <w:szCs w:val="22"/>
          <w:lang w:val="en-GB"/>
        </w:rPr>
        <w:t>MER estimates</w:t>
      </w:r>
      <w:r w:rsidR="00360C4D" w:rsidRPr="001E0E58">
        <w:rPr>
          <w:kern w:val="32"/>
          <w:szCs w:val="22"/>
          <w:lang w:val="en-GB"/>
        </w:rPr>
        <w:t xml:space="preserve"> from the model of</w:t>
      </w:r>
      <w:r w:rsidRPr="001E0E58">
        <w:rPr>
          <w:kern w:val="32"/>
          <w:szCs w:val="22"/>
          <w:lang w:val="en-GB"/>
        </w:rPr>
        <w:t xml:space="preserve"> wi</w:t>
      </w:r>
      <w:r w:rsidR="00670EF3" w:rsidRPr="00BB4E6A">
        <w:rPr>
          <w:kern w:val="32"/>
          <w:szCs w:val="22"/>
          <w:lang w:val="en-GB"/>
        </w:rPr>
        <w:t xml:space="preserve">nd-affected </w:t>
      </w:r>
      <w:r w:rsidR="00360C4D" w:rsidRPr="000E1A5F">
        <w:rPr>
          <w:kern w:val="32"/>
          <w:szCs w:val="22"/>
          <w:lang w:val="en-GB"/>
        </w:rPr>
        <w:t xml:space="preserve">volcanic plumes, </w:t>
      </w:r>
      <w:r w:rsidR="00670EF3" w:rsidRPr="000E1A5F">
        <w:rPr>
          <w:b/>
          <w:kern w:val="32"/>
          <w:szCs w:val="22"/>
          <w:lang w:val="en-GB"/>
        </w:rPr>
        <w:t>PlumeRise</w:t>
      </w:r>
      <w:r w:rsidR="00674827" w:rsidRPr="000E1A5F">
        <w:rPr>
          <w:kern w:val="32"/>
          <w:szCs w:val="22"/>
          <w:lang w:val="en-GB"/>
        </w:rPr>
        <w:t>,</w:t>
      </w:r>
      <w:r w:rsidRPr="000E1A5F">
        <w:rPr>
          <w:kern w:val="32"/>
          <w:szCs w:val="22"/>
          <w:lang w:val="en-GB"/>
        </w:rPr>
        <w:t xml:space="preserve"> provided by</w:t>
      </w:r>
      <w:r w:rsidR="00360C4D" w:rsidRPr="000E1A5F">
        <w:rPr>
          <w:kern w:val="32"/>
          <w:szCs w:val="22"/>
          <w:lang w:val="en-GB"/>
        </w:rPr>
        <w:t xml:space="preserve"> and executed externally by</w:t>
      </w:r>
      <w:r w:rsidRPr="000E1A5F">
        <w:rPr>
          <w:kern w:val="32"/>
          <w:szCs w:val="22"/>
          <w:lang w:val="en-GB"/>
        </w:rPr>
        <w:t xml:space="preserve"> partner</w:t>
      </w:r>
      <w:r w:rsidR="00743E71" w:rsidRPr="000E1A5F">
        <w:rPr>
          <w:kern w:val="32"/>
          <w:szCs w:val="22"/>
          <w:lang w:val="en-GB"/>
        </w:rPr>
        <w:t>s of</w:t>
      </w:r>
      <w:r w:rsidRPr="000E1A5F">
        <w:rPr>
          <w:kern w:val="32"/>
          <w:szCs w:val="22"/>
          <w:lang w:val="en-GB"/>
        </w:rPr>
        <w:t xml:space="preserve"> University of Bristol.</w:t>
      </w:r>
      <w:r w:rsidR="00670EF3" w:rsidRPr="000E1A5F">
        <w:rPr>
          <w:kern w:val="32"/>
          <w:szCs w:val="22"/>
          <w:lang w:val="en-GB"/>
        </w:rPr>
        <w:t xml:space="preserve"> </w:t>
      </w:r>
      <w:r w:rsidR="00360C4D" w:rsidRPr="008A62D7">
        <w:rPr>
          <w:lang w:val="en-GB"/>
        </w:rPr>
        <w:t>I</w:t>
      </w:r>
      <w:r w:rsidR="00670EF3" w:rsidRPr="008A62D7">
        <w:rPr>
          <w:lang w:val="en-GB"/>
        </w:rPr>
        <w:t>n reference to its developers</w:t>
      </w:r>
      <w:r w:rsidR="00360C4D" w:rsidRPr="008A62D7">
        <w:rPr>
          <w:lang w:val="en-GB"/>
        </w:rPr>
        <w:t>,</w:t>
      </w:r>
      <w:r w:rsidR="00670EF3" w:rsidRPr="008A62D7">
        <w:rPr>
          <w:lang w:val="en-GB"/>
        </w:rPr>
        <w:t xml:space="preserve"> </w:t>
      </w:r>
      <w:r w:rsidR="00670EF3" w:rsidRPr="008A62D7">
        <w:rPr>
          <w:i/>
          <w:lang w:val="en-GB"/>
        </w:rPr>
        <w:t>Woodhouse et al.</w:t>
      </w:r>
      <w:r w:rsidR="00670EF3" w:rsidRPr="008A62D7">
        <w:rPr>
          <w:lang w:val="en-GB"/>
        </w:rPr>
        <w:t xml:space="preserve"> (2013)</w:t>
      </w:r>
      <w:r w:rsidR="00360C4D" w:rsidRPr="008A62D7">
        <w:rPr>
          <w:lang w:val="en-GB"/>
        </w:rPr>
        <w:t xml:space="preserve">, this model is </w:t>
      </w:r>
      <w:r w:rsidR="007C4632" w:rsidRPr="008A62D7">
        <w:rPr>
          <w:lang w:val="en-GB"/>
        </w:rPr>
        <w:t xml:space="preserve">also </w:t>
      </w:r>
      <w:r w:rsidR="00360C4D" w:rsidRPr="008A62D7">
        <w:rPr>
          <w:lang w:val="en-GB"/>
        </w:rPr>
        <w:t>referred to by the label “</w:t>
      </w:r>
      <w:r w:rsidR="00360C4D" w:rsidRPr="008A62D7">
        <w:rPr>
          <w:b/>
          <w:lang w:val="en-GB"/>
        </w:rPr>
        <w:t>Woodhouse</w:t>
      </w:r>
      <w:r w:rsidR="00360C4D" w:rsidRPr="008A62D7">
        <w:rPr>
          <w:lang w:val="en-GB"/>
        </w:rPr>
        <w:t>”</w:t>
      </w:r>
      <w:r w:rsidR="00670EF3" w:rsidRPr="008A62D7">
        <w:rPr>
          <w:lang w:val="en-GB"/>
        </w:rPr>
        <w:t xml:space="preserve">. </w:t>
      </w:r>
      <w:r w:rsidRPr="000E1A5F">
        <w:rPr>
          <w:kern w:val="32"/>
          <w:szCs w:val="22"/>
          <w:lang w:val="en-GB"/>
        </w:rPr>
        <w:t xml:space="preserve"> </w:t>
      </w:r>
    </w:p>
    <w:p w14:paraId="68F75B3A" w14:textId="26283375" w:rsidR="008C317F" w:rsidRPr="008A62D7" w:rsidRDefault="00670EF3" w:rsidP="00670EF3">
      <w:pPr>
        <w:rPr>
          <w:lang w:val="en-GB"/>
        </w:rPr>
      </w:pPr>
      <w:r w:rsidRPr="008A62D7">
        <w:rPr>
          <w:lang w:val="en-GB"/>
        </w:rPr>
        <w:t>Together,</w:t>
      </w:r>
      <w:r w:rsidR="008C317F" w:rsidRPr="008A62D7">
        <w:rPr>
          <w:lang w:val="en-GB"/>
        </w:rPr>
        <w:t xml:space="preserve"> the REFIR-internal and Woodhouse models are denoted</w:t>
      </w:r>
      <w:r w:rsidRPr="008A62D7">
        <w:rPr>
          <w:lang w:val="en-GB"/>
        </w:rPr>
        <w:t xml:space="preserve"> “</w:t>
      </w:r>
      <w:r w:rsidRPr="008A62D7">
        <w:rPr>
          <w:b/>
          <w:lang w:val="en-GB"/>
        </w:rPr>
        <w:t>conventional models</w:t>
      </w:r>
      <w:r w:rsidRPr="008A62D7">
        <w:rPr>
          <w:lang w:val="en-GB"/>
        </w:rPr>
        <w:t>”. Their outputs</w:t>
      </w:r>
      <w:r w:rsidR="008C317F" w:rsidRPr="008A62D7">
        <w:rPr>
          <w:lang w:val="en-GB"/>
        </w:rPr>
        <w:t xml:space="preserve"> are merged</w:t>
      </w:r>
      <w:r w:rsidRPr="008A62D7">
        <w:rPr>
          <w:lang w:val="en-GB"/>
        </w:rPr>
        <w:t xml:space="preserve"> by calculating the weighted average using </w:t>
      </w:r>
      <w:r w:rsidR="008C317F" w:rsidRPr="008A62D7">
        <w:rPr>
          <w:lang w:val="en-GB"/>
        </w:rPr>
        <w:t>factors which have to be</w:t>
      </w:r>
      <w:r w:rsidRPr="008A62D7">
        <w:rPr>
          <w:lang w:val="en-GB"/>
        </w:rPr>
        <w:t xml:space="preserve"> specified</w:t>
      </w:r>
      <w:r w:rsidR="008C317F" w:rsidRPr="008A62D7">
        <w:rPr>
          <w:lang w:val="en-GB"/>
        </w:rPr>
        <w:t xml:space="preserve"> by the operator (see </w:t>
      </w:r>
      <w:r w:rsidR="00AB7CB5" w:rsidRPr="008A62D7">
        <w:rPr>
          <w:lang w:val="en-GB"/>
        </w:rPr>
        <w:fldChar w:fldCharType="begin"/>
      </w:r>
      <w:r w:rsidR="00AB7CB5" w:rsidRPr="008A62D7">
        <w:rPr>
          <w:lang w:val="en-GB"/>
        </w:rPr>
        <w:instrText xml:space="preserve"> REF _Ref482348746 \h </w:instrText>
      </w:r>
      <w:r w:rsidR="00AB7CB5" w:rsidRPr="008A62D7">
        <w:rPr>
          <w:lang w:val="en-GB"/>
        </w:rPr>
      </w:r>
      <w:r w:rsidR="00AB7CB5" w:rsidRPr="008A62D7">
        <w:rPr>
          <w:lang w:val="en-GB"/>
        </w:rPr>
        <w:fldChar w:fldCharType="separate"/>
      </w:r>
      <w:r w:rsidR="00DE7C99" w:rsidRPr="008A62D7">
        <w:rPr>
          <w:lang w:val="en-GB"/>
        </w:rPr>
        <w:t xml:space="preserve">Figure </w:t>
      </w:r>
      <w:r w:rsidR="00DE7C99" w:rsidRPr="008A62D7">
        <w:rPr>
          <w:noProof/>
          <w:lang w:val="en-GB"/>
        </w:rPr>
        <w:t>25</w:t>
      </w:r>
      <w:r w:rsidR="00AB7CB5" w:rsidRPr="008A62D7">
        <w:rPr>
          <w:lang w:val="en-GB"/>
        </w:rPr>
        <w:fldChar w:fldCharType="end"/>
      </w:r>
      <w:r w:rsidR="008C317F" w:rsidRPr="008A62D7">
        <w:rPr>
          <w:lang w:val="en-GB"/>
        </w:rPr>
        <w:t>).</w:t>
      </w:r>
    </w:p>
    <w:p w14:paraId="12B34802" w14:textId="77777777" w:rsidR="008C317F" w:rsidRPr="008A62D7" w:rsidRDefault="008C317F" w:rsidP="00670EF3">
      <w:pPr>
        <w:rPr>
          <w:lang w:val="en-GB"/>
        </w:rPr>
      </w:pPr>
    </w:p>
    <w:p w14:paraId="7038B680" w14:textId="77777777" w:rsidR="00AB7CB5" w:rsidRPr="008A62D7" w:rsidRDefault="00AB7CB5" w:rsidP="00AB7CB5">
      <w:pPr>
        <w:keepNext/>
        <w:jc w:val="center"/>
        <w:rPr>
          <w:lang w:val="en-GB"/>
        </w:rPr>
      </w:pPr>
    </w:p>
    <w:p w14:paraId="724B8FE0" w14:textId="5EEDE3DC" w:rsidR="00670EF3" w:rsidRPr="008A62D7" w:rsidRDefault="00AB7CB5" w:rsidP="00AB7CB5">
      <w:pPr>
        <w:pStyle w:val="Caption"/>
        <w:jc w:val="center"/>
        <w:rPr>
          <w:lang w:val="en-GB"/>
        </w:rPr>
      </w:pPr>
      <w:bookmarkStart w:id="1450" w:name="_Ref482348746"/>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451" w:author="Dioguardi, Fabio" w:date="2018-11-07T13:54:00Z">
        <w:r w:rsidR="00F35802">
          <w:rPr>
            <w:noProof/>
            <w:lang w:val="en-GB"/>
          </w:rPr>
          <w:t>28</w:t>
        </w:r>
      </w:ins>
      <w:del w:id="1452" w:author="Dioguardi, Fabio" w:date="2018-11-07T10:11:00Z">
        <w:r w:rsidR="00DE7C99" w:rsidRPr="008A62D7" w:rsidDel="00A3487B">
          <w:rPr>
            <w:noProof/>
            <w:lang w:val="en-GB"/>
          </w:rPr>
          <w:delText>25</w:delText>
        </w:r>
      </w:del>
      <w:r w:rsidRPr="008A62D7">
        <w:rPr>
          <w:lang w:val="en-GB"/>
        </w:rPr>
        <w:fldChar w:fldCharType="end"/>
      </w:r>
      <w:bookmarkEnd w:id="1450"/>
      <w:r w:rsidRPr="008A62D7">
        <w:rPr>
          <w:lang w:val="en-GB"/>
        </w:rPr>
        <w:t>: Computation of MER based on conventional models</w:t>
      </w:r>
    </w:p>
    <w:p w14:paraId="7982590B" w14:textId="77777777" w:rsidR="008C317F" w:rsidRPr="008A62D7" w:rsidRDefault="008C317F" w:rsidP="00AB7CB5">
      <w:pPr>
        <w:rPr>
          <w:lang w:val="en-GB"/>
        </w:rPr>
      </w:pPr>
    </w:p>
    <w:p w14:paraId="22F2C97D" w14:textId="4EB4490B" w:rsidR="008C317F" w:rsidRPr="008A62D7" w:rsidRDefault="008C317F" w:rsidP="008C317F">
      <w:pPr>
        <w:rPr>
          <w:lang w:val="en-GB"/>
        </w:rPr>
      </w:pPr>
      <w:r w:rsidRPr="008A62D7">
        <w:rPr>
          <w:lang w:val="en-GB"/>
        </w:rPr>
        <w:t xml:space="preserve">The </w:t>
      </w:r>
      <w:r w:rsidR="00360C4D" w:rsidRPr="008A62D7">
        <w:rPr>
          <w:lang w:val="en-GB"/>
        </w:rPr>
        <w:t xml:space="preserve">corresponding </w:t>
      </w:r>
      <w:r w:rsidRPr="008A62D7">
        <w:rPr>
          <w:lang w:val="en-GB"/>
        </w:rPr>
        <w:t xml:space="preserve">menu (see </w:t>
      </w:r>
      <w:r w:rsidR="00AB7CB5" w:rsidRPr="008A62D7">
        <w:rPr>
          <w:lang w:val="en-GB"/>
        </w:rPr>
        <w:fldChar w:fldCharType="begin"/>
      </w:r>
      <w:r w:rsidR="00AB7CB5" w:rsidRPr="008A62D7">
        <w:rPr>
          <w:lang w:val="en-GB"/>
        </w:rPr>
        <w:instrText xml:space="preserve"> REF _Ref482348819 \h </w:instrText>
      </w:r>
      <w:r w:rsidR="00AB7CB5" w:rsidRPr="008A62D7">
        <w:rPr>
          <w:lang w:val="en-GB"/>
        </w:rPr>
      </w:r>
      <w:r w:rsidR="00AB7CB5" w:rsidRPr="008A62D7">
        <w:rPr>
          <w:lang w:val="en-GB"/>
        </w:rPr>
        <w:fldChar w:fldCharType="separate"/>
      </w:r>
      <w:r w:rsidR="00DE7C99" w:rsidRPr="008A62D7">
        <w:rPr>
          <w:lang w:val="en-GB"/>
        </w:rPr>
        <w:t xml:space="preserve">Figure </w:t>
      </w:r>
      <w:r w:rsidR="00DE7C99" w:rsidRPr="008A62D7">
        <w:rPr>
          <w:noProof/>
          <w:lang w:val="en-GB"/>
        </w:rPr>
        <w:t>26</w:t>
      </w:r>
      <w:r w:rsidR="00AB7CB5" w:rsidRPr="008A62D7">
        <w:rPr>
          <w:lang w:val="en-GB"/>
        </w:rPr>
        <w:fldChar w:fldCharType="end"/>
      </w:r>
      <w:r w:rsidRPr="008A62D7">
        <w:rPr>
          <w:lang w:val="en-GB"/>
        </w:rPr>
        <w:t>) can be opened by clicking on “</w:t>
      </w:r>
      <w:r w:rsidRPr="008A62D7">
        <w:rPr>
          <w:b/>
          <w:lang w:val="en-GB"/>
        </w:rPr>
        <w:t>Conv MER Models</w:t>
      </w:r>
      <w:r w:rsidRPr="008A62D7">
        <w:rPr>
          <w:lang w:val="en-GB"/>
        </w:rPr>
        <w:t xml:space="preserve">” at the right </w:t>
      </w:r>
      <w:del w:id="1453" w:author="Dioguardi, Fabio" w:date="2019-01-21T17:27:00Z">
        <w:r w:rsidRPr="008A62D7" w:rsidDel="007B5E55">
          <w:rPr>
            <w:lang w:val="en-GB"/>
          </w:rPr>
          <w:delText>center</w:delText>
        </w:r>
      </w:del>
      <w:ins w:id="1454" w:author="Dioguardi, Fabio" w:date="2019-01-21T17:27:00Z">
        <w:r w:rsidR="007B5E55" w:rsidRPr="008A62D7">
          <w:rPr>
            <w:lang w:val="en-GB"/>
          </w:rPr>
          <w:t>centre</w:t>
        </w:r>
      </w:ins>
      <w:r w:rsidRPr="008A62D7">
        <w:rPr>
          <w:lang w:val="en-GB"/>
        </w:rPr>
        <w:t xml:space="preserve"> of the </w:t>
      </w:r>
      <w:r w:rsidR="006A363A" w:rsidRPr="008A62D7">
        <w:rPr>
          <w:lang w:val="en-GB"/>
        </w:rPr>
        <w:t>Operation Control Board</w:t>
      </w:r>
      <w:r w:rsidRPr="008A62D7">
        <w:rPr>
          <w:lang w:val="en-GB"/>
        </w:rPr>
        <w:t>.</w:t>
      </w:r>
    </w:p>
    <w:p w14:paraId="1A202598" w14:textId="77777777" w:rsidR="008C317F" w:rsidRPr="008A62D7" w:rsidRDefault="008C317F" w:rsidP="008C317F">
      <w:pPr>
        <w:rPr>
          <w:lang w:val="en-GB"/>
        </w:rPr>
      </w:pPr>
    </w:p>
    <w:p w14:paraId="0E924FBF" w14:textId="77777777" w:rsidR="00AB7CB5" w:rsidRPr="008A62D7" w:rsidRDefault="00AB7CB5" w:rsidP="00AB7CB5">
      <w:pPr>
        <w:keepNext/>
        <w:jc w:val="center"/>
        <w:rPr>
          <w:lang w:val="en-GB"/>
        </w:rPr>
      </w:pPr>
    </w:p>
    <w:p w14:paraId="5E4EEEB1" w14:textId="0235DCDC" w:rsidR="008C317F" w:rsidRPr="008A62D7" w:rsidRDefault="00AB7CB5" w:rsidP="00AB7CB5">
      <w:pPr>
        <w:pStyle w:val="Caption"/>
        <w:jc w:val="center"/>
        <w:rPr>
          <w:lang w:val="en-GB"/>
        </w:rPr>
      </w:pPr>
      <w:bookmarkStart w:id="1455" w:name="_Ref482348819"/>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456" w:author="Dioguardi, Fabio" w:date="2018-11-07T13:54:00Z">
        <w:r w:rsidR="00F35802">
          <w:rPr>
            <w:noProof/>
            <w:lang w:val="en-GB"/>
          </w:rPr>
          <w:t>29</w:t>
        </w:r>
      </w:ins>
      <w:del w:id="1457" w:author="Dioguardi, Fabio" w:date="2018-11-07T10:11:00Z">
        <w:r w:rsidR="00DE7C99" w:rsidRPr="008A62D7" w:rsidDel="00A3487B">
          <w:rPr>
            <w:noProof/>
            <w:lang w:val="en-GB"/>
          </w:rPr>
          <w:delText>26</w:delText>
        </w:r>
      </w:del>
      <w:r w:rsidRPr="008A62D7">
        <w:rPr>
          <w:lang w:val="en-GB"/>
        </w:rPr>
        <w:fldChar w:fldCharType="end"/>
      </w:r>
      <w:bookmarkEnd w:id="1455"/>
      <w:r w:rsidRPr="008A62D7">
        <w:rPr>
          <w:lang w:val="en-GB"/>
        </w:rPr>
        <w:t>: Menu for conventional MER model settings</w:t>
      </w:r>
    </w:p>
    <w:p w14:paraId="3208CB36" w14:textId="69F7E706" w:rsidR="00810255" w:rsidRPr="008A62D7" w:rsidRDefault="00810255" w:rsidP="00AB7CB5">
      <w:pPr>
        <w:jc w:val="center"/>
        <w:rPr>
          <w:rFonts w:asciiTheme="minorHAnsi" w:hAnsiTheme="minorHAnsi"/>
          <w:lang w:val="en-GB"/>
        </w:rPr>
      </w:pPr>
    </w:p>
    <w:p w14:paraId="0C354DF2" w14:textId="0EAAEA59" w:rsidR="00810255" w:rsidRPr="008A62D7" w:rsidRDefault="00810255" w:rsidP="00810255">
      <w:pPr>
        <w:rPr>
          <w:lang w:val="en-GB"/>
        </w:rPr>
      </w:pPr>
      <w:r w:rsidRPr="008A62D7">
        <w:rPr>
          <w:lang w:val="en-GB"/>
        </w:rPr>
        <w:t xml:space="preserve">Under a status information display, the weight factor for the </w:t>
      </w:r>
      <w:ins w:id="1458" w:author="Dioguardi, Fabio" w:date="2019-01-21T17:26:00Z">
        <w:r w:rsidR="007B5E55">
          <w:rPr>
            <w:b/>
            <w:lang w:val="en-GB"/>
          </w:rPr>
          <w:t>6</w:t>
        </w:r>
      </w:ins>
      <w:del w:id="1459" w:author="Dioguardi, Fabio" w:date="2019-01-21T17:26:00Z">
        <w:r w:rsidRPr="008A62D7" w:rsidDel="007B5E55">
          <w:rPr>
            <w:b/>
            <w:lang w:val="en-GB"/>
          </w:rPr>
          <w:delText>5</w:delText>
        </w:r>
      </w:del>
      <w:r w:rsidRPr="008A62D7">
        <w:rPr>
          <w:b/>
          <w:lang w:val="en-GB"/>
        </w:rPr>
        <w:t xml:space="preserve"> internal models</w:t>
      </w:r>
      <w:r w:rsidRPr="008A62D7">
        <w:rPr>
          <w:lang w:val="en-GB"/>
        </w:rPr>
        <w:t xml:space="preserve"> are specified on the left entry field, while that for the </w:t>
      </w:r>
      <w:r w:rsidR="007C4632" w:rsidRPr="008A62D7">
        <w:rPr>
          <w:b/>
          <w:lang w:val="en-GB"/>
        </w:rPr>
        <w:t>PlumeRise</w:t>
      </w:r>
      <w:r w:rsidRPr="008A62D7">
        <w:rPr>
          <w:b/>
          <w:lang w:val="en-GB"/>
        </w:rPr>
        <w:t xml:space="preserve"> </w:t>
      </w:r>
      <w:r w:rsidRPr="008A62D7">
        <w:rPr>
          <w:lang w:val="en-GB"/>
        </w:rPr>
        <w:t>model is located on the right side.</w:t>
      </w:r>
    </w:p>
    <w:p w14:paraId="48FFAE49" w14:textId="63D337BE" w:rsidR="00810255" w:rsidRPr="008A62D7" w:rsidRDefault="00810255" w:rsidP="00810255">
      <w:pPr>
        <w:rPr>
          <w:lang w:val="en-GB"/>
        </w:rPr>
      </w:pPr>
      <w:r w:rsidRPr="008A62D7">
        <w:rPr>
          <w:lang w:val="en-GB"/>
        </w:rPr>
        <w:t>A check box allows</w:t>
      </w:r>
      <w:r w:rsidR="00360C4D" w:rsidRPr="008A62D7">
        <w:rPr>
          <w:lang w:val="en-GB"/>
        </w:rPr>
        <w:t xml:space="preserve"> the operator</w:t>
      </w:r>
      <w:r w:rsidRPr="008A62D7">
        <w:rPr>
          <w:lang w:val="en-GB"/>
        </w:rPr>
        <w:t xml:space="preserve"> to switch</w:t>
      </w:r>
      <w:r w:rsidR="00360C4D" w:rsidRPr="008A62D7">
        <w:rPr>
          <w:lang w:val="en-GB"/>
        </w:rPr>
        <w:t xml:space="preserve"> each of them</w:t>
      </w:r>
      <w:r w:rsidRPr="008A62D7">
        <w:rPr>
          <w:lang w:val="en-GB"/>
        </w:rPr>
        <w:t xml:space="preserve"> on and off.</w:t>
      </w:r>
    </w:p>
    <w:p w14:paraId="589B66A5" w14:textId="390E5E46" w:rsidR="00810255" w:rsidRPr="008A62D7" w:rsidRDefault="00810255" w:rsidP="00810255">
      <w:pPr>
        <w:rPr>
          <w:lang w:val="en-GB"/>
        </w:rPr>
      </w:pPr>
      <w:r w:rsidRPr="008A62D7">
        <w:rPr>
          <w:lang w:val="en-GB"/>
        </w:rPr>
        <w:t>The settings are saved by clicking on the “Confirm” button. FIX then returns</w:t>
      </w:r>
      <w:r w:rsidR="00360C4D" w:rsidRPr="008A62D7">
        <w:rPr>
          <w:lang w:val="en-GB"/>
        </w:rPr>
        <w:t xml:space="preserve"> the message</w:t>
      </w:r>
    </w:p>
    <w:p w14:paraId="762D16B3" w14:textId="77777777" w:rsidR="00810255" w:rsidRPr="008A62D7" w:rsidRDefault="00810255" w:rsidP="00810255">
      <w:pPr>
        <w:ind w:left="2880"/>
        <w:rPr>
          <w:lang w:val="en-GB"/>
        </w:rPr>
      </w:pPr>
      <w:r w:rsidRPr="008A62D7">
        <w:rPr>
          <w:rFonts w:ascii="Courier New" w:hAnsi="Courier New" w:cs="Courier New"/>
          <w:color w:val="006600"/>
          <w:lang w:val="en-GB"/>
        </w:rPr>
        <w:t>*** settings updated! ***</w:t>
      </w:r>
    </w:p>
    <w:p w14:paraId="3ACCC1CC" w14:textId="16859E05" w:rsidR="00810255" w:rsidRPr="008A62D7" w:rsidRDefault="00810255" w:rsidP="00810255">
      <w:pPr>
        <w:rPr>
          <w:lang w:val="en-GB"/>
        </w:rPr>
      </w:pPr>
      <w:r w:rsidRPr="008A62D7">
        <w:rPr>
          <w:lang w:val="en-GB"/>
        </w:rPr>
        <w:t>If the window is closed without having clicked the button any change in the entries will be discarded.</w:t>
      </w:r>
    </w:p>
    <w:p w14:paraId="3C7C0D98" w14:textId="347C4840" w:rsidR="00810255" w:rsidRPr="008A62D7" w:rsidRDefault="00810255" w:rsidP="00810255">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Weight factors are only stored if the “Confirm” button has been clicked! </w:t>
      </w:r>
    </w:p>
    <w:p w14:paraId="7E2249DF" w14:textId="77777777" w:rsidR="00810255" w:rsidRPr="008A62D7" w:rsidRDefault="00810255" w:rsidP="00810255">
      <w:pPr>
        <w:rPr>
          <w:lang w:val="en-GB"/>
        </w:rPr>
      </w:pPr>
    </w:p>
    <w:p w14:paraId="6C0B5835" w14:textId="77777777" w:rsidR="00AA655A" w:rsidRPr="008A62D7" w:rsidRDefault="00AA655A">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3D6AC562" w14:textId="2135CF9C" w:rsidR="00810255" w:rsidRPr="008A62D7" w:rsidRDefault="00810255" w:rsidP="0010418F">
      <w:pPr>
        <w:pStyle w:val="Heading2"/>
        <w:rPr>
          <w:lang w:val="en-GB"/>
        </w:rPr>
      </w:pPr>
      <w:bookmarkStart w:id="1460" w:name="_Ref482540732"/>
      <w:r w:rsidRPr="008A62D7">
        <w:rPr>
          <w:lang w:val="en-GB"/>
        </w:rPr>
        <w:lastRenderedPageBreak/>
        <w:t xml:space="preserve"> </w:t>
      </w:r>
      <w:bookmarkStart w:id="1461" w:name="_Ref483234902"/>
      <w:bookmarkStart w:id="1462" w:name="_Toc536110903"/>
      <w:r w:rsidRPr="008A62D7">
        <w:rPr>
          <w:lang w:val="en-GB"/>
        </w:rPr>
        <w:t>“</w:t>
      </w:r>
      <w:r w:rsidR="00380952" w:rsidRPr="008A62D7">
        <w:rPr>
          <w:lang w:val="en-GB"/>
        </w:rPr>
        <w:t>Exp</w:t>
      </w:r>
      <w:r w:rsidR="00AB7CB5" w:rsidRPr="008A62D7">
        <w:rPr>
          <w:lang w:val="en-GB"/>
        </w:rPr>
        <w:t>.</w:t>
      </w:r>
      <w:r w:rsidRPr="008A62D7">
        <w:rPr>
          <w:lang w:val="en-GB"/>
        </w:rPr>
        <w:t xml:space="preserve"> MER </w:t>
      </w:r>
      <w:r w:rsidR="00380952" w:rsidRPr="008A62D7">
        <w:rPr>
          <w:lang w:val="en-GB"/>
        </w:rPr>
        <w:t>Systems</w:t>
      </w:r>
      <w:r w:rsidRPr="008A62D7">
        <w:rPr>
          <w:lang w:val="en-GB"/>
        </w:rPr>
        <w:t>”</w:t>
      </w:r>
      <w:bookmarkEnd w:id="1460"/>
      <w:bookmarkEnd w:id="1461"/>
      <w:bookmarkEnd w:id="1462"/>
    </w:p>
    <w:p w14:paraId="17F9EA20" w14:textId="77777777" w:rsidR="005376A9" w:rsidRPr="008A62D7" w:rsidRDefault="005376A9" w:rsidP="008C317F">
      <w:pPr>
        <w:rPr>
          <w:lang w:val="en-GB"/>
        </w:rPr>
      </w:pPr>
    </w:p>
    <w:p w14:paraId="03250F12" w14:textId="19940526" w:rsidR="005376A9" w:rsidRPr="008A62D7" w:rsidRDefault="00545256" w:rsidP="008C317F">
      <w:pPr>
        <w:rPr>
          <w:lang w:val="en-GB"/>
        </w:rPr>
      </w:pPr>
      <w:r w:rsidRPr="008A62D7">
        <w:rPr>
          <w:lang w:val="en-GB"/>
        </w:rPr>
        <w:t>FOXI</w:t>
      </w:r>
      <w:r w:rsidR="00360C4D" w:rsidRPr="008A62D7">
        <w:rPr>
          <w:lang w:val="en-GB"/>
        </w:rPr>
        <w:t xml:space="preserve"> includes a</w:t>
      </w:r>
      <w:r w:rsidRPr="008A62D7">
        <w:rPr>
          <w:lang w:val="en-GB"/>
        </w:rPr>
        <w:t xml:space="preserve"> feature to import MER estimates provided by four independent sensors. Since they are all in</w:t>
      </w:r>
      <w:r w:rsidR="00360C4D" w:rsidRPr="008A62D7">
        <w:rPr>
          <w:lang w:val="en-GB"/>
        </w:rPr>
        <w:t xml:space="preserve"> an</w:t>
      </w:r>
      <w:r w:rsidRPr="008A62D7">
        <w:rPr>
          <w:lang w:val="en-GB"/>
        </w:rPr>
        <w:t xml:space="preserve"> experimental stage, their MER estimates are hereby denoted “experimental”. The influence of individual experimental sensors can be regulated by assigning a weight factor (denoted </w:t>
      </w:r>
      <w:r w:rsidRPr="008A62D7">
        <w:rPr>
          <w:i/>
          <w:lang w:val="en-GB"/>
        </w:rPr>
        <w:t>f</w:t>
      </w:r>
      <w:r w:rsidRPr="008A62D7">
        <w:rPr>
          <w:i/>
          <w:vertAlign w:val="subscript"/>
          <w:lang w:val="en-GB"/>
        </w:rPr>
        <w:t>i</w:t>
      </w:r>
      <w:r w:rsidRPr="008A62D7">
        <w:rPr>
          <w:lang w:val="en-GB"/>
        </w:rPr>
        <w:t xml:space="preserve"> in eq. </w:t>
      </w:r>
      <w:r w:rsidR="00754FAB" w:rsidRPr="008A62D7">
        <w:rPr>
          <w:lang w:val="en-GB"/>
        </w:rPr>
        <w:t>(19)</w:t>
      </w:r>
      <w:r w:rsidR="00AA7BB8" w:rsidRPr="008A62D7">
        <w:rPr>
          <w:lang w:val="en-GB"/>
        </w:rPr>
        <w:t xml:space="preserve">, see section </w:t>
      </w:r>
      <w:r w:rsidR="009679A1" w:rsidRPr="008A62D7">
        <w:rPr>
          <w:lang w:val="en-GB"/>
        </w:rPr>
        <w:fldChar w:fldCharType="begin"/>
      </w:r>
      <w:r w:rsidR="009679A1" w:rsidRPr="008A62D7">
        <w:rPr>
          <w:lang w:val="en-GB"/>
        </w:rPr>
        <w:instrText xml:space="preserve"> REF _Ref482348917 \r \h </w:instrText>
      </w:r>
      <w:r w:rsidR="009679A1" w:rsidRPr="008A62D7">
        <w:rPr>
          <w:lang w:val="en-GB"/>
        </w:rPr>
      </w:r>
      <w:r w:rsidR="009679A1" w:rsidRPr="008A62D7">
        <w:rPr>
          <w:lang w:val="en-GB"/>
        </w:rPr>
        <w:fldChar w:fldCharType="separate"/>
      </w:r>
      <w:r w:rsidR="00DE7C99" w:rsidRPr="008A62D7">
        <w:rPr>
          <w:lang w:val="en-GB"/>
        </w:rPr>
        <w:t>5.8.1</w:t>
      </w:r>
      <w:r w:rsidR="009679A1" w:rsidRPr="008A62D7">
        <w:rPr>
          <w:lang w:val="en-GB"/>
        </w:rPr>
        <w:fldChar w:fldCharType="end"/>
      </w:r>
      <w:r w:rsidRPr="008A62D7">
        <w:rPr>
          <w:lang w:val="en-GB"/>
        </w:rPr>
        <w:t xml:space="preserve">) as illustrated in </w:t>
      </w:r>
      <w:r w:rsidR="00E072CC" w:rsidRPr="008A62D7">
        <w:rPr>
          <w:lang w:val="en-GB"/>
        </w:rPr>
        <w:fldChar w:fldCharType="begin"/>
      </w:r>
      <w:r w:rsidR="00E072CC" w:rsidRPr="008A62D7">
        <w:rPr>
          <w:lang w:val="en-GB"/>
        </w:rPr>
        <w:instrText xml:space="preserve"> REF _Ref482350462 \h </w:instrText>
      </w:r>
      <w:r w:rsidR="00E072CC" w:rsidRPr="008A62D7">
        <w:rPr>
          <w:lang w:val="en-GB"/>
        </w:rPr>
      </w:r>
      <w:r w:rsidR="00E072CC" w:rsidRPr="008A62D7">
        <w:rPr>
          <w:lang w:val="en-GB"/>
        </w:rPr>
        <w:fldChar w:fldCharType="separate"/>
      </w:r>
      <w:r w:rsidR="00DE7C99" w:rsidRPr="008A62D7">
        <w:rPr>
          <w:lang w:val="en-GB"/>
        </w:rPr>
        <w:t xml:space="preserve">Figure </w:t>
      </w:r>
      <w:r w:rsidR="00DE7C99" w:rsidRPr="008A62D7">
        <w:rPr>
          <w:noProof/>
          <w:lang w:val="en-GB"/>
        </w:rPr>
        <w:t>27</w:t>
      </w:r>
      <w:r w:rsidR="00E072CC" w:rsidRPr="008A62D7">
        <w:rPr>
          <w:lang w:val="en-GB"/>
        </w:rPr>
        <w:fldChar w:fldCharType="end"/>
      </w:r>
      <w:r w:rsidRPr="008A62D7">
        <w:rPr>
          <w:lang w:val="en-GB"/>
        </w:rPr>
        <w:t xml:space="preserve">. </w:t>
      </w:r>
      <w:r w:rsidR="005376A9" w:rsidRPr="008A62D7">
        <w:rPr>
          <w:lang w:val="en-GB"/>
        </w:rPr>
        <w:t xml:space="preserve"> </w:t>
      </w:r>
      <w:r w:rsidR="00880DA9" w:rsidRPr="008A62D7">
        <w:rPr>
          <w:lang w:val="en-GB"/>
        </w:rPr>
        <w:t xml:space="preserve"> </w:t>
      </w:r>
    </w:p>
    <w:p w14:paraId="1F08C264" w14:textId="4B95BDCE" w:rsidR="008C317F" w:rsidRPr="008A62D7" w:rsidRDefault="008C317F" w:rsidP="008C317F">
      <w:pPr>
        <w:rPr>
          <w:lang w:val="en-GB"/>
        </w:rPr>
      </w:pPr>
    </w:p>
    <w:p w14:paraId="378AAF61" w14:textId="77777777" w:rsidR="00E072CC" w:rsidRPr="008A62D7" w:rsidRDefault="00E072CC" w:rsidP="00E072CC">
      <w:pPr>
        <w:keepNext/>
        <w:jc w:val="center"/>
        <w:rPr>
          <w:lang w:val="en-GB"/>
        </w:rPr>
      </w:pPr>
    </w:p>
    <w:p w14:paraId="56092E91" w14:textId="7225CAEB" w:rsidR="009F2905" w:rsidRPr="008A62D7" w:rsidRDefault="00E072CC" w:rsidP="00E072CC">
      <w:pPr>
        <w:pStyle w:val="Caption"/>
        <w:jc w:val="center"/>
        <w:rPr>
          <w:kern w:val="32"/>
          <w:lang w:val="en-GB"/>
        </w:rPr>
      </w:pPr>
      <w:bookmarkStart w:id="1463" w:name="_Ref482350462"/>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464" w:author="Dioguardi, Fabio" w:date="2018-11-07T13:54:00Z">
        <w:r w:rsidR="00F35802">
          <w:rPr>
            <w:noProof/>
            <w:lang w:val="en-GB"/>
          </w:rPr>
          <w:t>30</w:t>
        </w:r>
      </w:ins>
      <w:del w:id="1465" w:author="Dioguardi, Fabio" w:date="2018-11-07T10:11:00Z">
        <w:r w:rsidR="00DE7C99" w:rsidRPr="008A62D7" w:rsidDel="00A3487B">
          <w:rPr>
            <w:noProof/>
            <w:lang w:val="en-GB"/>
          </w:rPr>
          <w:delText>27</w:delText>
        </w:r>
      </w:del>
      <w:r w:rsidRPr="008A62D7">
        <w:rPr>
          <w:lang w:val="en-GB"/>
        </w:rPr>
        <w:fldChar w:fldCharType="end"/>
      </w:r>
      <w:bookmarkEnd w:id="1463"/>
      <w:r w:rsidRPr="008A62D7">
        <w:rPr>
          <w:lang w:val="en-GB"/>
        </w:rPr>
        <w:t>: Quantification of the “exp. MER” by experimental systems and considering weight factors.</w:t>
      </w:r>
    </w:p>
    <w:p w14:paraId="10D79160" w14:textId="77777777" w:rsidR="0003154B" w:rsidRPr="000E1A5F" w:rsidRDefault="0003154B" w:rsidP="00815645">
      <w:pPr>
        <w:rPr>
          <w:kern w:val="32"/>
          <w:lang w:val="en-GB"/>
        </w:rPr>
      </w:pPr>
    </w:p>
    <w:p w14:paraId="48B6ED67" w14:textId="06A6968E" w:rsidR="00545256" w:rsidRPr="008A62D7" w:rsidRDefault="00545256" w:rsidP="00545256">
      <w:pPr>
        <w:rPr>
          <w:lang w:val="en-GB"/>
        </w:rPr>
      </w:pPr>
      <w:r w:rsidRPr="008A62D7">
        <w:rPr>
          <w:lang w:val="en-GB"/>
        </w:rPr>
        <w:t xml:space="preserve">Experimental MER settings can be edited by clicking on “Exp MER Systems” in the </w:t>
      </w:r>
      <w:r w:rsidR="006A363A" w:rsidRPr="008A62D7">
        <w:rPr>
          <w:lang w:val="en-GB"/>
        </w:rPr>
        <w:t>Operation Control Board</w:t>
      </w:r>
      <w:r w:rsidRPr="008A62D7">
        <w:rPr>
          <w:lang w:val="en-GB"/>
        </w:rPr>
        <w:t xml:space="preserve">. The </w:t>
      </w:r>
      <w:r w:rsidR="00360C4D" w:rsidRPr="008A62D7">
        <w:rPr>
          <w:lang w:val="en-GB"/>
        </w:rPr>
        <w:t xml:space="preserve">corresponding </w:t>
      </w:r>
      <w:r w:rsidRPr="008A62D7">
        <w:rPr>
          <w:lang w:val="en-GB"/>
        </w:rPr>
        <w:t xml:space="preserve">menu is shown in </w:t>
      </w:r>
      <w:r w:rsidR="001F1D6E" w:rsidRPr="008A62D7">
        <w:rPr>
          <w:lang w:val="en-GB"/>
        </w:rPr>
        <w:fldChar w:fldCharType="begin"/>
      </w:r>
      <w:r w:rsidR="001F1D6E" w:rsidRPr="008A62D7">
        <w:rPr>
          <w:lang w:val="en-GB"/>
        </w:rPr>
        <w:instrText xml:space="preserve"> REF _Ref482351261 \h </w:instrText>
      </w:r>
      <w:r w:rsidR="001F1D6E" w:rsidRPr="008A62D7">
        <w:rPr>
          <w:lang w:val="en-GB"/>
        </w:rPr>
      </w:r>
      <w:r w:rsidR="001F1D6E" w:rsidRPr="008A62D7">
        <w:rPr>
          <w:lang w:val="en-GB"/>
        </w:rPr>
        <w:fldChar w:fldCharType="separate"/>
      </w:r>
      <w:r w:rsidR="00DE7C99" w:rsidRPr="008A62D7">
        <w:rPr>
          <w:lang w:val="en-GB"/>
        </w:rPr>
        <w:t xml:space="preserve">Figure </w:t>
      </w:r>
      <w:r w:rsidR="00DE7C99" w:rsidRPr="008A62D7">
        <w:rPr>
          <w:noProof/>
          <w:lang w:val="en-GB"/>
        </w:rPr>
        <w:t>28</w:t>
      </w:r>
      <w:r w:rsidR="001F1D6E" w:rsidRPr="008A62D7">
        <w:rPr>
          <w:lang w:val="en-GB"/>
        </w:rPr>
        <w:fldChar w:fldCharType="end"/>
      </w:r>
      <w:r w:rsidRPr="008A62D7">
        <w:rPr>
          <w:lang w:val="en-GB"/>
        </w:rPr>
        <w:t>.</w:t>
      </w:r>
    </w:p>
    <w:p w14:paraId="721A10B2" w14:textId="77777777" w:rsidR="001F1D6E" w:rsidRPr="008A62D7" w:rsidRDefault="001F1D6E" w:rsidP="001F1D6E">
      <w:pPr>
        <w:keepNext/>
        <w:jc w:val="center"/>
        <w:rPr>
          <w:lang w:val="en-GB"/>
        </w:rPr>
      </w:pPr>
    </w:p>
    <w:p w14:paraId="13678171" w14:textId="42F5EB10" w:rsidR="00545256" w:rsidRPr="000E1A5F" w:rsidRDefault="001F1D6E" w:rsidP="001F1D6E">
      <w:pPr>
        <w:pStyle w:val="Caption"/>
        <w:jc w:val="center"/>
        <w:rPr>
          <w:kern w:val="32"/>
          <w:lang w:val="en-GB"/>
        </w:rPr>
      </w:pPr>
      <w:bookmarkStart w:id="1466" w:name="_Ref482351261"/>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467" w:author="Dioguardi, Fabio" w:date="2018-11-07T13:54:00Z">
        <w:r w:rsidR="00F35802">
          <w:rPr>
            <w:noProof/>
            <w:lang w:val="en-GB"/>
          </w:rPr>
          <w:t>31</w:t>
        </w:r>
      </w:ins>
      <w:del w:id="1468" w:author="Dioguardi, Fabio" w:date="2018-11-07T10:11:00Z">
        <w:r w:rsidR="00DE7C99" w:rsidRPr="008A62D7" w:rsidDel="00A3487B">
          <w:rPr>
            <w:noProof/>
            <w:lang w:val="en-GB"/>
          </w:rPr>
          <w:delText>28</w:delText>
        </w:r>
      </w:del>
      <w:r w:rsidRPr="008A62D7">
        <w:rPr>
          <w:lang w:val="en-GB"/>
        </w:rPr>
        <w:fldChar w:fldCharType="end"/>
      </w:r>
      <w:bookmarkEnd w:id="1466"/>
      <w:r w:rsidRPr="008A62D7">
        <w:rPr>
          <w:lang w:val="en-GB"/>
        </w:rPr>
        <w:t>: Menu for experimental MER systems</w:t>
      </w:r>
    </w:p>
    <w:p w14:paraId="56F9976A" w14:textId="77777777" w:rsidR="003C78C0" w:rsidRPr="00552368" w:rsidRDefault="003C78C0" w:rsidP="00545256">
      <w:pPr>
        <w:jc w:val="center"/>
        <w:rPr>
          <w:kern w:val="32"/>
          <w:lang w:val="en-GB"/>
        </w:rPr>
      </w:pPr>
    </w:p>
    <w:p w14:paraId="7C462AB8" w14:textId="52CF6900" w:rsidR="003C78C0" w:rsidRPr="001E0E58" w:rsidRDefault="003C78C0" w:rsidP="003C78C0">
      <w:pPr>
        <w:rPr>
          <w:kern w:val="32"/>
          <w:lang w:val="en-GB"/>
        </w:rPr>
      </w:pPr>
      <w:r w:rsidRPr="00552368">
        <w:rPr>
          <w:kern w:val="32"/>
          <w:lang w:val="en-GB"/>
        </w:rPr>
        <w:t xml:space="preserve">The checkboxes represent switches. If </w:t>
      </w:r>
      <w:r w:rsidRPr="001E0E58">
        <w:rPr>
          <w:kern w:val="32"/>
          <w:lang w:val="en-GB"/>
        </w:rPr>
        <w:t xml:space="preserve">unchecked, the data from the </w:t>
      </w:r>
      <w:r w:rsidR="00360C4D" w:rsidRPr="001E0E58">
        <w:rPr>
          <w:kern w:val="32"/>
          <w:lang w:val="en-GB"/>
        </w:rPr>
        <w:t xml:space="preserve">corresponding </w:t>
      </w:r>
      <w:r w:rsidRPr="001E0E58">
        <w:rPr>
          <w:kern w:val="32"/>
          <w:lang w:val="en-GB"/>
        </w:rPr>
        <w:t>sensor will not be considered by FOXI. Note that by default all sensors are switched off.</w:t>
      </w:r>
    </w:p>
    <w:p w14:paraId="3483416F" w14:textId="79FC0B59" w:rsidR="003C78C0" w:rsidRPr="008A62D7" w:rsidRDefault="003C78C0" w:rsidP="003C78C0">
      <w:pPr>
        <w:rPr>
          <w:lang w:val="en-GB"/>
        </w:rPr>
      </w:pPr>
      <w:r w:rsidRPr="008A62D7">
        <w:rPr>
          <w:lang w:val="en-GB"/>
        </w:rPr>
        <w:t>The settings are saved by clicking on the “Confirm” button. FIX then returns</w:t>
      </w:r>
      <w:r w:rsidR="00360C4D" w:rsidRPr="008A62D7">
        <w:rPr>
          <w:lang w:val="en-GB"/>
        </w:rPr>
        <w:t xml:space="preserve"> the message</w:t>
      </w:r>
    </w:p>
    <w:p w14:paraId="2A721D23" w14:textId="77777777" w:rsidR="003C78C0" w:rsidRPr="008A62D7" w:rsidRDefault="003C78C0" w:rsidP="003C78C0">
      <w:pPr>
        <w:ind w:left="2880"/>
        <w:rPr>
          <w:lang w:val="en-GB"/>
        </w:rPr>
      </w:pPr>
      <w:r w:rsidRPr="008A62D7">
        <w:rPr>
          <w:rFonts w:ascii="Courier New" w:hAnsi="Courier New" w:cs="Courier New"/>
          <w:color w:val="006600"/>
          <w:lang w:val="en-GB"/>
        </w:rPr>
        <w:t>*** settings updated! ***</w:t>
      </w:r>
    </w:p>
    <w:p w14:paraId="76D48B13" w14:textId="77777777" w:rsidR="003C78C0" w:rsidRPr="008A62D7" w:rsidRDefault="003C78C0" w:rsidP="003C78C0">
      <w:pPr>
        <w:rPr>
          <w:lang w:val="en-GB"/>
        </w:rPr>
      </w:pPr>
      <w:r w:rsidRPr="008A62D7">
        <w:rPr>
          <w:lang w:val="en-GB"/>
        </w:rPr>
        <w:t>If the window is closed without having clicked the button any change in the entries will be discarded.</w:t>
      </w:r>
    </w:p>
    <w:p w14:paraId="31ABFDB1" w14:textId="77777777" w:rsidR="006A363A" w:rsidRPr="008A62D7" w:rsidRDefault="006A363A" w:rsidP="003C78C0">
      <w:pPr>
        <w:rPr>
          <w:lang w:val="en-GB"/>
        </w:rPr>
      </w:pPr>
    </w:p>
    <w:p w14:paraId="52E83D0E" w14:textId="77777777" w:rsidR="003C78C0" w:rsidRPr="008A62D7" w:rsidRDefault="003C78C0" w:rsidP="003C78C0">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Weight factors are only stored if the “Confirm” button has been clicked! </w:t>
      </w:r>
    </w:p>
    <w:p w14:paraId="27A0A6BF" w14:textId="77777777" w:rsidR="003C78C0" w:rsidRPr="008A62D7" w:rsidRDefault="003C78C0" w:rsidP="003C78C0">
      <w:pPr>
        <w:rPr>
          <w:lang w:val="en-GB"/>
        </w:rPr>
      </w:pPr>
    </w:p>
    <w:p w14:paraId="66A2CA64" w14:textId="77777777" w:rsidR="00AA655A" w:rsidRPr="008A62D7" w:rsidRDefault="00AA655A">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5929B983" w14:textId="286A4E1E" w:rsidR="003C78C0" w:rsidRPr="008A62D7" w:rsidRDefault="003C78C0" w:rsidP="0010418F">
      <w:pPr>
        <w:pStyle w:val="Heading2"/>
        <w:rPr>
          <w:lang w:val="en-GB"/>
        </w:rPr>
      </w:pPr>
      <w:bookmarkStart w:id="1469" w:name="_Ref482540944"/>
      <w:r w:rsidRPr="008A62D7">
        <w:rPr>
          <w:lang w:val="en-GB"/>
        </w:rPr>
        <w:lastRenderedPageBreak/>
        <w:t xml:space="preserve"> </w:t>
      </w:r>
      <w:bookmarkStart w:id="1470" w:name="_Ref483235051"/>
      <w:bookmarkStart w:id="1471" w:name="_Toc536110904"/>
      <w:r w:rsidRPr="008A62D7">
        <w:rPr>
          <w:lang w:val="en-GB"/>
        </w:rPr>
        <w:t>“FMER”</w:t>
      </w:r>
      <w:bookmarkEnd w:id="1469"/>
      <w:bookmarkEnd w:id="1470"/>
      <w:bookmarkEnd w:id="1471"/>
    </w:p>
    <w:p w14:paraId="37C64BDE" w14:textId="77777777" w:rsidR="002616BD" w:rsidRPr="008A62D7" w:rsidRDefault="002616BD" w:rsidP="00A03DB5">
      <w:pPr>
        <w:rPr>
          <w:lang w:val="en-GB"/>
        </w:rPr>
      </w:pPr>
    </w:p>
    <w:p w14:paraId="0B54F08A" w14:textId="366FD1AE" w:rsidR="0053071E" w:rsidRPr="000E1A5F" w:rsidRDefault="002616BD" w:rsidP="004A6C70">
      <w:pPr>
        <w:rPr>
          <w:kern w:val="32"/>
          <w:szCs w:val="22"/>
          <w:lang w:val="en-GB"/>
        </w:rPr>
      </w:pPr>
      <w:r w:rsidRPr="000E1A5F">
        <w:rPr>
          <w:kern w:val="32"/>
          <w:szCs w:val="22"/>
          <w:lang w:val="en-GB"/>
        </w:rPr>
        <w:t xml:space="preserve">FOXI is designed to merge the mass flux estimates by conventional models (CMER), </w:t>
      </w:r>
      <w:r w:rsidR="006546D0" w:rsidRPr="00552368">
        <w:rPr>
          <w:kern w:val="32"/>
          <w:szCs w:val="22"/>
          <w:lang w:val="en-GB"/>
        </w:rPr>
        <w:t>MER</w:t>
      </w:r>
      <w:r w:rsidRPr="00552368">
        <w:rPr>
          <w:kern w:val="32"/>
          <w:szCs w:val="22"/>
          <w:lang w:val="en-GB"/>
        </w:rPr>
        <w:t xml:space="preserve"> estimates by the experimental sensors and those from other sources (which have been fed by manual input</w:t>
      </w:r>
      <w:r w:rsidR="00B40FF7" w:rsidRPr="001E0E58">
        <w:rPr>
          <w:kern w:val="32"/>
          <w:szCs w:val="22"/>
          <w:lang w:val="en-GB"/>
        </w:rPr>
        <w:t xml:space="preserve">, see section </w:t>
      </w:r>
      <w:r w:rsidR="002D74C5" w:rsidRPr="000E1A5F">
        <w:rPr>
          <w:kern w:val="32"/>
          <w:szCs w:val="22"/>
          <w:lang w:val="en-GB"/>
        </w:rPr>
        <w:fldChar w:fldCharType="begin"/>
      </w:r>
      <w:r w:rsidR="002D74C5" w:rsidRPr="000E1A5F">
        <w:rPr>
          <w:kern w:val="32"/>
          <w:szCs w:val="22"/>
          <w:lang w:val="en-GB"/>
        </w:rPr>
        <w:instrText xml:space="preserve"> REF _Ref482351779 \h </w:instrText>
      </w:r>
      <w:r w:rsidR="002D74C5" w:rsidRPr="000E1A5F">
        <w:rPr>
          <w:kern w:val="32"/>
          <w:szCs w:val="22"/>
          <w:lang w:val="en-GB"/>
        </w:rPr>
      </w:r>
      <w:r w:rsidR="002D74C5" w:rsidRPr="000E1A5F">
        <w:rPr>
          <w:kern w:val="32"/>
          <w:szCs w:val="22"/>
          <w:lang w:val="en-GB"/>
        </w:rPr>
        <w:fldChar w:fldCharType="separate"/>
      </w:r>
      <w:r w:rsidR="00DE7C99" w:rsidRPr="008A62D7">
        <w:rPr>
          <w:lang w:val="en-GB"/>
        </w:rPr>
        <w:t xml:space="preserve"> “Add MER Estimate”</w:t>
      </w:r>
      <w:r w:rsidR="002D74C5" w:rsidRPr="000E1A5F">
        <w:rPr>
          <w:kern w:val="32"/>
          <w:szCs w:val="22"/>
          <w:lang w:val="en-GB"/>
        </w:rPr>
        <w:fldChar w:fldCharType="end"/>
      </w:r>
      <w:r w:rsidRPr="000E1A5F">
        <w:rPr>
          <w:kern w:val="32"/>
          <w:szCs w:val="22"/>
          <w:lang w:val="en-GB"/>
        </w:rPr>
        <w:t>) in order to provide a constrained “final best MER estimate”, denoted FMER.</w:t>
      </w:r>
      <w:r w:rsidR="0053071E" w:rsidRPr="00552368">
        <w:rPr>
          <w:kern w:val="32"/>
          <w:szCs w:val="22"/>
          <w:lang w:val="en-GB"/>
        </w:rPr>
        <w:t xml:space="preserve"> The operator has full control over the influence that each of these three groups of MER sources will have on the FMER (see </w:t>
      </w:r>
      <w:r w:rsidR="002D74C5" w:rsidRPr="000E1A5F">
        <w:rPr>
          <w:kern w:val="32"/>
          <w:szCs w:val="22"/>
          <w:lang w:val="en-GB"/>
        </w:rPr>
        <w:fldChar w:fldCharType="begin"/>
      </w:r>
      <w:r w:rsidR="002D74C5" w:rsidRPr="000E1A5F">
        <w:rPr>
          <w:kern w:val="32"/>
          <w:szCs w:val="22"/>
          <w:lang w:val="en-GB"/>
        </w:rPr>
        <w:instrText xml:space="preserve"> REF _Ref482351836 \h </w:instrText>
      </w:r>
      <w:r w:rsidR="002D74C5" w:rsidRPr="000E1A5F">
        <w:rPr>
          <w:kern w:val="32"/>
          <w:szCs w:val="22"/>
          <w:lang w:val="en-GB"/>
        </w:rPr>
      </w:r>
      <w:r w:rsidR="002D74C5" w:rsidRPr="000E1A5F">
        <w:rPr>
          <w:kern w:val="32"/>
          <w:szCs w:val="22"/>
          <w:lang w:val="en-GB"/>
        </w:rPr>
        <w:fldChar w:fldCharType="separate"/>
      </w:r>
      <w:r w:rsidR="00DE7C99" w:rsidRPr="008A62D7">
        <w:rPr>
          <w:lang w:val="en-GB"/>
        </w:rPr>
        <w:t xml:space="preserve">Figure </w:t>
      </w:r>
      <w:r w:rsidR="00DE7C99" w:rsidRPr="008A62D7">
        <w:rPr>
          <w:noProof/>
          <w:lang w:val="en-GB"/>
        </w:rPr>
        <w:t>29</w:t>
      </w:r>
      <w:r w:rsidR="002D74C5" w:rsidRPr="000E1A5F">
        <w:rPr>
          <w:kern w:val="32"/>
          <w:szCs w:val="22"/>
          <w:lang w:val="en-GB"/>
        </w:rPr>
        <w:fldChar w:fldCharType="end"/>
      </w:r>
      <w:r w:rsidR="0053071E" w:rsidRPr="000E1A5F">
        <w:rPr>
          <w:kern w:val="32"/>
          <w:szCs w:val="22"/>
          <w:lang w:val="en-GB"/>
        </w:rPr>
        <w:t>) by selecting appropriate weight factors.</w:t>
      </w:r>
    </w:p>
    <w:p w14:paraId="17B5A663" w14:textId="77777777" w:rsidR="0053071E" w:rsidRPr="00552368" w:rsidRDefault="0053071E" w:rsidP="004A6C70">
      <w:pPr>
        <w:rPr>
          <w:kern w:val="32"/>
          <w:szCs w:val="22"/>
          <w:lang w:val="en-GB"/>
        </w:rPr>
      </w:pPr>
    </w:p>
    <w:p w14:paraId="78331FE2" w14:textId="77777777" w:rsidR="002D74C5" w:rsidRPr="008A62D7" w:rsidRDefault="002D74C5" w:rsidP="002D74C5">
      <w:pPr>
        <w:keepNext/>
        <w:jc w:val="center"/>
        <w:rPr>
          <w:lang w:val="en-GB"/>
        </w:rPr>
      </w:pPr>
    </w:p>
    <w:p w14:paraId="5EA91A16" w14:textId="02948758" w:rsidR="00B40FF7" w:rsidRPr="000E1A5F" w:rsidRDefault="002D74C5" w:rsidP="002D74C5">
      <w:pPr>
        <w:pStyle w:val="Caption"/>
        <w:jc w:val="center"/>
        <w:rPr>
          <w:lang w:val="en-GB"/>
        </w:rPr>
      </w:pPr>
      <w:bookmarkStart w:id="1472" w:name="_Ref482351836"/>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473" w:author="Dioguardi, Fabio" w:date="2018-11-07T13:54:00Z">
        <w:r w:rsidR="00F35802">
          <w:rPr>
            <w:noProof/>
            <w:lang w:val="en-GB"/>
          </w:rPr>
          <w:t>32</w:t>
        </w:r>
      </w:ins>
      <w:del w:id="1474" w:author="Dioguardi, Fabio" w:date="2018-11-07T10:11:00Z">
        <w:r w:rsidR="00DE7C99" w:rsidRPr="008A62D7" w:rsidDel="00A3487B">
          <w:rPr>
            <w:noProof/>
            <w:lang w:val="en-GB"/>
          </w:rPr>
          <w:delText>29</w:delText>
        </w:r>
      </w:del>
      <w:r w:rsidRPr="008A62D7">
        <w:rPr>
          <w:lang w:val="en-GB"/>
        </w:rPr>
        <w:fldChar w:fldCharType="end"/>
      </w:r>
      <w:bookmarkEnd w:id="1472"/>
      <w:r w:rsidRPr="008A62D7">
        <w:rPr>
          <w:lang w:val="en-GB"/>
        </w:rPr>
        <w:t>: Flow chart illustrating how the influence of each MER source group on the final estimate FMER is regulated via weight factors.</w:t>
      </w:r>
    </w:p>
    <w:p w14:paraId="7043CB75" w14:textId="1DED0BFA" w:rsidR="00B40FF7" w:rsidRPr="000E1A5F" w:rsidRDefault="00B40FF7" w:rsidP="004A6C70">
      <w:pPr>
        <w:rPr>
          <w:lang w:val="en-GB"/>
        </w:rPr>
      </w:pPr>
      <w:r w:rsidRPr="000E1A5F">
        <w:rPr>
          <w:lang w:val="en-GB"/>
        </w:rPr>
        <w:t xml:space="preserve">These weight factors are specified within the FMER settings menu (see </w:t>
      </w:r>
      <w:r w:rsidR="002D74C5" w:rsidRPr="000E1A5F">
        <w:rPr>
          <w:lang w:val="en-GB"/>
        </w:rPr>
        <w:fldChar w:fldCharType="begin"/>
      </w:r>
      <w:r w:rsidR="002D74C5" w:rsidRPr="000E1A5F">
        <w:rPr>
          <w:lang w:val="en-GB"/>
        </w:rPr>
        <w:instrText xml:space="preserve"> REF _Ref482351886 \h </w:instrText>
      </w:r>
      <w:r w:rsidR="002D74C5" w:rsidRPr="000E1A5F">
        <w:rPr>
          <w:lang w:val="en-GB"/>
        </w:rPr>
      </w:r>
      <w:r w:rsidR="002D74C5" w:rsidRPr="000E1A5F">
        <w:rPr>
          <w:lang w:val="en-GB"/>
        </w:rPr>
        <w:fldChar w:fldCharType="separate"/>
      </w:r>
      <w:r w:rsidR="00DE7C99" w:rsidRPr="008A62D7">
        <w:rPr>
          <w:lang w:val="en-GB"/>
        </w:rPr>
        <w:t xml:space="preserve">Figure </w:t>
      </w:r>
      <w:r w:rsidR="00DE7C99" w:rsidRPr="008A62D7">
        <w:rPr>
          <w:noProof/>
          <w:lang w:val="en-GB"/>
        </w:rPr>
        <w:t>30</w:t>
      </w:r>
      <w:r w:rsidR="002D74C5" w:rsidRPr="000E1A5F">
        <w:rPr>
          <w:lang w:val="en-GB"/>
        </w:rPr>
        <w:fldChar w:fldCharType="end"/>
      </w:r>
      <w:r w:rsidRPr="000E1A5F">
        <w:rPr>
          <w:lang w:val="en-GB"/>
        </w:rPr>
        <w:t>), which is opened by clicking the “FMER” button on the operation control bo</w:t>
      </w:r>
      <w:r w:rsidR="006527C8" w:rsidRPr="00552368">
        <w:rPr>
          <w:lang w:val="en-GB"/>
        </w:rPr>
        <w:t>a</w:t>
      </w:r>
      <w:r w:rsidRPr="00552368">
        <w:rPr>
          <w:lang w:val="en-GB"/>
        </w:rPr>
        <w:t>rd</w:t>
      </w:r>
      <w:r w:rsidR="006527C8" w:rsidRPr="001E0E58">
        <w:rPr>
          <w:lang w:val="en-GB"/>
        </w:rPr>
        <w:t xml:space="preserve"> (</w:t>
      </w:r>
      <w:r w:rsidR="002D74C5" w:rsidRPr="000E1A5F">
        <w:rPr>
          <w:lang w:val="en-GB"/>
        </w:rPr>
        <w:fldChar w:fldCharType="begin"/>
      </w:r>
      <w:r w:rsidR="002D74C5" w:rsidRPr="000E1A5F">
        <w:rPr>
          <w:lang w:val="en-GB"/>
        </w:rPr>
        <w:instrText xml:space="preserve"> REF _Ref482270982 \h </w:instrText>
      </w:r>
      <w:r w:rsidR="002D74C5" w:rsidRPr="000E1A5F">
        <w:rPr>
          <w:lang w:val="en-GB"/>
        </w:rPr>
      </w:r>
      <w:r w:rsidR="002D74C5" w:rsidRPr="000E1A5F">
        <w:rPr>
          <w:lang w:val="en-GB"/>
        </w:rPr>
        <w:fldChar w:fldCharType="separate"/>
      </w:r>
      <w:r w:rsidR="00DE7C99" w:rsidRPr="008A62D7">
        <w:rPr>
          <w:lang w:val="en-GB"/>
        </w:rPr>
        <w:t xml:space="preserve">Figure </w:t>
      </w:r>
      <w:r w:rsidR="00DE7C99" w:rsidRPr="008A62D7">
        <w:rPr>
          <w:noProof/>
          <w:lang w:val="en-GB"/>
        </w:rPr>
        <w:t>14</w:t>
      </w:r>
      <w:r w:rsidR="002D74C5" w:rsidRPr="000E1A5F">
        <w:rPr>
          <w:lang w:val="en-GB"/>
        </w:rPr>
        <w:fldChar w:fldCharType="end"/>
      </w:r>
      <w:r w:rsidR="006527C8" w:rsidRPr="000E1A5F">
        <w:rPr>
          <w:lang w:val="en-GB"/>
        </w:rPr>
        <w:t>)</w:t>
      </w:r>
      <w:r w:rsidRPr="000E1A5F">
        <w:rPr>
          <w:lang w:val="en-GB"/>
        </w:rPr>
        <w:t>.</w:t>
      </w:r>
    </w:p>
    <w:p w14:paraId="49E4034E" w14:textId="77777777" w:rsidR="00FD480C" w:rsidRPr="00552368" w:rsidRDefault="00FD480C" w:rsidP="004A6C70">
      <w:pPr>
        <w:rPr>
          <w:lang w:val="en-GB"/>
        </w:rPr>
      </w:pPr>
    </w:p>
    <w:p w14:paraId="3AC5DD26" w14:textId="77777777" w:rsidR="002D74C5" w:rsidRPr="008A62D7" w:rsidRDefault="002D74C5" w:rsidP="002D74C5">
      <w:pPr>
        <w:keepNext/>
        <w:jc w:val="center"/>
        <w:rPr>
          <w:lang w:val="en-GB"/>
        </w:rPr>
      </w:pPr>
    </w:p>
    <w:p w14:paraId="589C7ECA" w14:textId="2DBA54D7" w:rsidR="00B40FF7" w:rsidRPr="000E1A5F" w:rsidRDefault="002D74C5" w:rsidP="002D74C5">
      <w:pPr>
        <w:pStyle w:val="Caption"/>
        <w:jc w:val="center"/>
        <w:rPr>
          <w:rFonts w:asciiTheme="minorHAnsi" w:hAnsiTheme="minorHAnsi"/>
          <w:lang w:val="en-GB"/>
        </w:rPr>
      </w:pPr>
      <w:bookmarkStart w:id="1475" w:name="_Ref482351886"/>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476" w:author="Dioguardi, Fabio" w:date="2018-11-07T13:54:00Z">
        <w:r w:rsidR="00F35802">
          <w:rPr>
            <w:noProof/>
            <w:lang w:val="en-GB"/>
          </w:rPr>
          <w:t>33</w:t>
        </w:r>
      </w:ins>
      <w:del w:id="1477" w:author="Dioguardi, Fabio" w:date="2018-11-07T10:11:00Z">
        <w:r w:rsidR="00DE7C99" w:rsidRPr="008A62D7" w:rsidDel="00A3487B">
          <w:rPr>
            <w:noProof/>
            <w:lang w:val="en-GB"/>
          </w:rPr>
          <w:delText>30</w:delText>
        </w:r>
      </w:del>
      <w:r w:rsidRPr="008A62D7">
        <w:rPr>
          <w:lang w:val="en-GB"/>
        </w:rPr>
        <w:fldChar w:fldCharType="end"/>
      </w:r>
      <w:bookmarkEnd w:id="1475"/>
      <w:r w:rsidRPr="008A62D7">
        <w:rPr>
          <w:lang w:val="en-GB"/>
        </w:rPr>
        <w:t>: FMER settings menu</w:t>
      </w:r>
    </w:p>
    <w:p w14:paraId="7881D7D5" w14:textId="65F0BBA0" w:rsidR="006A363A" w:rsidRPr="000E1A5F" w:rsidRDefault="00B40FF7" w:rsidP="00B40FF7">
      <w:pPr>
        <w:rPr>
          <w:kern w:val="32"/>
          <w:szCs w:val="22"/>
          <w:lang w:val="en-GB"/>
        </w:rPr>
      </w:pPr>
      <w:r w:rsidRPr="00552368">
        <w:rPr>
          <w:kern w:val="32"/>
          <w:szCs w:val="22"/>
          <w:lang w:val="en-GB"/>
        </w:rPr>
        <w:t>Under the entry fields for the weight factors (</w:t>
      </w:r>
      <w:r w:rsidRPr="00552368">
        <w:rPr>
          <w:b/>
          <w:kern w:val="32"/>
          <w:szCs w:val="22"/>
          <w:lang w:val="en-GB"/>
        </w:rPr>
        <w:t>wt factor</w:t>
      </w:r>
      <w:r w:rsidRPr="001E0E58">
        <w:rPr>
          <w:kern w:val="32"/>
          <w:szCs w:val="22"/>
          <w:lang w:val="en-GB"/>
        </w:rPr>
        <w:t>)</w:t>
      </w:r>
      <w:r w:rsidR="006527C8" w:rsidRPr="001E0E58">
        <w:rPr>
          <w:kern w:val="32"/>
          <w:szCs w:val="22"/>
          <w:lang w:val="en-GB"/>
        </w:rPr>
        <w:t xml:space="preserve"> of each group of MER estimates</w:t>
      </w:r>
      <w:r w:rsidRPr="001E0E58">
        <w:rPr>
          <w:kern w:val="32"/>
          <w:szCs w:val="22"/>
          <w:lang w:val="en-GB"/>
        </w:rPr>
        <w:t>, checkboxes allow th</w:t>
      </w:r>
      <w:r w:rsidRPr="00BB4E6A">
        <w:rPr>
          <w:kern w:val="32"/>
          <w:szCs w:val="22"/>
          <w:lang w:val="en-GB"/>
        </w:rPr>
        <w:t xml:space="preserve">e operator to decide if </w:t>
      </w:r>
      <w:r w:rsidR="006527C8" w:rsidRPr="000E1A5F">
        <w:rPr>
          <w:kern w:val="32"/>
          <w:szCs w:val="22"/>
          <w:lang w:val="en-GB"/>
        </w:rPr>
        <w:t>these estimates</w:t>
      </w:r>
      <w:r w:rsidRPr="000E1A5F">
        <w:rPr>
          <w:kern w:val="32"/>
          <w:szCs w:val="22"/>
          <w:lang w:val="en-GB"/>
        </w:rPr>
        <w:t xml:space="preserve"> should be included</w:t>
      </w:r>
      <w:r w:rsidR="006527C8" w:rsidRPr="000E1A5F">
        <w:rPr>
          <w:kern w:val="32"/>
          <w:szCs w:val="22"/>
          <w:lang w:val="en-GB"/>
        </w:rPr>
        <w:t xml:space="preserve"> in the calculation of the FMER</w:t>
      </w:r>
      <w:r w:rsidRPr="000E1A5F">
        <w:rPr>
          <w:kern w:val="32"/>
          <w:szCs w:val="22"/>
          <w:lang w:val="en-GB"/>
        </w:rPr>
        <w:t>.</w:t>
      </w:r>
      <w:r w:rsidR="006A363A" w:rsidRPr="000E1A5F">
        <w:rPr>
          <w:kern w:val="32"/>
          <w:szCs w:val="22"/>
          <w:lang w:val="en-GB"/>
        </w:rPr>
        <w:t xml:space="preserve"> (Note that inserting a weight factor</w:t>
      </w:r>
      <w:r w:rsidR="006527C8" w:rsidRPr="000E1A5F">
        <w:rPr>
          <w:kern w:val="32"/>
          <w:szCs w:val="22"/>
          <w:lang w:val="en-GB"/>
        </w:rPr>
        <w:t xml:space="preserve"> value</w:t>
      </w:r>
      <w:r w:rsidR="006A363A" w:rsidRPr="000E1A5F">
        <w:rPr>
          <w:kern w:val="32"/>
          <w:szCs w:val="22"/>
          <w:lang w:val="en-GB"/>
        </w:rPr>
        <w:t xml:space="preserve"> of </w:t>
      </w:r>
      <w:r w:rsidR="006527C8" w:rsidRPr="000E1A5F">
        <w:rPr>
          <w:kern w:val="32"/>
          <w:szCs w:val="22"/>
          <w:lang w:val="en-GB"/>
        </w:rPr>
        <w:t>zero</w:t>
      </w:r>
      <w:r w:rsidR="006A363A" w:rsidRPr="000E1A5F">
        <w:rPr>
          <w:kern w:val="32"/>
          <w:szCs w:val="22"/>
          <w:lang w:val="en-GB"/>
        </w:rPr>
        <w:t xml:space="preserve"> has the same effect as unchecking the checkbox under the entry.)</w:t>
      </w:r>
      <w:r w:rsidRPr="000E1A5F">
        <w:rPr>
          <w:kern w:val="32"/>
          <w:szCs w:val="22"/>
          <w:lang w:val="en-GB"/>
        </w:rPr>
        <w:t xml:space="preserve"> </w:t>
      </w:r>
    </w:p>
    <w:p w14:paraId="112DF8CA" w14:textId="57B0C9B2" w:rsidR="006A363A" w:rsidRPr="000E1A5F" w:rsidRDefault="006A363A" w:rsidP="00B40FF7">
      <w:pPr>
        <w:rPr>
          <w:kern w:val="32"/>
          <w:szCs w:val="22"/>
          <w:lang w:val="en-GB"/>
        </w:rPr>
      </w:pPr>
      <w:r w:rsidRPr="000E1A5F">
        <w:rPr>
          <w:kern w:val="32"/>
          <w:szCs w:val="22"/>
          <w:lang w:val="en-GB"/>
        </w:rPr>
        <w:t xml:space="preserve">Weight factors for the manually added MER are not assigned in this window. Instead those values are individually specified by the operator via the “Add MER Estimate” window (see </w:t>
      </w:r>
      <w:r w:rsidR="002D74C5" w:rsidRPr="000E1A5F">
        <w:rPr>
          <w:kern w:val="32"/>
          <w:szCs w:val="22"/>
          <w:lang w:val="en-GB"/>
        </w:rPr>
        <w:t xml:space="preserve">section </w:t>
      </w:r>
      <w:r w:rsidR="009679A1" w:rsidRPr="000E1A5F">
        <w:rPr>
          <w:kern w:val="32"/>
          <w:szCs w:val="22"/>
          <w:lang w:val="en-GB"/>
        </w:rPr>
        <w:fldChar w:fldCharType="begin"/>
      </w:r>
      <w:r w:rsidR="009679A1" w:rsidRPr="000E1A5F">
        <w:rPr>
          <w:kern w:val="32"/>
          <w:szCs w:val="22"/>
          <w:lang w:val="en-GB"/>
        </w:rPr>
        <w:instrText xml:space="preserve"> REF _Ref483234130 \r \h </w:instrText>
      </w:r>
      <w:r w:rsidR="009679A1" w:rsidRPr="000E1A5F">
        <w:rPr>
          <w:kern w:val="32"/>
          <w:szCs w:val="22"/>
          <w:lang w:val="en-GB"/>
        </w:rPr>
      </w:r>
      <w:r w:rsidR="009679A1" w:rsidRPr="000E1A5F">
        <w:rPr>
          <w:kern w:val="32"/>
          <w:szCs w:val="22"/>
          <w:lang w:val="en-GB"/>
        </w:rPr>
        <w:fldChar w:fldCharType="separate"/>
      </w:r>
      <w:r w:rsidR="00DE7C99" w:rsidRPr="000E1A5F">
        <w:rPr>
          <w:kern w:val="32"/>
          <w:szCs w:val="22"/>
          <w:lang w:val="en-GB"/>
        </w:rPr>
        <w:t>4.12</w:t>
      </w:r>
      <w:r w:rsidR="009679A1" w:rsidRPr="000E1A5F">
        <w:rPr>
          <w:kern w:val="32"/>
          <w:szCs w:val="22"/>
          <w:lang w:val="en-GB"/>
        </w:rPr>
        <w:fldChar w:fldCharType="end"/>
      </w:r>
      <w:r w:rsidRPr="000E1A5F">
        <w:rPr>
          <w:kern w:val="32"/>
          <w:szCs w:val="22"/>
          <w:lang w:val="en-GB"/>
        </w:rPr>
        <w:t>).</w:t>
      </w:r>
    </w:p>
    <w:p w14:paraId="05CFED3A" w14:textId="41808055" w:rsidR="006A363A" w:rsidRPr="00552368" w:rsidRDefault="006A363A" w:rsidP="006A363A">
      <w:pPr>
        <w:rPr>
          <w:kern w:val="32"/>
          <w:lang w:val="en-GB"/>
        </w:rPr>
      </w:pPr>
      <w:r w:rsidRPr="00552368">
        <w:rPr>
          <w:kern w:val="32"/>
          <w:lang w:val="en-GB"/>
        </w:rPr>
        <w:t>Note that by default the experimental MER is switched off.</w:t>
      </w:r>
    </w:p>
    <w:p w14:paraId="7118C306" w14:textId="5F5ACC67" w:rsidR="006A363A" w:rsidRPr="008A62D7" w:rsidRDefault="006A363A" w:rsidP="006A363A">
      <w:pPr>
        <w:rPr>
          <w:lang w:val="en-GB"/>
        </w:rPr>
      </w:pPr>
      <w:r w:rsidRPr="008A62D7">
        <w:rPr>
          <w:lang w:val="en-GB"/>
        </w:rPr>
        <w:t>The settings are saved by clicking on the “Confirm” button. FIX then returns</w:t>
      </w:r>
      <w:r w:rsidR="006527C8" w:rsidRPr="008A62D7">
        <w:rPr>
          <w:lang w:val="en-GB"/>
        </w:rPr>
        <w:t xml:space="preserve"> the message</w:t>
      </w:r>
    </w:p>
    <w:p w14:paraId="5DFEC074" w14:textId="77777777" w:rsidR="006A363A" w:rsidRPr="008A62D7" w:rsidRDefault="006A363A" w:rsidP="006A363A">
      <w:pPr>
        <w:ind w:left="2880"/>
        <w:rPr>
          <w:lang w:val="en-GB"/>
        </w:rPr>
      </w:pPr>
      <w:r w:rsidRPr="008A62D7">
        <w:rPr>
          <w:rFonts w:ascii="Courier New" w:hAnsi="Courier New" w:cs="Courier New"/>
          <w:color w:val="006600"/>
          <w:lang w:val="en-GB"/>
        </w:rPr>
        <w:t>*** settings updated! ***</w:t>
      </w:r>
    </w:p>
    <w:p w14:paraId="112A04F9" w14:textId="612148F1" w:rsidR="006A363A" w:rsidRPr="008A62D7" w:rsidRDefault="006A363A" w:rsidP="006A363A">
      <w:pPr>
        <w:rPr>
          <w:lang w:val="en-GB"/>
        </w:rPr>
      </w:pPr>
      <w:r w:rsidRPr="008A62D7">
        <w:rPr>
          <w:lang w:val="en-GB"/>
        </w:rPr>
        <w:t xml:space="preserve">If the window is closed without having clicked the </w:t>
      </w:r>
      <w:r w:rsidR="00DB4184" w:rsidRPr="008A62D7">
        <w:rPr>
          <w:lang w:val="en-GB"/>
        </w:rPr>
        <w:t xml:space="preserve">“Confirm” </w:t>
      </w:r>
      <w:r w:rsidRPr="008A62D7">
        <w:rPr>
          <w:lang w:val="en-GB"/>
        </w:rPr>
        <w:t>button any change in the entries will be discarded.</w:t>
      </w:r>
    </w:p>
    <w:p w14:paraId="71F57037" w14:textId="77777777" w:rsidR="006A363A" w:rsidRPr="008A62D7" w:rsidRDefault="006A363A" w:rsidP="006A363A">
      <w:pPr>
        <w:rPr>
          <w:lang w:val="en-GB"/>
        </w:rPr>
      </w:pPr>
    </w:p>
    <w:p w14:paraId="671A56D3" w14:textId="1E9C6C5A" w:rsidR="006A363A" w:rsidRPr="008A62D7" w:rsidRDefault="006A363A" w:rsidP="006A363A">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Weight factors are only stored if the “Confirm” button has been clicked! </w:t>
      </w:r>
    </w:p>
    <w:p w14:paraId="6BA27919" w14:textId="77777777" w:rsidR="006A363A" w:rsidRPr="008A62D7" w:rsidRDefault="006A363A" w:rsidP="006A363A">
      <w:pPr>
        <w:rPr>
          <w:lang w:val="en-GB"/>
        </w:rPr>
      </w:pPr>
    </w:p>
    <w:p w14:paraId="119BB326" w14:textId="77777777" w:rsidR="00AA655A" w:rsidRPr="008A62D7" w:rsidRDefault="00AA655A">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530CA9B8" w14:textId="1143A274" w:rsidR="006A363A" w:rsidRPr="008A62D7" w:rsidRDefault="006A363A" w:rsidP="0010418F">
      <w:pPr>
        <w:pStyle w:val="Heading2"/>
        <w:rPr>
          <w:lang w:val="en-GB"/>
        </w:rPr>
      </w:pPr>
      <w:bookmarkStart w:id="1478" w:name="_Ref482351779"/>
      <w:bookmarkStart w:id="1479" w:name="_Ref482618575"/>
      <w:r w:rsidRPr="008A62D7">
        <w:rPr>
          <w:lang w:val="en-GB"/>
        </w:rPr>
        <w:lastRenderedPageBreak/>
        <w:t xml:space="preserve"> </w:t>
      </w:r>
      <w:bookmarkStart w:id="1480" w:name="_Ref483234104"/>
      <w:bookmarkStart w:id="1481" w:name="_Ref483234130"/>
      <w:bookmarkStart w:id="1482" w:name="_Ref483234944"/>
      <w:bookmarkStart w:id="1483" w:name="_Toc536110905"/>
      <w:r w:rsidRPr="008A62D7">
        <w:rPr>
          <w:lang w:val="en-GB"/>
        </w:rPr>
        <w:t>“Add MER Estimate”</w:t>
      </w:r>
      <w:bookmarkEnd w:id="1478"/>
      <w:bookmarkEnd w:id="1479"/>
      <w:bookmarkEnd w:id="1480"/>
      <w:bookmarkEnd w:id="1481"/>
      <w:bookmarkEnd w:id="1482"/>
      <w:bookmarkEnd w:id="1483"/>
    </w:p>
    <w:p w14:paraId="27D7D894" w14:textId="77777777" w:rsidR="006A363A" w:rsidRPr="008A62D7" w:rsidRDefault="006A363A" w:rsidP="006A363A">
      <w:pPr>
        <w:rPr>
          <w:lang w:val="en-GB"/>
        </w:rPr>
      </w:pPr>
    </w:p>
    <w:p w14:paraId="1562ECA6" w14:textId="46CDBA41" w:rsidR="006A363A" w:rsidRPr="008A62D7" w:rsidRDefault="006A363A" w:rsidP="00B40FF7">
      <w:pPr>
        <w:rPr>
          <w:kern w:val="32"/>
          <w:szCs w:val="22"/>
          <w:lang w:val="en-GB"/>
        </w:rPr>
      </w:pPr>
      <w:r w:rsidRPr="008A62D7">
        <w:rPr>
          <w:kern w:val="32"/>
          <w:szCs w:val="22"/>
          <w:lang w:val="en-GB"/>
        </w:rPr>
        <w:t>To manually add MER estimates, one has to click on the “Add MER Estimate” button, located at the lower left of the Operation Control Board</w:t>
      </w:r>
      <w:r w:rsidR="006527C8" w:rsidRPr="008A62D7">
        <w:rPr>
          <w:kern w:val="32"/>
          <w:szCs w:val="22"/>
          <w:lang w:val="en-GB"/>
        </w:rPr>
        <w:t xml:space="preserve"> (</w:t>
      </w:r>
      <w:r w:rsidR="002D74C5" w:rsidRPr="000E1A5F">
        <w:rPr>
          <w:lang w:val="en-GB"/>
        </w:rPr>
        <w:fldChar w:fldCharType="begin"/>
      </w:r>
      <w:r w:rsidR="002D74C5" w:rsidRPr="000E1A5F">
        <w:rPr>
          <w:lang w:val="en-GB"/>
        </w:rPr>
        <w:instrText xml:space="preserve"> REF _Ref482270982 \h </w:instrText>
      </w:r>
      <w:r w:rsidR="002D74C5" w:rsidRPr="000E1A5F">
        <w:rPr>
          <w:lang w:val="en-GB"/>
        </w:rPr>
      </w:r>
      <w:r w:rsidR="002D74C5" w:rsidRPr="000E1A5F">
        <w:rPr>
          <w:lang w:val="en-GB"/>
        </w:rPr>
        <w:fldChar w:fldCharType="separate"/>
      </w:r>
      <w:r w:rsidR="00DE7C99" w:rsidRPr="008A62D7">
        <w:rPr>
          <w:lang w:val="en-GB"/>
        </w:rPr>
        <w:t xml:space="preserve">Figure </w:t>
      </w:r>
      <w:r w:rsidR="00DE7C99" w:rsidRPr="008A62D7">
        <w:rPr>
          <w:noProof/>
          <w:lang w:val="en-GB"/>
        </w:rPr>
        <w:t>14</w:t>
      </w:r>
      <w:r w:rsidR="002D74C5" w:rsidRPr="000E1A5F">
        <w:rPr>
          <w:lang w:val="en-GB"/>
        </w:rPr>
        <w:fldChar w:fldCharType="end"/>
      </w:r>
      <w:r w:rsidR="006527C8" w:rsidRPr="008A62D7">
        <w:rPr>
          <w:kern w:val="32"/>
          <w:szCs w:val="22"/>
          <w:lang w:val="en-GB"/>
        </w:rPr>
        <w:t>)</w:t>
      </w:r>
      <w:r w:rsidRPr="008A62D7">
        <w:rPr>
          <w:kern w:val="32"/>
          <w:szCs w:val="22"/>
          <w:lang w:val="en-GB"/>
        </w:rPr>
        <w:t xml:space="preserve">. A menu is then opened which is </w:t>
      </w:r>
      <w:r w:rsidR="00A26D67" w:rsidRPr="008A62D7">
        <w:rPr>
          <w:kern w:val="32"/>
          <w:szCs w:val="22"/>
          <w:lang w:val="en-GB"/>
        </w:rPr>
        <w:t>presented</w:t>
      </w:r>
      <w:r w:rsidRPr="008A62D7">
        <w:rPr>
          <w:kern w:val="32"/>
          <w:szCs w:val="22"/>
          <w:lang w:val="en-GB"/>
        </w:rPr>
        <w:t xml:space="preserve"> in </w:t>
      </w:r>
      <w:r w:rsidR="00560DAE" w:rsidRPr="008A62D7">
        <w:rPr>
          <w:kern w:val="32"/>
          <w:szCs w:val="22"/>
          <w:lang w:val="en-GB"/>
        </w:rPr>
        <w:fldChar w:fldCharType="begin"/>
      </w:r>
      <w:r w:rsidR="00560DAE" w:rsidRPr="008A62D7">
        <w:rPr>
          <w:kern w:val="32"/>
          <w:szCs w:val="22"/>
          <w:lang w:val="en-GB"/>
        </w:rPr>
        <w:instrText xml:space="preserve"> REF _Ref482351970 \h </w:instrText>
      </w:r>
      <w:r w:rsidR="00560DAE" w:rsidRPr="008A62D7">
        <w:rPr>
          <w:kern w:val="32"/>
          <w:szCs w:val="22"/>
          <w:lang w:val="en-GB"/>
        </w:rPr>
      </w:r>
      <w:r w:rsidR="00560DAE" w:rsidRPr="008A62D7">
        <w:rPr>
          <w:kern w:val="32"/>
          <w:szCs w:val="22"/>
          <w:lang w:val="en-GB"/>
        </w:rPr>
        <w:fldChar w:fldCharType="separate"/>
      </w:r>
      <w:r w:rsidR="00DE7C99" w:rsidRPr="008A62D7">
        <w:rPr>
          <w:lang w:val="en-GB"/>
        </w:rPr>
        <w:t xml:space="preserve">Figure </w:t>
      </w:r>
      <w:r w:rsidR="00DE7C99" w:rsidRPr="008A62D7">
        <w:rPr>
          <w:noProof/>
          <w:lang w:val="en-GB"/>
        </w:rPr>
        <w:t>31</w:t>
      </w:r>
      <w:r w:rsidR="00560DAE" w:rsidRPr="008A62D7">
        <w:rPr>
          <w:kern w:val="32"/>
          <w:szCs w:val="22"/>
          <w:lang w:val="en-GB"/>
        </w:rPr>
        <w:fldChar w:fldCharType="end"/>
      </w:r>
      <w:r w:rsidRPr="008A62D7">
        <w:rPr>
          <w:kern w:val="32"/>
          <w:szCs w:val="22"/>
          <w:lang w:val="en-GB"/>
        </w:rPr>
        <w:t>.</w:t>
      </w:r>
    </w:p>
    <w:p w14:paraId="76D48BEC" w14:textId="77777777" w:rsidR="006A363A" w:rsidRPr="008A62D7" w:rsidRDefault="006A363A" w:rsidP="00B40FF7">
      <w:pPr>
        <w:rPr>
          <w:kern w:val="32"/>
          <w:szCs w:val="22"/>
          <w:lang w:val="en-GB"/>
        </w:rPr>
      </w:pPr>
    </w:p>
    <w:p w14:paraId="1162DFA0" w14:textId="77777777" w:rsidR="00560DAE" w:rsidRPr="008A62D7" w:rsidRDefault="00560DAE" w:rsidP="00560DAE">
      <w:pPr>
        <w:keepNext/>
        <w:jc w:val="center"/>
        <w:rPr>
          <w:lang w:val="en-GB"/>
        </w:rPr>
      </w:pPr>
    </w:p>
    <w:p w14:paraId="2AAACF34" w14:textId="01686066" w:rsidR="00831C31" w:rsidRPr="008A62D7" w:rsidRDefault="00560DAE" w:rsidP="00560DAE">
      <w:pPr>
        <w:pStyle w:val="Caption"/>
        <w:jc w:val="center"/>
        <w:rPr>
          <w:kern w:val="32"/>
          <w:szCs w:val="22"/>
          <w:lang w:val="en-GB"/>
        </w:rPr>
      </w:pPr>
      <w:bookmarkStart w:id="1484" w:name="_Ref482351970"/>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485" w:author="Dioguardi, Fabio" w:date="2018-11-07T13:54:00Z">
        <w:r w:rsidR="00F35802">
          <w:rPr>
            <w:noProof/>
            <w:lang w:val="en-GB"/>
          </w:rPr>
          <w:t>34</w:t>
        </w:r>
      </w:ins>
      <w:del w:id="1486" w:author="Dioguardi, Fabio" w:date="2018-11-07T10:11:00Z">
        <w:r w:rsidR="00DE7C99" w:rsidRPr="008A62D7" w:rsidDel="00A3487B">
          <w:rPr>
            <w:noProof/>
            <w:lang w:val="en-GB"/>
          </w:rPr>
          <w:delText>31</w:delText>
        </w:r>
      </w:del>
      <w:r w:rsidRPr="008A62D7">
        <w:rPr>
          <w:lang w:val="en-GB"/>
        </w:rPr>
        <w:fldChar w:fldCharType="end"/>
      </w:r>
      <w:bookmarkEnd w:id="1484"/>
      <w:r w:rsidRPr="008A62D7">
        <w:rPr>
          <w:lang w:val="en-GB"/>
        </w:rPr>
        <w:t>: Menu for manual MER input</w:t>
      </w:r>
    </w:p>
    <w:p w14:paraId="4D7BFA4E" w14:textId="3F0D8EB8" w:rsidR="00831C31" w:rsidRPr="008A62D7" w:rsidRDefault="00A26D67" w:rsidP="00B40FF7">
      <w:pPr>
        <w:rPr>
          <w:kern w:val="32"/>
          <w:szCs w:val="22"/>
          <w:lang w:val="en-GB"/>
        </w:rPr>
      </w:pPr>
      <w:r w:rsidRPr="008A62D7">
        <w:rPr>
          <w:kern w:val="32"/>
          <w:szCs w:val="22"/>
          <w:lang w:val="en-GB"/>
        </w:rPr>
        <w:t xml:space="preserve">At the upper left, the </w:t>
      </w:r>
      <w:r w:rsidRPr="008A62D7">
        <w:rPr>
          <w:b/>
          <w:kern w:val="32"/>
          <w:szCs w:val="22"/>
          <w:lang w:val="en-GB"/>
        </w:rPr>
        <w:t>time of the estimate</w:t>
      </w:r>
      <w:r w:rsidRPr="008A62D7">
        <w:rPr>
          <w:kern w:val="32"/>
          <w:szCs w:val="22"/>
          <w:lang w:val="en-GB"/>
        </w:rPr>
        <w:t xml:space="preserve"> is specified. By default the system time is displayed.</w:t>
      </w:r>
    </w:p>
    <w:p w14:paraId="61902AF6" w14:textId="608C4B30" w:rsidR="00DB4184" w:rsidRPr="008A62D7" w:rsidRDefault="00A26D67" w:rsidP="00B40FF7">
      <w:pPr>
        <w:rPr>
          <w:kern w:val="32"/>
          <w:szCs w:val="22"/>
          <w:lang w:val="en-GB"/>
        </w:rPr>
      </w:pPr>
      <w:r w:rsidRPr="008A62D7">
        <w:rPr>
          <w:kern w:val="32"/>
          <w:szCs w:val="22"/>
          <w:lang w:val="en-GB"/>
        </w:rPr>
        <w:t>The lower (</w:t>
      </w:r>
      <w:r w:rsidRPr="008A62D7">
        <w:rPr>
          <w:b/>
          <w:kern w:val="32"/>
          <w:szCs w:val="22"/>
          <w:lang w:val="en-GB"/>
        </w:rPr>
        <w:t>MIN</w:t>
      </w:r>
      <w:r w:rsidRPr="008A62D7">
        <w:rPr>
          <w:kern w:val="32"/>
          <w:szCs w:val="22"/>
          <w:lang w:val="en-GB"/>
        </w:rPr>
        <w:t>) and upper (</w:t>
      </w:r>
      <w:r w:rsidRPr="008A62D7">
        <w:rPr>
          <w:b/>
          <w:kern w:val="32"/>
          <w:szCs w:val="22"/>
          <w:lang w:val="en-GB"/>
        </w:rPr>
        <w:t>MAX</w:t>
      </w:r>
      <w:r w:rsidRPr="008A62D7">
        <w:rPr>
          <w:kern w:val="32"/>
          <w:szCs w:val="22"/>
          <w:lang w:val="en-GB"/>
        </w:rPr>
        <w:t>) boundaries of the estimated MER is specified on the upper right side of the panel. The right entry fields represent exponents. (</w:t>
      </w:r>
      <w:r w:rsidR="00560DAE" w:rsidRPr="008A62D7">
        <w:rPr>
          <w:kern w:val="32"/>
          <w:szCs w:val="22"/>
          <w:lang w:val="en-GB"/>
        </w:rPr>
        <w:t>I</w:t>
      </w:r>
      <w:r w:rsidRPr="008A62D7">
        <w:rPr>
          <w:kern w:val="32"/>
          <w:szCs w:val="22"/>
          <w:lang w:val="en-GB"/>
        </w:rPr>
        <w:t xml:space="preserve">n the example </w:t>
      </w:r>
      <w:r w:rsidR="00DB4184" w:rsidRPr="008A62D7">
        <w:rPr>
          <w:kern w:val="32"/>
          <w:szCs w:val="22"/>
          <w:lang w:val="en-GB"/>
        </w:rPr>
        <w:t>shown in</w:t>
      </w:r>
      <w:r w:rsidRPr="008A62D7">
        <w:rPr>
          <w:kern w:val="32"/>
          <w:szCs w:val="22"/>
          <w:lang w:val="en-GB"/>
        </w:rPr>
        <w:t xml:space="preserve"> </w:t>
      </w:r>
      <w:r w:rsidR="00560DAE" w:rsidRPr="008A62D7">
        <w:rPr>
          <w:kern w:val="32"/>
          <w:szCs w:val="22"/>
          <w:lang w:val="en-GB"/>
        </w:rPr>
        <w:fldChar w:fldCharType="begin"/>
      </w:r>
      <w:r w:rsidR="00560DAE" w:rsidRPr="008A62D7">
        <w:rPr>
          <w:kern w:val="32"/>
          <w:szCs w:val="22"/>
          <w:lang w:val="en-GB"/>
        </w:rPr>
        <w:instrText xml:space="preserve"> REF _Ref482351970 \h </w:instrText>
      </w:r>
      <w:r w:rsidR="00560DAE" w:rsidRPr="008A62D7">
        <w:rPr>
          <w:kern w:val="32"/>
          <w:szCs w:val="22"/>
          <w:lang w:val="en-GB"/>
        </w:rPr>
      </w:r>
      <w:r w:rsidR="00560DAE" w:rsidRPr="008A62D7">
        <w:rPr>
          <w:kern w:val="32"/>
          <w:szCs w:val="22"/>
          <w:lang w:val="en-GB"/>
        </w:rPr>
        <w:fldChar w:fldCharType="separate"/>
      </w:r>
      <w:r w:rsidR="00DE7C99" w:rsidRPr="008A62D7">
        <w:rPr>
          <w:lang w:val="en-GB"/>
        </w:rPr>
        <w:t xml:space="preserve">Figure </w:t>
      </w:r>
      <w:r w:rsidR="00DE7C99" w:rsidRPr="008A62D7">
        <w:rPr>
          <w:noProof/>
          <w:lang w:val="en-GB"/>
        </w:rPr>
        <w:t>31</w:t>
      </w:r>
      <w:r w:rsidR="00560DAE" w:rsidRPr="008A62D7">
        <w:rPr>
          <w:kern w:val="32"/>
          <w:szCs w:val="22"/>
          <w:lang w:val="en-GB"/>
        </w:rPr>
        <w:fldChar w:fldCharType="end"/>
      </w:r>
      <w:r w:rsidRPr="008A62D7">
        <w:rPr>
          <w:kern w:val="32"/>
          <w:szCs w:val="22"/>
          <w:lang w:val="en-GB"/>
        </w:rPr>
        <w:t xml:space="preserve">, the mass flux </w:t>
      </w:r>
      <w:r w:rsidR="00DB4184" w:rsidRPr="008A62D7">
        <w:rPr>
          <w:kern w:val="32"/>
          <w:szCs w:val="22"/>
          <w:lang w:val="en-GB"/>
        </w:rPr>
        <w:t>has been estimated to be between 5.6•10</w:t>
      </w:r>
      <w:r w:rsidR="00DB4184" w:rsidRPr="008A62D7">
        <w:rPr>
          <w:kern w:val="32"/>
          <w:szCs w:val="22"/>
          <w:vertAlign w:val="superscript"/>
          <w:lang w:val="en-GB"/>
        </w:rPr>
        <w:t>6</w:t>
      </w:r>
      <w:r w:rsidR="00DB4184" w:rsidRPr="008A62D7">
        <w:rPr>
          <w:kern w:val="32"/>
          <w:szCs w:val="22"/>
          <w:lang w:val="en-GB"/>
        </w:rPr>
        <w:t xml:space="preserve"> and 7.0•10</w:t>
      </w:r>
      <w:r w:rsidR="00DB4184" w:rsidRPr="008A62D7">
        <w:rPr>
          <w:kern w:val="32"/>
          <w:szCs w:val="22"/>
          <w:vertAlign w:val="superscript"/>
          <w:lang w:val="en-GB"/>
        </w:rPr>
        <w:t>6</w:t>
      </w:r>
      <w:r w:rsidR="00DB4184" w:rsidRPr="008A62D7">
        <w:rPr>
          <w:kern w:val="32"/>
          <w:szCs w:val="22"/>
          <w:lang w:val="en-GB"/>
        </w:rPr>
        <w:t> kg/s.</w:t>
      </w:r>
      <w:r w:rsidR="006527C8" w:rsidRPr="008A62D7">
        <w:rPr>
          <w:kern w:val="32"/>
          <w:szCs w:val="22"/>
          <w:lang w:val="en-GB"/>
        </w:rPr>
        <w:t>)</w:t>
      </w:r>
    </w:p>
    <w:p w14:paraId="22184340" w14:textId="7A445283" w:rsidR="00B7609A" w:rsidRPr="008A62D7" w:rsidRDefault="00DB4184" w:rsidP="00DB4184">
      <w:pPr>
        <w:rPr>
          <w:kern w:val="32"/>
          <w:szCs w:val="22"/>
          <w:lang w:val="en-GB"/>
        </w:rPr>
      </w:pPr>
      <w:r w:rsidRPr="008A62D7">
        <w:rPr>
          <w:kern w:val="32"/>
          <w:szCs w:val="22"/>
          <w:lang w:val="en-GB"/>
        </w:rPr>
        <w:t xml:space="preserve">The </w:t>
      </w:r>
      <w:r w:rsidRPr="008A62D7">
        <w:rPr>
          <w:b/>
          <w:kern w:val="32"/>
          <w:szCs w:val="22"/>
          <w:lang w:val="en-GB"/>
        </w:rPr>
        <w:t>weight factor</w:t>
      </w:r>
      <w:r w:rsidRPr="008A62D7">
        <w:rPr>
          <w:kern w:val="32"/>
          <w:szCs w:val="22"/>
          <w:lang w:val="en-GB"/>
        </w:rPr>
        <w:t xml:space="preserve"> for this data set is inserted below. (Note that this is </w:t>
      </w:r>
      <w:r w:rsidR="006527C8" w:rsidRPr="008A62D7">
        <w:rPr>
          <w:kern w:val="32"/>
          <w:szCs w:val="22"/>
          <w:lang w:val="en-GB"/>
        </w:rPr>
        <w:t>zero</w:t>
      </w:r>
      <w:r w:rsidR="00B7609A" w:rsidRPr="008A62D7">
        <w:rPr>
          <w:kern w:val="32"/>
          <w:szCs w:val="22"/>
          <w:lang w:val="en-GB"/>
        </w:rPr>
        <w:t xml:space="preserve"> </w:t>
      </w:r>
      <w:r w:rsidRPr="008A62D7">
        <w:rPr>
          <w:kern w:val="32"/>
          <w:szCs w:val="22"/>
          <w:lang w:val="en-GB"/>
        </w:rPr>
        <w:t>by default and has to be adjusted, if the data set should be include</w:t>
      </w:r>
      <w:r w:rsidR="006527C8" w:rsidRPr="008A62D7">
        <w:rPr>
          <w:kern w:val="32"/>
          <w:szCs w:val="22"/>
          <w:lang w:val="en-GB"/>
        </w:rPr>
        <w:t>d.</w:t>
      </w:r>
      <w:r w:rsidRPr="008A62D7">
        <w:rPr>
          <w:kern w:val="32"/>
          <w:szCs w:val="22"/>
          <w:lang w:val="en-GB"/>
        </w:rPr>
        <w:t xml:space="preserve">) Comments can be added in the </w:t>
      </w:r>
      <w:r w:rsidR="006527C8" w:rsidRPr="008A62D7">
        <w:rPr>
          <w:kern w:val="32"/>
          <w:szCs w:val="22"/>
          <w:lang w:val="en-GB"/>
        </w:rPr>
        <w:t xml:space="preserve">corresponding </w:t>
      </w:r>
      <w:r w:rsidRPr="008A62D7">
        <w:rPr>
          <w:kern w:val="32"/>
          <w:szCs w:val="22"/>
          <w:lang w:val="en-GB"/>
        </w:rPr>
        <w:t xml:space="preserve">entry field </w:t>
      </w:r>
      <w:r w:rsidR="006527C8" w:rsidRPr="008A62D7">
        <w:rPr>
          <w:kern w:val="32"/>
          <w:szCs w:val="22"/>
          <w:lang w:val="en-GB"/>
        </w:rPr>
        <w:t>on</w:t>
      </w:r>
      <w:r w:rsidRPr="008A62D7">
        <w:rPr>
          <w:kern w:val="32"/>
          <w:szCs w:val="22"/>
          <w:lang w:val="en-GB"/>
        </w:rPr>
        <w:t xml:space="preserve"> the left side</w:t>
      </w:r>
      <w:r w:rsidR="006527C8" w:rsidRPr="008A62D7">
        <w:rPr>
          <w:kern w:val="32"/>
          <w:szCs w:val="22"/>
          <w:lang w:val="en-GB"/>
        </w:rPr>
        <w:t xml:space="preserve"> of the panel</w:t>
      </w:r>
      <w:r w:rsidRPr="008A62D7">
        <w:rPr>
          <w:kern w:val="32"/>
          <w:szCs w:val="22"/>
          <w:lang w:val="en-GB"/>
        </w:rPr>
        <w:t>. At the bottom, a checkbox labelled “</w:t>
      </w:r>
      <w:r w:rsidRPr="008A62D7">
        <w:rPr>
          <w:b/>
          <w:kern w:val="32"/>
          <w:szCs w:val="22"/>
          <w:lang w:val="en-GB"/>
        </w:rPr>
        <w:t>use data</w:t>
      </w:r>
      <w:r w:rsidRPr="008A62D7">
        <w:rPr>
          <w:kern w:val="32"/>
          <w:szCs w:val="22"/>
          <w:lang w:val="en-GB"/>
        </w:rPr>
        <w:t>”</w:t>
      </w:r>
      <w:r w:rsidR="00A26D67" w:rsidRPr="008A62D7">
        <w:rPr>
          <w:kern w:val="32"/>
          <w:szCs w:val="22"/>
          <w:lang w:val="en-GB"/>
        </w:rPr>
        <w:t xml:space="preserve"> </w:t>
      </w:r>
      <w:r w:rsidRPr="008A62D7">
        <w:rPr>
          <w:kern w:val="32"/>
          <w:szCs w:val="22"/>
          <w:lang w:val="en-GB"/>
        </w:rPr>
        <w:t>is activated by default. If this data set should be ignored by FOXI, this box</w:t>
      </w:r>
      <w:r w:rsidR="006527C8" w:rsidRPr="008A62D7">
        <w:rPr>
          <w:kern w:val="32"/>
          <w:szCs w:val="22"/>
          <w:lang w:val="en-GB"/>
        </w:rPr>
        <w:t xml:space="preserve"> should be unchecked</w:t>
      </w:r>
      <w:r w:rsidRPr="008A62D7">
        <w:rPr>
          <w:kern w:val="32"/>
          <w:szCs w:val="22"/>
          <w:lang w:val="en-GB"/>
        </w:rPr>
        <w:t>.</w:t>
      </w:r>
    </w:p>
    <w:p w14:paraId="26200DD7" w14:textId="576974D1" w:rsidR="00DB4184" w:rsidRPr="008A62D7" w:rsidRDefault="006546D0" w:rsidP="00DB4184">
      <w:pPr>
        <w:rPr>
          <w:lang w:val="en-GB"/>
        </w:rPr>
      </w:pPr>
      <w:r w:rsidRPr="008A62D7">
        <w:rPr>
          <w:lang w:val="en-GB"/>
        </w:rPr>
        <w:t>MER</w:t>
      </w:r>
      <w:r w:rsidR="00DB4184" w:rsidRPr="008A62D7">
        <w:rPr>
          <w:lang w:val="en-GB"/>
        </w:rPr>
        <w:t xml:space="preserve"> input is saved by clicking on the “Confirm” button. FIX then returns the imported MER values and returns</w:t>
      </w:r>
      <w:r w:rsidR="006527C8" w:rsidRPr="008A62D7">
        <w:rPr>
          <w:lang w:val="en-GB"/>
        </w:rPr>
        <w:t xml:space="preserve"> the message</w:t>
      </w:r>
    </w:p>
    <w:p w14:paraId="36BFC4E0" w14:textId="77777777" w:rsidR="00DB4184" w:rsidRPr="008A62D7" w:rsidRDefault="00DB4184" w:rsidP="00DB4184">
      <w:pPr>
        <w:ind w:left="2880"/>
        <w:rPr>
          <w:lang w:val="en-GB"/>
        </w:rPr>
      </w:pPr>
      <w:r w:rsidRPr="008A62D7">
        <w:rPr>
          <w:rFonts w:ascii="Courier New" w:hAnsi="Courier New" w:cs="Courier New"/>
          <w:color w:val="006600"/>
          <w:lang w:val="en-GB"/>
        </w:rPr>
        <w:t>*** settings updated! ***</w:t>
      </w:r>
    </w:p>
    <w:p w14:paraId="4FDB99DA" w14:textId="4302C665" w:rsidR="00DB4184" w:rsidRPr="008A62D7" w:rsidRDefault="00DB4184" w:rsidP="00DB4184">
      <w:pPr>
        <w:rPr>
          <w:lang w:val="en-GB"/>
        </w:rPr>
      </w:pPr>
      <w:r w:rsidRPr="008A62D7">
        <w:rPr>
          <w:lang w:val="en-GB"/>
        </w:rPr>
        <w:t>All manually added MER data are saved in the file “</w:t>
      </w:r>
      <w:r w:rsidRPr="008A62D7">
        <w:rPr>
          <w:i/>
          <w:lang w:val="en-GB"/>
        </w:rPr>
        <w:t>fix_MERin.txt</w:t>
      </w:r>
      <w:r w:rsidRPr="008A62D7">
        <w:rPr>
          <w:lang w:val="en-GB"/>
        </w:rPr>
        <w:t>” and can be easily modified, if necessary</w:t>
      </w:r>
      <w:r w:rsidR="006E4998" w:rsidRPr="008A62D7">
        <w:rPr>
          <w:lang w:val="en-GB"/>
        </w:rPr>
        <w:t xml:space="preserve"> (see </w:t>
      </w:r>
      <w:r w:rsidR="009679A1" w:rsidRPr="008A62D7">
        <w:rPr>
          <w:lang w:val="en-GB"/>
        </w:rPr>
        <w:fldChar w:fldCharType="begin"/>
      </w:r>
      <w:r w:rsidR="009679A1" w:rsidRPr="008A62D7">
        <w:rPr>
          <w:lang w:val="en-GB"/>
        </w:rPr>
        <w:instrText xml:space="preserve"> REF _Ref482352078 \r \h </w:instrText>
      </w:r>
      <w:r w:rsidR="009679A1" w:rsidRPr="008A62D7">
        <w:rPr>
          <w:lang w:val="en-GB"/>
        </w:rPr>
      </w:r>
      <w:r w:rsidR="009679A1" w:rsidRPr="008A62D7">
        <w:rPr>
          <w:lang w:val="en-GB"/>
        </w:rPr>
        <w:fldChar w:fldCharType="separate"/>
      </w:r>
      <w:r w:rsidR="00DE7C99" w:rsidRPr="008A62D7">
        <w:rPr>
          <w:lang w:val="en-GB"/>
        </w:rPr>
        <w:t>5.8.2</w:t>
      </w:r>
      <w:r w:rsidR="009679A1" w:rsidRPr="008A62D7">
        <w:rPr>
          <w:lang w:val="en-GB"/>
        </w:rPr>
        <w:fldChar w:fldCharType="end"/>
      </w:r>
      <w:r w:rsidR="006E4998" w:rsidRPr="008A62D7">
        <w:rPr>
          <w:lang w:val="en-GB"/>
        </w:rPr>
        <w:t xml:space="preserve"> for the format)</w:t>
      </w:r>
      <w:r w:rsidRPr="008A62D7">
        <w:rPr>
          <w:lang w:val="en-GB"/>
        </w:rPr>
        <w:t>.</w:t>
      </w:r>
    </w:p>
    <w:p w14:paraId="75F0A20F" w14:textId="09680CFC" w:rsidR="00DB4184" w:rsidRPr="008A62D7" w:rsidRDefault="00DB4184" w:rsidP="00DB4184">
      <w:pPr>
        <w:rPr>
          <w:lang w:val="en-GB"/>
        </w:rPr>
      </w:pPr>
      <w:r w:rsidRPr="008A62D7">
        <w:rPr>
          <w:lang w:val="en-GB"/>
        </w:rPr>
        <w:t>If the window is closed without having clicked the “Confirm” button any change in the entries will be discarded.</w:t>
      </w:r>
    </w:p>
    <w:p w14:paraId="2B860DBD" w14:textId="77777777" w:rsidR="00DB4184" w:rsidRPr="008A62D7" w:rsidRDefault="00DB4184" w:rsidP="00DB4184">
      <w:pPr>
        <w:rPr>
          <w:lang w:val="en-GB"/>
        </w:rPr>
      </w:pPr>
    </w:p>
    <w:p w14:paraId="50C9E1E7" w14:textId="77777777" w:rsidR="00DB4184" w:rsidRPr="008A62D7" w:rsidRDefault="00DB4184" w:rsidP="00DB4184">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Weight factors are only stored if the “Confirm” button has been clicked! </w:t>
      </w:r>
    </w:p>
    <w:p w14:paraId="7DB49395" w14:textId="35DAF985" w:rsidR="00B40FF7" w:rsidRPr="000E1A5F" w:rsidRDefault="00B40FF7" w:rsidP="00B40FF7">
      <w:pPr>
        <w:rPr>
          <w:kern w:val="32"/>
          <w:szCs w:val="22"/>
          <w:lang w:val="en-GB"/>
        </w:rPr>
      </w:pPr>
    </w:p>
    <w:p w14:paraId="006FA938" w14:textId="77777777" w:rsidR="00AA655A" w:rsidRPr="008A62D7" w:rsidRDefault="00AA655A">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1766F2B7" w14:textId="6ABBEF8A" w:rsidR="002A099C" w:rsidRPr="008A62D7" w:rsidRDefault="002A099C" w:rsidP="0010418F">
      <w:pPr>
        <w:pStyle w:val="Heading2"/>
        <w:rPr>
          <w:lang w:val="en-GB"/>
        </w:rPr>
      </w:pPr>
      <w:bookmarkStart w:id="1487" w:name="_Ref482623041"/>
      <w:r w:rsidRPr="008A62D7">
        <w:rPr>
          <w:lang w:val="en-GB"/>
        </w:rPr>
        <w:lastRenderedPageBreak/>
        <w:t xml:space="preserve"> </w:t>
      </w:r>
      <w:bookmarkStart w:id="1488" w:name="_Ref483235131"/>
      <w:bookmarkStart w:id="1489" w:name="_Ref483235188"/>
      <w:bookmarkStart w:id="1490" w:name="_Ref483235280"/>
      <w:bookmarkStart w:id="1491" w:name="_Ref483235290"/>
      <w:bookmarkStart w:id="1492" w:name="_Toc536110906"/>
      <w:r w:rsidRPr="008A62D7">
        <w:rPr>
          <w:lang w:val="en-GB"/>
        </w:rPr>
        <w:t>“Output Control”</w:t>
      </w:r>
      <w:r w:rsidR="001A7AF3" w:rsidRPr="008A62D7">
        <w:rPr>
          <w:lang w:val="en-GB"/>
        </w:rPr>
        <w:t xml:space="preserve"> and REFIR maps</w:t>
      </w:r>
      <w:bookmarkEnd w:id="1487"/>
      <w:bookmarkEnd w:id="1488"/>
      <w:bookmarkEnd w:id="1489"/>
      <w:bookmarkEnd w:id="1490"/>
      <w:bookmarkEnd w:id="1491"/>
      <w:bookmarkEnd w:id="1492"/>
    </w:p>
    <w:p w14:paraId="637A2681" w14:textId="77777777" w:rsidR="002A099C" w:rsidRPr="008A62D7" w:rsidRDefault="002A099C" w:rsidP="002A099C">
      <w:pPr>
        <w:rPr>
          <w:lang w:val="en-GB"/>
        </w:rPr>
      </w:pPr>
    </w:p>
    <w:p w14:paraId="40F879D7" w14:textId="1C513B46" w:rsidR="002A099C" w:rsidRPr="000E1A5F" w:rsidRDefault="002A099C" w:rsidP="002A099C">
      <w:pPr>
        <w:rPr>
          <w:kern w:val="32"/>
          <w:szCs w:val="22"/>
          <w:lang w:val="en-GB"/>
        </w:rPr>
      </w:pPr>
      <w:r w:rsidRPr="000E1A5F">
        <w:rPr>
          <w:kern w:val="32"/>
          <w:szCs w:val="22"/>
          <w:lang w:val="en-GB"/>
        </w:rPr>
        <w:t xml:space="preserve">The output settings menu (see </w:t>
      </w:r>
      <w:del w:id="1493" w:author="Dioguardi, Fabio" w:date="2019-01-21T17:29:00Z">
        <w:r w:rsidR="00560DAE" w:rsidRPr="000E1A5F" w:rsidDel="00FD28DC">
          <w:rPr>
            <w:kern w:val="32"/>
            <w:szCs w:val="22"/>
            <w:lang w:val="en-GB"/>
          </w:rPr>
          <w:fldChar w:fldCharType="begin"/>
        </w:r>
        <w:r w:rsidR="00560DAE" w:rsidRPr="000E1A5F" w:rsidDel="00FD28DC">
          <w:rPr>
            <w:kern w:val="32"/>
            <w:szCs w:val="22"/>
            <w:lang w:val="en-GB"/>
          </w:rPr>
          <w:delInstrText xml:space="preserve"> REF _Ref482352251 \h </w:delInstrText>
        </w:r>
        <w:r w:rsidR="00560DAE" w:rsidRPr="000E1A5F" w:rsidDel="00FD28DC">
          <w:rPr>
            <w:kern w:val="32"/>
            <w:szCs w:val="22"/>
            <w:lang w:val="en-GB"/>
          </w:rPr>
        </w:r>
        <w:r w:rsidR="00560DAE" w:rsidRPr="000E1A5F" w:rsidDel="00FD28DC">
          <w:rPr>
            <w:kern w:val="32"/>
            <w:szCs w:val="22"/>
            <w:lang w:val="en-GB"/>
          </w:rPr>
          <w:fldChar w:fldCharType="separate"/>
        </w:r>
        <w:r w:rsidR="00DE7C99" w:rsidRPr="008A62D7" w:rsidDel="00FD28DC">
          <w:rPr>
            <w:lang w:val="en-GB"/>
          </w:rPr>
          <w:delText xml:space="preserve">Figure </w:delText>
        </w:r>
        <w:r w:rsidR="00DE7C99" w:rsidRPr="008A62D7" w:rsidDel="00FD28DC">
          <w:rPr>
            <w:noProof/>
            <w:lang w:val="en-GB"/>
          </w:rPr>
          <w:delText>32</w:delText>
        </w:r>
        <w:r w:rsidR="00560DAE" w:rsidRPr="000E1A5F" w:rsidDel="00FD28DC">
          <w:rPr>
            <w:kern w:val="32"/>
            <w:szCs w:val="22"/>
            <w:lang w:val="en-GB"/>
          </w:rPr>
          <w:fldChar w:fldCharType="end"/>
        </w:r>
      </w:del>
      <w:ins w:id="1494" w:author="Dioguardi, Fabio" w:date="2019-01-21T17:29:00Z">
        <w:r w:rsidR="00FD28DC">
          <w:rPr>
            <w:kern w:val="32"/>
            <w:szCs w:val="22"/>
            <w:lang w:val="en-GB"/>
          </w:rPr>
          <w:t>Figure 33</w:t>
        </w:r>
      </w:ins>
      <w:r w:rsidRPr="000E1A5F">
        <w:rPr>
          <w:kern w:val="32"/>
          <w:szCs w:val="22"/>
          <w:lang w:val="en-GB"/>
        </w:rPr>
        <w:t>) is opened by clicking on “Output Control” button located at the lower right of the Operation Control Board</w:t>
      </w:r>
      <w:r w:rsidR="006527C8" w:rsidRPr="00552368">
        <w:rPr>
          <w:kern w:val="32"/>
          <w:szCs w:val="22"/>
          <w:lang w:val="en-GB"/>
        </w:rPr>
        <w:t xml:space="preserve"> (</w:t>
      </w:r>
      <w:r w:rsidR="00560DAE" w:rsidRPr="000E1A5F">
        <w:rPr>
          <w:kern w:val="32"/>
          <w:szCs w:val="22"/>
          <w:lang w:val="en-GB"/>
        </w:rPr>
        <w:fldChar w:fldCharType="begin"/>
      </w:r>
      <w:r w:rsidR="00560DAE" w:rsidRPr="000E1A5F">
        <w:rPr>
          <w:kern w:val="32"/>
          <w:szCs w:val="22"/>
          <w:lang w:val="en-GB"/>
        </w:rPr>
        <w:instrText xml:space="preserve"> REF _Ref482270982 \h </w:instrText>
      </w:r>
      <w:r w:rsidR="00560DAE" w:rsidRPr="000E1A5F">
        <w:rPr>
          <w:kern w:val="32"/>
          <w:szCs w:val="22"/>
          <w:lang w:val="en-GB"/>
        </w:rPr>
      </w:r>
      <w:r w:rsidR="00560DAE" w:rsidRPr="000E1A5F">
        <w:rPr>
          <w:kern w:val="32"/>
          <w:szCs w:val="22"/>
          <w:lang w:val="en-GB"/>
        </w:rPr>
        <w:fldChar w:fldCharType="separate"/>
      </w:r>
      <w:r w:rsidR="00DE7C99" w:rsidRPr="008A62D7">
        <w:rPr>
          <w:lang w:val="en-GB"/>
        </w:rPr>
        <w:t xml:space="preserve">Figure </w:t>
      </w:r>
      <w:r w:rsidR="00DE7C99" w:rsidRPr="008A62D7">
        <w:rPr>
          <w:noProof/>
          <w:lang w:val="en-GB"/>
        </w:rPr>
        <w:t>14</w:t>
      </w:r>
      <w:r w:rsidR="00560DAE" w:rsidRPr="000E1A5F">
        <w:rPr>
          <w:kern w:val="32"/>
          <w:szCs w:val="22"/>
          <w:lang w:val="en-GB"/>
        </w:rPr>
        <w:fldChar w:fldCharType="end"/>
      </w:r>
      <w:r w:rsidR="006527C8" w:rsidRPr="000E1A5F">
        <w:rPr>
          <w:kern w:val="32"/>
          <w:szCs w:val="22"/>
          <w:lang w:val="en-GB"/>
        </w:rPr>
        <w:t>)</w:t>
      </w:r>
      <w:r w:rsidRPr="000E1A5F">
        <w:rPr>
          <w:kern w:val="32"/>
          <w:szCs w:val="22"/>
          <w:lang w:val="en-GB"/>
        </w:rPr>
        <w:t xml:space="preserve">. </w:t>
      </w:r>
    </w:p>
    <w:p w14:paraId="5F96D794" w14:textId="77777777" w:rsidR="002A099C" w:rsidRPr="00552368" w:rsidRDefault="002A099C" w:rsidP="002A099C">
      <w:pPr>
        <w:rPr>
          <w:kern w:val="32"/>
          <w:szCs w:val="22"/>
          <w:lang w:val="en-GB"/>
        </w:rPr>
      </w:pPr>
    </w:p>
    <w:p w14:paraId="5FDDD722" w14:textId="77777777" w:rsidR="00560DAE" w:rsidRPr="008A62D7" w:rsidRDefault="00560DAE" w:rsidP="00560DAE">
      <w:pPr>
        <w:keepNext/>
        <w:jc w:val="center"/>
        <w:rPr>
          <w:lang w:val="en-GB"/>
        </w:rPr>
      </w:pPr>
    </w:p>
    <w:p w14:paraId="1EF92E52" w14:textId="16C53AA5" w:rsidR="001841C4" w:rsidRPr="000E1A5F" w:rsidRDefault="00560DAE" w:rsidP="00560DAE">
      <w:pPr>
        <w:pStyle w:val="Caption"/>
        <w:jc w:val="center"/>
        <w:rPr>
          <w:kern w:val="32"/>
          <w:szCs w:val="22"/>
          <w:lang w:val="en-GB"/>
        </w:rPr>
      </w:pPr>
      <w:bookmarkStart w:id="1495" w:name="_Ref482352251"/>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496" w:author="Dioguardi, Fabio" w:date="2018-11-07T13:54:00Z">
        <w:r w:rsidR="00F35802">
          <w:rPr>
            <w:noProof/>
            <w:lang w:val="en-GB"/>
          </w:rPr>
          <w:t>35</w:t>
        </w:r>
      </w:ins>
      <w:del w:id="1497" w:author="Dioguardi, Fabio" w:date="2018-11-07T10:11:00Z">
        <w:r w:rsidR="00DE7C99" w:rsidRPr="008A62D7" w:rsidDel="00A3487B">
          <w:rPr>
            <w:noProof/>
            <w:lang w:val="en-GB"/>
          </w:rPr>
          <w:delText>32</w:delText>
        </w:r>
      </w:del>
      <w:r w:rsidRPr="008A62D7">
        <w:rPr>
          <w:lang w:val="en-GB"/>
        </w:rPr>
        <w:fldChar w:fldCharType="end"/>
      </w:r>
      <w:bookmarkEnd w:id="1495"/>
      <w:r w:rsidRPr="008A62D7">
        <w:rPr>
          <w:lang w:val="en-GB"/>
        </w:rPr>
        <w:t>: The output control menu</w:t>
      </w:r>
    </w:p>
    <w:p w14:paraId="5BD35B9D" w14:textId="2DF1D829" w:rsidR="002A099C" w:rsidRPr="000E1A5F" w:rsidRDefault="002A099C" w:rsidP="002A099C">
      <w:pPr>
        <w:rPr>
          <w:kern w:val="32"/>
          <w:szCs w:val="22"/>
          <w:lang w:val="en-GB"/>
        </w:rPr>
      </w:pPr>
      <w:r w:rsidRPr="00552368">
        <w:rPr>
          <w:kern w:val="32"/>
          <w:szCs w:val="22"/>
          <w:lang w:val="en-GB"/>
        </w:rPr>
        <w:t>The panel is divided in</w:t>
      </w:r>
      <w:r w:rsidR="006527C8" w:rsidRPr="00552368">
        <w:rPr>
          <w:kern w:val="32"/>
          <w:szCs w:val="22"/>
          <w:lang w:val="en-GB"/>
        </w:rPr>
        <w:t>to</w:t>
      </w:r>
      <w:r w:rsidRPr="001E0E58">
        <w:rPr>
          <w:kern w:val="32"/>
          <w:szCs w:val="22"/>
          <w:lang w:val="en-GB"/>
        </w:rPr>
        <w:t xml:space="preserve"> </w:t>
      </w:r>
      <w:del w:id="1498" w:author="Dioguardi, Fabio" w:date="2019-01-21T17:29:00Z">
        <w:r w:rsidR="00560DAE" w:rsidRPr="001E0E58" w:rsidDel="004802C5">
          <w:rPr>
            <w:kern w:val="32"/>
            <w:szCs w:val="22"/>
            <w:lang w:val="en-GB"/>
          </w:rPr>
          <w:delText>six</w:delText>
        </w:r>
        <w:r w:rsidRPr="001E0E58" w:rsidDel="004802C5">
          <w:rPr>
            <w:kern w:val="32"/>
            <w:szCs w:val="22"/>
            <w:lang w:val="en-GB"/>
          </w:rPr>
          <w:delText xml:space="preserve"> </w:delText>
        </w:r>
      </w:del>
      <w:ins w:id="1499" w:author="Dioguardi, Fabio" w:date="2019-01-21T17:29:00Z">
        <w:r w:rsidR="004802C5">
          <w:rPr>
            <w:kern w:val="32"/>
            <w:szCs w:val="22"/>
            <w:lang w:val="en-GB"/>
          </w:rPr>
          <w:t>eight</w:t>
        </w:r>
        <w:r w:rsidR="004802C5" w:rsidRPr="001E0E58">
          <w:rPr>
            <w:kern w:val="32"/>
            <w:szCs w:val="22"/>
            <w:lang w:val="en-GB"/>
          </w:rPr>
          <w:t xml:space="preserve"> </w:t>
        </w:r>
      </w:ins>
      <w:r w:rsidRPr="001E0E58">
        <w:rPr>
          <w:kern w:val="32"/>
          <w:szCs w:val="22"/>
          <w:lang w:val="en-GB"/>
        </w:rPr>
        <w:t>rows, marked by different</w:t>
      </w:r>
      <w:r w:rsidRPr="00BB4E6A">
        <w:rPr>
          <w:kern w:val="32"/>
          <w:szCs w:val="22"/>
          <w:lang w:val="en-GB"/>
        </w:rPr>
        <w:t xml:space="preserve"> colo</w:t>
      </w:r>
      <w:r w:rsidR="00560DAE" w:rsidRPr="000E1A5F">
        <w:rPr>
          <w:kern w:val="32"/>
          <w:szCs w:val="22"/>
          <w:lang w:val="en-GB"/>
        </w:rPr>
        <w:t>u</w:t>
      </w:r>
      <w:r w:rsidRPr="000E1A5F">
        <w:rPr>
          <w:kern w:val="32"/>
          <w:szCs w:val="22"/>
          <w:lang w:val="en-GB"/>
        </w:rPr>
        <w:t xml:space="preserve">rs </w:t>
      </w:r>
      <w:r w:rsidR="006527C8" w:rsidRPr="000E1A5F">
        <w:rPr>
          <w:kern w:val="32"/>
          <w:szCs w:val="22"/>
          <w:lang w:val="en-GB"/>
        </w:rPr>
        <w:t>that</w:t>
      </w:r>
      <w:r w:rsidRPr="000E1A5F">
        <w:rPr>
          <w:kern w:val="32"/>
          <w:szCs w:val="22"/>
          <w:lang w:val="en-GB"/>
        </w:rPr>
        <w:t xml:space="preserve"> represent the three data levels illustrated in </w:t>
      </w:r>
      <w:r w:rsidR="00560DAE" w:rsidRPr="000E1A5F">
        <w:rPr>
          <w:kern w:val="32"/>
          <w:szCs w:val="22"/>
          <w:lang w:val="en-GB"/>
        </w:rPr>
        <w:fldChar w:fldCharType="begin"/>
      </w:r>
      <w:r w:rsidR="00560DAE" w:rsidRPr="000E1A5F">
        <w:rPr>
          <w:kern w:val="32"/>
          <w:szCs w:val="22"/>
          <w:lang w:val="en-GB"/>
        </w:rPr>
        <w:instrText xml:space="preserve"> REF _Ref482352302 \h </w:instrText>
      </w:r>
      <w:r w:rsidR="00560DAE" w:rsidRPr="000E1A5F">
        <w:rPr>
          <w:kern w:val="32"/>
          <w:szCs w:val="22"/>
          <w:lang w:val="en-GB"/>
        </w:rPr>
      </w:r>
      <w:r w:rsidR="00560DAE" w:rsidRPr="000E1A5F">
        <w:rPr>
          <w:kern w:val="32"/>
          <w:szCs w:val="22"/>
          <w:lang w:val="en-GB"/>
        </w:rPr>
        <w:fldChar w:fldCharType="separate"/>
      </w:r>
      <w:r w:rsidR="00DE7C99" w:rsidRPr="008A62D7">
        <w:rPr>
          <w:lang w:val="en-GB"/>
        </w:rPr>
        <w:t xml:space="preserve">Figure </w:t>
      </w:r>
      <w:r w:rsidR="00DE7C99" w:rsidRPr="008A62D7">
        <w:rPr>
          <w:noProof/>
          <w:lang w:val="en-GB"/>
        </w:rPr>
        <w:t>1</w:t>
      </w:r>
      <w:r w:rsidR="00560DAE" w:rsidRPr="000E1A5F">
        <w:rPr>
          <w:kern w:val="32"/>
          <w:szCs w:val="22"/>
          <w:lang w:val="en-GB"/>
        </w:rPr>
        <w:fldChar w:fldCharType="end"/>
      </w:r>
      <w:r w:rsidRPr="000E1A5F">
        <w:rPr>
          <w:kern w:val="32"/>
          <w:szCs w:val="22"/>
          <w:lang w:val="en-GB"/>
        </w:rPr>
        <w:t xml:space="preserve">. </w:t>
      </w:r>
      <w:r w:rsidR="006527C8" w:rsidRPr="000E1A5F">
        <w:rPr>
          <w:kern w:val="32"/>
          <w:szCs w:val="22"/>
          <w:lang w:val="en-GB"/>
        </w:rPr>
        <w:t xml:space="preserve">Note however that here </w:t>
      </w:r>
      <w:r w:rsidR="002D0586" w:rsidRPr="00552368">
        <w:rPr>
          <w:kern w:val="32"/>
          <w:szCs w:val="22"/>
          <w:lang w:val="en-GB"/>
        </w:rPr>
        <w:t xml:space="preserve">the “blue” group </w:t>
      </w:r>
      <w:r w:rsidR="006527C8" w:rsidRPr="00552368">
        <w:rPr>
          <w:kern w:val="32"/>
          <w:szCs w:val="22"/>
          <w:lang w:val="en-GB"/>
        </w:rPr>
        <w:t xml:space="preserve">also </w:t>
      </w:r>
      <w:r w:rsidR="002D0586" w:rsidRPr="001E0E58">
        <w:rPr>
          <w:kern w:val="32"/>
          <w:szCs w:val="22"/>
          <w:lang w:val="en-GB"/>
        </w:rPr>
        <w:t>includes</w:t>
      </w:r>
      <w:r w:rsidR="00560DAE" w:rsidRPr="001E0E58">
        <w:rPr>
          <w:kern w:val="32"/>
          <w:szCs w:val="22"/>
          <w:lang w:val="en-GB"/>
        </w:rPr>
        <w:t xml:space="preserve"> </w:t>
      </w:r>
      <w:r w:rsidR="007C4632" w:rsidRPr="001E0E58">
        <w:rPr>
          <w:b/>
          <w:kern w:val="32"/>
          <w:szCs w:val="22"/>
          <w:lang w:val="en-GB"/>
        </w:rPr>
        <w:t>PlumeRise</w:t>
      </w:r>
      <w:r w:rsidR="002D0586" w:rsidRPr="00BB4E6A">
        <w:rPr>
          <w:kern w:val="32"/>
          <w:szCs w:val="22"/>
          <w:lang w:val="en-GB"/>
        </w:rPr>
        <w:t xml:space="preserve"> </w:t>
      </w:r>
      <w:r w:rsidR="00AA7BB8" w:rsidRPr="000E1A5F">
        <w:rPr>
          <w:kern w:val="32"/>
          <w:szCs w:val="22"/>
          <w:lang w:val="en-GB"/>
        </w:rPr>
        <w:t>(</w:t>
      </w:r>
      <w:r w:rsidR="002D0586" w:rsidRPr="000E1A5F">
        <w:rPr>
          <w:kern w:val="32"/>
          <w:szCs w:val="22"/>
          <w:lang w:val="en-GB"/>
        </w:rPr>
        <w:t>meaning that CMER is considered for the output control instead of RMER)</w:t>
      </w:r>
      <w:r w:rsidR="00AA7BB8" w:rsidRPr="000E1A5F">
        <w:rPr>
          <w:kern w:val="32"/>
          <w:szCs w:val="22"/>
          <w:lang w:val="en-GB"/>
        </w:rPr>
        <w:t>.</w:t>
      </w:r>
      <w:r w:rsidR="002D0586" w:rsidRPr="000E1A5F">
        <w:rPr>
          <w:kern w:val="32"/>
          <w:szCs w:val="22"/>
          <w:lang w:val="en-GB"/>
        </w:rPr>
        <w:t xml:space="preserve"> </w:t>
      </w:r>
    </w:p>
    <w:p w14:paraId="6E458B6C" w14:textId="750FF9BB" w:rsidR="001841C4" w:rsidRPr="000E1A5F" w:rsidRDefault="00560DAE" w:rsidP="001841C4">
      <w:pPr>
        <w:rPr>
          <w:kern w:val="32"/>
          <w:szCs w:val="22"/>
          <w:lang w:val="en-GB"/>
        </w:rPr>
      </w:pPr>
      <w:r w:rsidRPr="000E1A5F">
        <w:rPr>
          <w:kern w:val="32"/>
          <w:szCs w:val="22"/>
          <w:lang w:val="en-GB"/>
        </w:rPr>
        <w:t xml:space="preserve">Up to six plots </w:t>
      </w:r>
      <w:r w:rsidR="006527C8" w:rsidRPr="000E1A5F">
        <w:rPr>
          <w:kern w:val="32"/>
          <w:szCs w:val="22"/>
          <w:lang w:val="en-GB"/>
        </w:rPr>
        <w:t>generated by FOXI</w:t>
      </w:r>
      <w:r w:rsidRPr="000E1A5F">
        <w:rPr>
          <w:kern w:val="32"/>
          <w:szCs w:val="22"/>
          <w:lang w:val="en-GB"/>
        </w:rPr>
        <w:t xml:space="preserve"> can be controlled by this window</w:t>
      </w:r>
      <w:r w:rsidR="001841C4" w:rsidRPr="000E1A5F">
        <w:rPr>
          <w:kern w:val="32"/>
          <w:szCs w:val="22"/>
          <w:lang w:val="en-GB"/>
        </w:rPr>
        <w:t xml:space="preserve"> (see Table 3 in section </w:t>
      </w:r>
      <w:r w:rsidR="00267E73" w:rsidRPr="000E1A5F">
        <w:rPr>
          <w:kern w:val="32"/>
          <w:szCs w:val="22"/>
          <w:lang w:val="en-GB"/>
        </w:rPr>
        <w:fldChar w:fldCharType="begin"/>
      </w:r>
      <w:r w:rsidR="00267E73" w:rsidRPr="000E1A5F">
        <w:rPr>
          <w:kern w:val="32"/>
          <w:szCs w:val="22"/>
          <w:lang w:val="en-GB"/>
        </w:rPr>
        <w:instrText xml:space="preserve"> REF _Ref482352206 \r \h </w:instrText>
      </w:r>
      <w:r w:rsidR="00267E73" w:rsidRPr="000E1A5F">
        <w:rPr>
          <w:kern w:val="32"/>
          <w:szCs w:val="22"/>
          <w:lang w:val="en-GB"/>
        </w:rPr>
      </w:r>
      <w:r w:rsidR="00267E73" w:rsidRPr="000E1A5F">
        <w:rPr>
          <w:kern w:val="32"/>
          <w:szCs w:val="22"/>
          <w:lang w:val="en-GB"/>
        </w:rPr>
        <w:fldChar w:fldCharType="separate"/>
      </w:r>
      <w:r w:rsidR="00DE7C99" w:rsidRPr="000E1A5F">
        <w:rPr>
          <w:kern w:val="32"/>
          <w:szCs w:val="22"/>
          <w:lang w:val="en-GB"/>
        </w:rPr>
        <w:t>2.5</w:t>
      </w:r>
      <w:r w:rsidR="00267E73" w:rsidRPr="000E1A5F">
        <w:rPr>
          <w:kern w:val="32"/>
          <w:szCs w:val="22"/>
          <w:lang w:val="en-GB"/>
        </w:rPr>
        <w:fldChar w:fldCharType="end"/>
      </w:r>
      <w:r w:rsidRPr="000E1A5F">
        <w:rPr>
          <w:kern w:val="32"/>
          <w:szCs w:val="22"/>
          <w:lang w:val="en-GB"/>
        </w:rPr>
        <w:t>, lines 27-32</w:t>
      </w:r>
      <w:r w:rsidR="001841C4" w:rsidRPr="000E1A5F">
        <w:rPr>
          <w:kern w:val="32"/>
          <w:szCs w:val="22"/>
          <w:lang w:val="en-GB"/>
        </w:rPr>
        <w:t>)</w:t>
      </w:r>
      <w:r w:rsidR="006527C8" w:rsidRPr="00552368">
        <w:rPr>
          <w:kern w:val="32"/>
          <w:szCs w:val="22"/>
          <w:lang w:val="en-GB"/>
        </w:rPr>
        <w:t>. The selection of the plots is</w:t>
      </w:r>
      <w:r w:rsidR="001841C4" w:rsidRPr="00552368">
        <w:rPr>
          <w:kern w:val="32"/>
          <w:szCs w:val="22"/>
          <w:lang w:val="en-GB"/>
        </w:rPr>
        <w:t xml:space="preserve"> controlled by drop down menu</w:t>
      </w:r>
      <w:r w:rsidR="00AA7BB8" w:rsidRPr="001E0E58">
        <w:rPr>
          <w:kern w:val="32"/>
          <w:szCs w:val="22"/>
          <w:lang w:val="en-GB"/>
        </w:rPr>
        <w:t>s</w:t>
      </w:r>
      <w:r w:rsidR="001841C4" w:rsidRPr="001E0E58">
        <w:rPr>
          <w:kern w:val="32"/>
          <w:szCs w:val="22"/>
          <w:lang w:val="en-GB"/>
        </w:rPr>
        <w:t xml:space="preserve">, </w:t>
      </w:r>
      <w:r w:rsidR="006527C8" w:rsidRPr="001E0E58">
        <w:rPr>
          <w:kern w:val="32"/>
          <w:szCs w:val="22"/>
          <w:lang w:val="en-GB"/>
        </w:rPr>
        <w:t>which also provide additional settings as follows</w:t>
      </w:r>
      <w:r w:rsidRPr="00BB4E6A">
        <w:rPr>
          <w:kern w:val="32"/>
          <w:szCs w:val="22"/>
          <w:lang w:val="en-GB"/>
        </w:rPr>
        <w:t>:</w:t>
      </w:r>
    </w:p>
    <w:p w14:paraId="10CFFD56" w14:textId="79295C3E" w:rsidR="001841C4" w:rsidRPr="000E1A5F" w:rsidRDefault="001841C4" w:rsidP="001507E8">
      <w:pPr>
        <w:pStyle w:val="ListParagraph"/>
        <w:numPr>
          <w:ilvl w:val="0"/>
          <w:numId w:val="23"/>
        </w:numPr>
        <w:rPr>
          <w:kern w:val="32"/>
          <w:lang w:val="en-GB"/>
        </w:rPr>
      </w:pPr>
      <w:r w:rsidRPr="000E1A5F">
        <w:rPr>
          <w:b/>
          <w:kern w:val="32"/>
          <w:lang w:val="en-GB"/>
        </w:rPr>
        <w:t>off</w:t>
      </w:r>
      <w:r w:rsidRPr="000E1A5F">
        <w:rPr>
          <w:kern w:val="32"/>
          <w:lang w:val="en-GB"/>
        </w:rPr>
        <w:t>: plot is omitted</w:t>
      </w:r>
      <w:r w:rsidR="006527C8" w:rsidRPr="000E1A5F">
        <w:rPr>
          <w:kern w:val="32"/>
          <w:lang w:val="en-GB"/>
        </w:rPr>
        <w:t>.</w:t>
      </w:r>
    </w:p>
    <w:p w14:paraId="2E0702B5" w14:textId="27253763" w:rsidR="001841C4" w:rsidRPr="000E1A5F" w:rsidRDefault="001841C4" w:rsidP="001507E8">
      <w:pPr>
        <w:pStyle w:val="ListParagraph"/>
        <w:numPr>
          <w:ilvl w:val="0"/>
          <w:numId w:val="23"/>
        </w:numPr>
        <w:rPr>
          <w:kern w:val="32"/>
          <w:lang w:val="en-GB"/>
        </w:rPr>
      </w:pPr>
      <w:r w:rsidRPr="000E1A5F">
        <w:rPr>
          <w:b/>
          <w:kern w:val="32"/>
          <w:lang w:val="en-GB"/>
        </w:rPr>
        <w:t>total</w:t>
      </w:r>
      <w:r w:rsidRPr="000E1A5F">
        <w:rPr>
          <w:kern w:val="32"/>
          <w:lang w:val="en-GB"/>
        </w:rPr>
        <w:t>: plot over the total time axis of the eruption (Note that the begin</w:t>
      </w:r>
      <w:r w:rsidR="006527C8" w:rsidRPr="000E1A5F">
        <w:rPr>
          <w:kern w:val="32"/>
          <w:lang w:val="en-GB"/>
        </w:rPr>
        <w:t>ning</w:t>
      </w:r>
      <w:r w:rsidRPr="000E1A5F">
        <w:rPr>
          <w:kern w:val="32"/>
          <w:lang w:val="en-GB"/>
        </w:rPr>
        <w:t xml:space="preserve"> of the eruption is specified by the operator, when initializing FOXI.)</w:t>
      </w:r>
    </w:p>
    <w:p w14:paraId="62AC6574" w14:textId="27708172" w:rsidR="001841C4" w:rsidRPr="000E1A5F" w:rsidRDefault="001841C4" w:rsidP="001507E8">
      <w:pPr>
        <w:pStyle w:val="ListParagraph"/>
        <w:numPr>
          <w:ilvl w:val="0"/>
          <w:numId w:val="23"/>
        </w:numPr>
        <w:rPr>
          <w:kern w:val="32"/>
          <w:lang w:val="en-GB"/>
        </w:rPr>
      </w:pPr>
      <w:r w:rsidRPr="000E1A5F">
        <w:rPr>
          <w:b/>
          <w:kern w:val="32"/>
          <w:lang w:val="en-GB"/>
        </w:rPr>
        <w:t>last 12h</w:t>
      </w:r>
      <w:r w:rsidRPr="000E1A5F">
        <w:rPr>
          <w:kern w:val="32"/>
          <w:lang w:val="en-GB"/>
        </w:rPr>
        <w:t>: plot o</w:t>
      </w:r>
      <w:r w:rsidR="00A050CB" w:rsidRPr="000E1A5F">
        <w:rPr>
          <w:kern w:val="32"/>
          <w:lang w:val="en-GB"/>
        </w:rPr>
        <w:t>ver the last 12 hours (145 data points per curve)</w:t>
      </w:r>
    </w:p>
    <w:p w14:paraId="1316B0EA" w14:textId="2222BA59" w:rsidR="001841C4" w:rsidRPr="000E1A5F" w:rsidRDefault="001841C4" w:rsidP="001507E8">
      <w:pPr>
        <w:pStyle w:val="ListParagraph"/>
        <w:numPr>
          <w:ilvl w:val="0"/>
          <w:numId w:val="23"/>
        </w:numPr>
        <w:rPr>
          <w:kern w:val="32"/>
          <w:lang w:val="en-GB"/>
        </w:rPr>
      </w:pPr>
      <w:r w:rsidRPr="000E1A5F">
        <w:rPr>
          <w:b/>
          <w:kern w:val="32"/>
          <w:lang w:val="en-GB"/>
        </w:rPr>
        <w:t>last 6h</w:t>
      </w:r>
      <w:r w:rsidR="00A050CB" w:rsidRPr="000E1A5F">
        <w:rPr>
          <w:kern w:val="32"/>
          <w:lang w:val="en-GB"/>
        </w:rPr>
        <w:t>: plot over the last 6 hours (73 data points per curve)</w:t>
      </w:r>
    </w:p>
    <w:p w14:paraId="1F20ECEB" w14:textId="2953AA32" w:rsidR="001841C4" w:rsidRPr="000E1A5F" w:rsidRDefault="001841C4" w:rsidP="001507E8">
      <w:pPr>
        <w:pStyle w:val="ListParagraph"/>
        <w:numPr>
          <w:ilvl w:val="0"/>
          <w:numId w:val="23"/>
        </w:numPr>
        <w:rPr>
          <w:kern w:val="32"/>
          <w:lang w:val="en-GB"/>
        </w:rPr>
      </w:pPr>
      <w:r w:rsidRPr="000E1A5F">
        <w:rPr>
          <w:b/>
          <w:kern w:val="32"/>
          <w:lang w:val="en-GB"/>
        </w:rPr>
        <w:t>last 1h</w:t>
      </w:r>
      <w:r w:rsidR="00A050CB" w:rsidRPr="000E1A5F">
        <w:rPr>
          <w:kern w:val="32"/>
          <w:lang w:val="en-GB"/>
        </w:rPr>
        <w:t>: plot over the last hour (13 data points per curve)</w:t>
      </w:r>
    </w:p>
    <w:p w14:paraId="70154E93" w14:textId="0D89476E" w:rsidR="001841C4" w:rsidRPr="000E1A5F" w:rsidRDefault="001841C4" w:rsidP="001507E8">
      <w:pPr>
        <w:pStyle w:val="ListParagraph"/>
        <w:numPr>
          <w:ilvl w:val="0"/>
          <w:numId w:val="23"/>
        </w:numPr>
        <w:rPr>
          <w:kern w:val="32"/>
          <w:lang w:val="en-GB"/>
        </w:rPr>
      </w:pPr>
      <w:r w:rsidRPr="000E1A5F">
        <w:rPr>
          <w:b/>
          <w:kern w:val="32"/>
          <w:lang w:val="en-GB"/>
        </w:rPr>
        <w:t>last 15min</w:t>
      </w:r>
      <w:r w:rsidR="00A050CB" w:rsidRPr="000E1A5F">
        <w:rPr>
          <w:kern w:val="32"/>
          <w:lang w:val="en-GB"/>
        </w:rPr>
        <w:t>: plot over the last 15 minutes (4 data points per curve). (This setting can be applied when a change in the general settings has been made and previous data has to be post-processed.)</w:t>
      </w:r>
    </w:p>
    <w:p w14:paraId="4E694DF5" w14:textId="0D598C19" w:rsidR="001841C4" w:rsidRDefault="007612CB" w:rsidP="002A099C">
      <w:pPr>
        <w:rPr>
          <w:ins w:id="1500" w:author="Dioguardi, Fabio" w:date="2019-01-21T17:30:00Z"/>
          <w:kern w:val="32"/>
          <w:szCs w:val="22"/>
          <w:lang w:val="en-GB"/>
        </w:rPr>
      </w:pPr>
      <w:r w:rsidRPr="000E1A5F">
        <w:rPr>
          <w:kern w:val="32"/>
          <w:szCs w:val="22"/>
          <w:lang w:val="en-GB"/>
        </w:rPr>
        <w:t xml:space="preserve">By default, all plots are set to “total”. In addition to the plot settings, the status report can be switched on and off by the operator (with the default setting being “on”). </w:t>
      </w:r>
    </w:p>
    <w:p w14:paraId="3F605BAC" w14:textId="7C779758" w:rsidR="004802C5" w:rsidRPr="000E1A5F" w:rsidRDefault="00142769" w:rsidP="002A099C">
      <w:pPr>
        <w:rPr>
          <w:kern w:val="32"/>
          <w:szCs w:val="22"/>
          <w:lang w:val="en-GB"/>
        </w:rPr>
      </w:pPr>
      <w:ins w:id="1501" w:author="Dioguardi, Fabio" w:date="2019-01-21T17:30:00Z">
        <w:r>
          <w:rPr>
            <w:kern w:val="32"/>
            <w:szCs w:val="22"/>
            <w:lang w:val="en-GB"/>
          </w:rPr>
          <w:t xml:space="preserve">Additionally, the operator can save time-averaged results of FMER and plume height by clicking on the menu below </w:t>
        </w:r>
      </w:ins>
      <w:ins w:id="1502" w:author="Dioguardi, Fabio" w:date="2019-01-21T17:31:00Z">
        <w:r>
          <w:rPr>
            <w:kern w:val="32"/>
            <w:szCs w:val="22"/>
            <w:lang w:val="en-GB"/>
          </w:rPr>
          <w:t xml:space="preserve">“Time Averaged outputs” and selecting the time window (15 minutes, 30 minutes, 1 hour, 3 hours, 6 hours). If one of these time windows are chosen, the output are time-averaged over that time interval and saved in </w:t>
        </w:r>
      </w:ins>
      <w:ins w:id="1503" w:author="Dioguardi, Fabio" w:date="2019-01-21T17:32:00Z">
        <w:r>
          <w:rPr>
            <w:kern w:val="32"/>
            <w:szCs w:val="22"/>
            <w:lang w:val="en-GB"/>
          </w:rPr>
          <w:t>the files “_tavg_FMER.txt” and “_tavg_PLH.txt</w:t>
        </w:r>
      </w:ins>
      <w:ins w:id="1504" w:author="Dioguardi, Fabio" w:date="2019-01-21T17:33:00Z">
        <w:r>
          <w:rPr>
            <w:kern w:val="32"/>
            <w:szCs w:val="22"/>
            <w:lang w:val="en-GB"/>
          </w:rPr>
          <w:t xml:space="preserve">”. Finally, the operator can activate the production of </w:t>
        </w:r>
        <w:r w:rsidR="00477B01">
          <w:rPr>
            <w:kern w:val="32"/>
            <w:szCs w:val="22"/>
            <w:lang w:val="en-GB"/>
          </w:rPr>
          <w:t>files that store the average, maximum and minimum solution of the eruption source parameters calculated by REFIR in a format that can be used by NAME, the UK Met Office ash dispersion model (</w:t>
        </w:r>
      </w:ins>
      <w:ins w:id="1505" w:author="Dioguardi, Fabio" w:date="2019-01-21T17:35:00Z">
        <w:r w:rsidR="00477B01">
          <w:rPr>
            <w:kern w:val="32"/>
            <w:szCs w:val="22"/>
            <w:lang w:val="en-GB"/>
          </w:rPr>
          <w:t>Jones et al., 2007).</w:t>
        </w:r>
      </w:ins>
      <w:ins w:id="1506" w:author="Dioguardi, Fabio" w:date="2019-01-21T17:37:00Z">
        <w:r w:rsidR="00962A45">
          <w:rPr>
            <w:kern w:val="32"/>
            <w:szCs w:val="22"/>
            <w:lang w:val="en-GB"/>
          </w:rPr>
          <w:t xml:space="preserve"> The files are named “_NAME_sources_avg.txt”, “_NAME_sources_max.txt”, “_NAME_sources_min.txt”</w:t>
        </w:r>
      </w:ins>
      <w:ins w:id="1507" w:author="Dioguardi, Fabio" w:date="2019-01-21T17:38:00Z">
        <w:r w:rsidR="00962A45">
          <w:rPr>
            <w:kern w:val="32"/>
            <w:szCs w:val="22"/>
            <w:lang w:val="en-GB"/>
          </w:rPr>
          <w:t>.</w:t>
        </w:r>
      </w:ins>
    </w:p>
    <w:p w14:paraId="15D8DBA3" w14:textId="6E0156E4" w:rsidR="00560DAE" w:rsidRPr="000E1A5F" w:rsidRDefault="00560DAE" w:rsidP="002A099C">
      <w:pPr>
        <w:rPr>
          <w:kern w:val="32"/>
          <w:szCs w:val="22"/>
          <w:lang w:val="en-GB"/>
        </w:rPr>
      </w:pPr>
      <w:r w:rsidRPr="000E1A5F">
        <w:rPr>
          <w:kern w:val="32"/>
          <w:szCs w:val="22"/>
          <w:lang w:val="en-GB"/>
        </w:rPr>
        <w:t>All changes are taken over when the “Confirm” button is clicked.</w:t>
      </w:r>
    </w:p>
    <w:p w14:paraId="4FF33FA9" w14:textId="77777777" w:rsidR="00560DAE" w:rsidRPr="008A62D7" w:rsidRDefault="00560DAE" w:rsidP="00560DAE">
      <w:pPr>
        <w:rPr>
          <w:lang w:val="en-GB"/>
        </w:rPr>
      </w:pPr>
      <w:r w:rsidRPr="008A62D7">
        <w:rPr>
          <w:lang w:val="en-GB"/>
        </w:rPr>
        <w:t>If the window is closed without having clicked the “Confirm” button any change in the entries will be discarded.</w:t>
      </w:r>
    </w:p>
    <w:p w14:paraId="2807B629" w14:textId="77777777" w:rsidR="00B57B80" w:rsidRPr="008A62D7" w:rsidRDefault="00B57B80" w:rsidP="00560DAE">
      <w:pPr>
        <w:rPr>
          <w:lang w:val="en-GB"/>
        </w:rPr>
      </w:pPr>
    </w:p>
    <w:p w14:paraId="6DBD6D32" w14:textId="67D155B6" w:rsidR="00560DAE" w:rsidRPr="000E1A5F" w:rsidRDefault="00560DAE" w:rsidP="002A099C">
      <w:pPr>
        <w:rPr>
          <w:kern w:val="32"/>
          <w:szCs w:val="22"/>
          <w:lang w:val="en-GB"/>
        </w:rPr>
      </w:pPr>
      <w:r w:rsidRPr="000E1A5F">
        <w:rPr>
          <w:kern w:val="32"/>
          <w:szCs w:val="22"/>
          <w:lang w:val="en-GB"/>
        </w:rPr>
        <w:t>By clicking on “Show Map”</w:t>
      </w:r>
      <w:r w:rsidR="00B57B80" w:rsidRPr="000E1A5F">
        <w:rPr>
          <w:kern w:val="32"/>
          <w:szCs w:val="22"/>
          <w:lang w:val="en-GB"/>
        </w:rPr>
        <w:t>, FIX generates two maps, which show the locations of all eruption sites and sensors listed in the according “.</w:t>
      </w:r>
      <w:r w:rsidR="00B57B80" w:rsidRPr="00552368">
        <w:rPr>
          <w:i/>
          <w:kern w:val="32"/>
          <w:szCs w:val="22"/>
          <w:lang w:val="en-GB"/>
        </w:rPr>
        <w:t>ini</w:t>
      </w:r>
      <w:r w:rsidR="00B57B80" w:rsidRPr="001E0E58">
        <w:rPr>
          <w:kern w:val="32"/>
          <w:szCs w:val="22"/>
          <w:lang w:val="en-GB"/>
        </w:rPr>
        <w:t xml:space="preserve">” files. The maps are saved </w:t>
      </w:r>
      <w:r w:rsidR="00B33163" w:rsidRPr="001E0E58">
        <w:rPr>
          <w:kern w:val="32"/>
          <w:szCs w:val="22"/>
          <w:lang w:val="en-GB"/>
        </w:rPr>
        <w:t>in</w:t>
      </w:r>
      <w:r w:rsidR="00B57B80" w:rsidRPr="001E0E58">
        <w:rPr>
          <w:kern w:val="32"/>
          <w:szCs w:val="22"/>
          <w:lang w:val="en-GB"/>
        </w:rPr>
        <w:t xml:space="preserve"> both</w:t>
      </w:r>
      <w:r w:rsidR="00B33163" w:rsidRPr="00BB4E6A">
        <w:rPr>
          <w:kern w:val="32"/>
          <w:szCs w:val="22"/>
          <w:lang w:val="en-GB"/>
        </w:rPr>
        <w:t xml:space="preserve"> </w:t>
      </w:r>
      <w:r w:rsidR="00B57B80" w:rsidRPr="000E1A5F">
        <w:rPr>
          <w:kern w:val="32"/>
          <w:szCs w:val="22"/>
          <w:lang w:val="en-GB"/>
        </w:rPr>
        <w:t xml:space="preserve">“.png” and “.svg” format under the file names “map1” and “map2”. While “map1” gives an overview over all potential areas of monitoring (see </w:t>
      </w:r>
      <w:r w:rsidR="00033960" w:rsidRPr="000E1A5F">
        <w:rPr>
          <w:kern w:val="32"/>
          <w:szCs w:val="22"/>
          <w:lang w:val="en-GB"/>
        </w:rPr>
        <w:fldChar w:fldCharType="begin"/>
      </w:r>
      <w:r w:rsidR="00033960" w:rsidRPr="000E1A5F">
        <w:rPr>
          <w:kern w:val="32"/>
          <w:szCs w:val="22"/>
          <w:lang w:val="en-GB"/>
        </w:rPr>
        <w:instrText xml:space="preserve"> REF _Ref482353742 \h </w:instrText>
      </w:r>
      <w:r w:rsidR="00D36A72" w:rsidRPr="000E1A5F">
        <w:rPr>
          <w:kern w:val="32"/>
          <w:szCs w:val="22"/>
          <w:lang w:val="en-GB"/>
        </w:rPr>
        <w:instrText xml:space="preserve"> \* MERGEFORMAT </w:instrText>
      </w:r>
      <w:r w:rsidR="00033960" w:rsidRPr="000E1A5F">
        <w:rPr>
          <w:kern w:val="32"/>
          <w:szCs w:val="22"/>
          <w:lang w:val="en-GB"/>
        </w:rPr>
      </w:r>
      <w:r w:rsidR="00033960" w:rsidRPr="000E1A5F">
        <w:rPr>
          <w:kern w:val="32"/>
          <w:szCs w:val="22"/>
          <w:lang w:val="en-GB"/>
        </w:rPr>
        <w:fldChar w:fldCharType="separate"/>
      </w:r>
      <w:r w:rsidR="00DE7C99" w:rsidRPr="008A62D7">
        <w:rPr>
          <w:lang w:val="en-GB"/>
        </w:rPr>
        <w:t xml:space="preserve">Figure </w:t>
      </w:r>
      <w:r w:rsidR="00DE7C99" w:rsidRPr="008A62D7">
        <w:rPr>
          <w:noProof/>
          <w:lang w:val="en-GB"/>
        </w:rPr>
        <w:t>33</w:t>
      </w:r>
      <w:r w:rsidR="00033960" w:rsidRPr="000E1A5F">
        <w:rPr>
          <w:kern w:val="32"/>
          <w:szCs w:val="22"/>
          <w:lang w:val="en-GB"/>
        </w:rPr>
        <w:fldChar w:fldCharType="end"/>
      </w:r>
      <w:r w:rsidR="00B57B80" w:rsidRPr="000E1A5F">
        <w:rPr>
          <w:kern w:val="32"/>
          <w:szCs w:val="22"/>
          <w:lang w:val="en-GB"/>
        </w:rPr>
        <w:t xml:space="preserve">), “map2” shows the selected eruption site in close view (see </w:t>
      </w:r>
      <w:r w:rsidR="00033960" w:rsidRPr="000E1A5F">
        <w:rPr>
          <w:kern w:val="32"/>
          <w:szCs w:val="22"/>
          <w:lang w:val="en-GB"/>
        </w:rPr>
        <w:fldChar w:fldCharType="begin"/>
      </w:r>
      <w:r w:rsidR="00033960" w:rsidRPr="000E1A5F">
        <w:rPr>
          <w:kern w:val="32"/>
          <w:szCs w:val="22"/>
          <w:lang w:val="en-GB"/>
        </w:rPr>
        <w:instrText xml:space="preserve"> REF _Ref482353807 \h </w:instrText>
      </w:r>
      <w:r w:rsidR="00D36A72" w:rsidRPr="000E1A5F">
        <w:rPr>
          <w:kern w:val="32"/>
          <w:szCs w:val="22"/>
          <w:lang w:val="en-GB"/>
        </w:rPr>
        <w:instrText xml:space="preserve"> \* MERGEFORMAT </w:instrText>
      </w:r>
      <w:r w:rsidR="00033960" w:rsidRPr="000E1A5F">
        <w:rPr>
          <w:kern w:val="32"/>
          <w:szCs w:val="22"/>
          <w:lang w:val="en-GB"/>
        </w:rPr>
      </w:r>
      <w:r w:rsidR="00033960" w:rsidRPr="000E1A5F">
        <w:rPr>
          <w:kern w:val="32"/>
          <w:szCs w:val="22"/>
          <w:lang w:val="en-GB"/>
        </w:rPr>
        <w:fldChar w:fldCharType="separate"/>
      </w:r>
      <w:r w:rsidR="00DE7C99" w:rsidRPr="008A62D7">
        <w:rPr>
          <w:lang w:val="en-GB"/>
        </w:rPr>
        <w:t xml:space="preserve">Figure </w:t>
      </w:r>
      <w:r w:rsidR="00DE7C99" w:rsidRPr="008A62D7">
        <w:rPr>
          <w:noProof/>
          <w:lang w:val="en-GB"/>
        </w:rPr>
        <w:t>34</w:t>
      </w:r>
      <w:r w:rsidR="00033960" w:rsidRPr="000E1A5F">
        <w:rPr>
          <w:kern w:val="32"/>
          <w:szCs w:val="22"/>
          <w:lang w:val="en-GB"/>
        </w:rPr>
        <w:fldChar w:fldCharType="end"/>
      </w:r>
      <w:r w:rsidR="00B57B80" w:rsidRPr="000E1A5F">
        <w:rPr>
          <w:kern w:val="32"/>
          <w:szCs w:val="22"/>
          <w:lang w:val="en-GB"/>
        </w:rPr>
        <w:t>).</w:t>
      </w:r>
    </w:p>
    <w:p w14:paraId="69568195" w14:textId="77777777" w:rsidR="00033960" w:rsidRPr="008A62D7" w:rsidRDefault="00033960" w:rsidP="00033960">
      <w:pPr>
        <w:keepNext/>
        <w:jc w:val="center"/>
        <w:rPr>
          <w:lang w:val="en-GB"/>
        </w:rPr>
      </w:pPr>
    </w:p>
    <w:p w14:paraId="254FC0AB" w14:textId="7C116BFD" w:rsidR="00033960" w:rsidRPr="008A62D7" w:rsidRDefault="00033960" w:rsidP="00033960">
      <w:pPr>
        <w:pStyle w:val="Caption"/>
        <w:jc w:val="center"/>
        <w:rPr>
          <w:lang w:val="en-GB"/>
        </w:rPr>
      </w:pPr>
      <w:bookmarkStart w:id="1508" w:name="_Ref482353742"/>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509" w:author="Dioguardi, Fabio" w:date="2018-11-07T13:54:00Z">
        <w:r w:rsidR="00F35802">
          <w:rPr>
            <w:noProof/>
            <w:lang w:val="en-GB"/>
          </w:rPr>
          <w:t>36</w:t>
        </w:r>
      </w:ins>
      <w:del w:id="1510" w:author="Dioguardi, Fabio" w:date="2018-11-07T10:11:00Z">
        <w:r w:rsidR="00DE7C99" w:rsidRPr="008A62D7" w:rsidDel="00A3487B">
          <w:rPr>
            <w:noProof/>
            <w:lang w:val="en-GB"/>
          </w:rPr>
          <w:delText>33</w:delText>
        </w:r>
      </w:del>
      <w:r w:rsidRPr="008A62D7">
        <w:rPr>
          <w:lang w:val="en-GB"/>
        </w:rPr>
        <w:fldChar w:fldCharType="end"/>
      </w:r>
      <w:bookmarkEnd w:id="1508"/>
      <w:r w:rsidRPr="008A62D7">
        <w:rPr>
          <w:lang w:val="en-GB"/>
        </w:rPr>
        <w:t>: Example of a REFIR overview map generated by FIX</w:t>
      </w:r>
    </w:p>
    <w:p w14:paraId="5C435ABF" w14:textId="77777777" w:rsidR="00033960" w:rsidRPr="008A62D7" w:rsidRDefault="00033960" w:rsidP="00033960">
      <w:pPr>
        <w:keepNext/>
        <w:jc w:val="center"/>
        <w:rPr>
          <w:lang w:val="en-GB"/>
        </w:rPr>
      </w:pPr>
    </w:p>
    <w:p w14:paraId="4591F3A7" w14:textId="741562A3" w:rsidR="00033960" w:rsidRPr="008A62D7" w:rsidRDefault="00033960" w:rsidP="00033960">
      <w:pPr>
        <w:pStyle w:val="Caption"/>
        <w:jc w:val="center"/>
        <w:rPr>
          <w:lang w:val="en-GB"/>
        </w:rPr>
      </w:pPr>
      <w:bookmarkStart w:id="1511" w:name="_Ref482353807"/>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512" w:author="Dioguardi, Fabio" w:date="2018-11-07T13:54:00Z">
        <w:r w:rsidR="00F35802">
          <w:rPr>
            <w:noProof/>
            <w:lang w:val="en-GB"/>
          </w:rPr>
          <w:t>37</w:t>
        </w:r>
      </w:ins>
      <w:del w:id="1513" w:author="Dioguardi, Fabio" w:date="2018-11-07T10:11:00Z">
        <w:r w:rsidR="00DE7C99" w:rsidRPr="008A62D7" w:rsidDel="00A3487B">
          <w:rPr>
            <w:noProof/>
            <w:lang w:val="en-GB"/>
          </w:rPr>
          <w:delText>34</w:delText>
        </w:r>
      </w:del>
      <w:r w:rsidRPr="008A62D7">
        <w:rPr>
          <w:lang w:val="en-GB"/>
        </w:rPr>
        <w:fldChar w:fldCharType="end"/>
      </w:r>
      <w:bookmarkEnd w:id="1511"/>
      <w:r w:rsidRPr="008A62D7">
        <w:rPr>
          <w:lang w:val="en-GB"/>
        </w:rPr>
        <w:t>: Example of a REFIR close-up map generated by FIX</w:t>
      </w:r>
    </w:p>
    <w:p w14:paraId="171E2AF8" w14:textId="77777777" w:rsidR="00033960" w:rsidRPr="000E1A5F" w:rsidRDefault="00033960" w:rsidP="002A099C">
      <w:pPr>
        <w:rPr>
          <w:kern w:val="32"/>
          <w:szCs w:val="22"/>
          <w:lang w:val="en-GB"/>
        </w:rPr>
      </w:pPr>
    </w:p>
    <w:p w14:paraId="32AAB370" w14:textId="27A30269" w:rsidR="00B57B80" w:rsidRPr="00552368" w:rsidRDefault="00B57B80" w:rsidP="002A099C">
      <w:pPr>
        <w:rPr>
          <w:kern w:val="32"/>
          <w:szCs w:val="22"/>
          <w:lang w:val="en-GB"/>
        </w:rPr>
      </w:pPr>
      <w:r w:rsidRPr="00552368">
        <w:rPr>
          <w:kern w:val="32"/>
          <w:szCs w:val="22"/>
          <w:lang w:val="en-GB"/>
        </w:rPr>
        <w:t>The following list gives the legend of the REFIR maps:</w:t>
      </w:r>
    </w:p>
    <w:p w14:paraId="2F70FC8E" w14:textId="73DFCA2A" w:rsidR="00B57B80" w:rsidRPr="001E0E58" w:rsidRDefault="00B57B80" w:rsidP="001507E8">
      <w:pPr>
        <w:pStyle w:val="ListParagraph"/>
        <w:numPr>
          <w:ilvl w:val="0"/>
          <w:numId w:val="34"/>
        </w:numPr>
        <w:rPr>
          <w:kern w:val="32"/>
          <w:lang w:val="en-GB"/>
        </w:rPr>
      </w:pPr>
      <w:r w:rsidRPr="00552368">
        <w:rPr>
          <w:b/>
          <w:kern w:val="32"/>
          <w:lang w:val="en-GB"/>
        </w:rPr>
        <w:t>Eruption sites registered by REFIR</w:t>
      </w:r>
      <w:r w:rsidRPr="001E0E58">
        <w:rPr>
          <w:kern w:val="32"/>
          <w:lang w:val="en-GB"/>
        </w:rPr>
        <w:t xml:space="preserve"> are marked by </w:t>
      </w:r>
      <w:r w:rsidRPr="001E0E58">
        <w:rPr>
          <w:kern w:val="32"/>
          <w:u w:val="single"/>
          <w:lang w:val="en-GB"/>
        </w:rPr>
        <w:t>purple triangles</w:t>
      </w:r>
    </w:p>
    <w:p w14:paraId="6BCCF822" w14:textId="3C51B7D7" w:rsidR="00B57B80" w:rsidRPr="000E1A5F" w:rsidRDefault="00B57B80" w:rsidP="001507E8">
      <w:pPr>
        <w:pStyle w:val="ListParagraph"/>
        <w:numPr>
          <w:ilvl w:val="0"/>
          <w:numId w:val="34"/>
        </w:numPr>
        <w:rPr>
          <w:kern w:val="32"/>
          <w:lang w:val="en-GB"/>
        </w:rPr>
      </w:pPr>
      <w:r w:rsidRPr="00BB4E6A">
        <w:rPr>
          <w:b/>
          <w:kern w:val="32"/>
          <w:lang w:val="en-GB"/>
        </w:rPr>
        <w:t xml:space="preserve">The selected eruption site </w:t>
      </w:r>
      <w:r w:rsidRPr="000E1A5F">
        <w:rPr>
          <w:kern w:val="32"/>
          <w:lang w:val="en-GB"/>
        </w:rPr>
        <w:t>which is currently monitored</w:t>
      </w:r>
      <w:r w:rsidRPr="000E1A5F">
        <w:rPr>
          <w:b/>
          <w:kern w:val="32"/>
          <w:lang w:val="en-GB"/>
        </w:rPr>
        <w:t xml:space="preserve"> </w:t>
      </w:r>
      <w:r w:rsidRPr="000E1A5F">
        <w:rPr>
          <w:kern w:val="32"/>
          <w:lang w:val="en-GB"/>
        </w:rPr>
        <w:t xml:space="preserve">is marked by a </w:t>
      </w:r>
      <w:r w:rsidRPr="000E1A5F">
        <w:rPr>
          <w:kern w:val="32"/>
          <w:u w:val="single"/>
          <w:lang w:val="en-GB"/>
        </w:rPr>
        <w:t>red triangle</w:t>
      </w:r>
      <w:r w:rsidRPr="000E1A5F">
        <w:rPr>
          <w:kern w:val="32"/>
          <w:lang w:val="en-GB"/>
        </w:rPr>
        <w:t xml:space="preserve"> and a label showing its name.</w:t>
      </w:r>
    </w:p>
    <w:p w14:paraId="62F2A1C0" w14:textId="1A14B544" w:rsidR="00B57B80" w:rsidRPr="000E1A5F" w:rsidRDefault="00B57B80" w:rsidP="001507E8">
      <w:pPr>
        <w:pStyle w:val="ListParagraph"/>
        <w:numPr>
          <w:ilvl w:val="0"/>
          <w:numId w:val="34"/>
        </w:numPr>
        <w:rPr>
          <w:kern w:val="32"/>
          <w:lang w:val="en-GB"/>
        </w:rPr>
      </w:pPr>
      <w:r w:rsidRPr="000E1A5F">
        <w:rPr>
          <w:b/>
          <w:kern w:val="32"/>
          <w:lang w:val="en-GB"/>
        </w:rPr>
        <w:t>C-band radar stations</w:t>
      </w:r>
      <w:r w:rsidRPr="000E1A5F">
        <w:rPr>
          <w:kern w:val="32"/>
          <w:lang w:val="en-GB"/>
        </w:rPr>
        <w:t xml:space="preserve"> are marked by </w:t>
      </w:r>
      <w:r w:rsidRPr="000E1A5F">
        <w:rPr>
          <w:kern w:val="32"/>
          <w:u w:val="single"/>
          <w:lang w:val="en-GB"/>
        </w:rPr>
        <w:t>circles</w:t>
      </w:r>
      <w:r w:rsidR="00B33163" w:rsidRPr="000E1A5F">
        <w:rPr>
          <w:kern w:val="32"/>
          <w:lang w:val="en-GB"/>
        </w:rPr>
        <w:t xml:space="preserve"> with a label indicating its ID</w:t>
      </w:r>
    </w:p>
    <w:p w14:paraId="74055466" w14:textId="28AC558A" w:rsidR="00C35218" w:rsidRPr="000E1A5F" w:rsidRDefault="00C35218" w:rsidP="001507E8">
      <w:pPr>
        <w:pStyle w:val="ListParagraph"/>
        <w:numPr>
          <w:ilvl w:val="0"/>
          <w:numId w:val="34"/>
        </w:numPr>
        <w:rPr>
          <w:kern w:val="32"/>
          <w:lang w:val="en-GB"/>
        </w:rPr>
      </w:pPr>
      <w:r w:rsidRPr="000E1A5F">
        <w:rPr>
          <w:b/>
          <w:kern w:val="32"/>
          <w:lang w:val="en-GB"/>
        </w:rPr>
        <w:lastRenderedPageBreak/>
        <w:t>X-band radar stations</w:t>
      </w:r>
      <w:r w:rsidRPr="000E1A5F">
        <w:rPr>
          <w:kern w:val="32"/>
          <w:lang w:val="en-GB"/>
        </w:rPr>
        <w:t xml:space="preserve"> are marked by </w:t>
      </w:r>
      <w:r w:rsidRPr="000E1A5F">
        <w:rPr>
          <w:kern w:val="32"/>
          <w:u w:val="single"/>
          <w:lang w:val="en-GB"/>
        </w:rPr>
        <w:t>squares</w:t>
      </w:r>
      <w:r w:rsidR="00B33163" w:rsidRPr="000E1A5F">
        <w:rPr>
          <w:kern w:val="32"/>
          <w:lang w:val="en-GB"/>
        </w:rPr>
        <w:t xml:space="preserve"> with a label indicating its ID</w:t>
      </w:r>
    </w:p>
    <w:p w14:paraId="5590685B" w14:textId="264B6A47" w:rsidR="00C35218" w:rsidRPr="000E1A5F" w:rsidRDefault="00C35218" w:rsidP="001507E8">
      <w:pPr>
        <w:pStyle w:val="ListParagraph"/>
        <w:numPr>
          <w:ilvl w:val="0"/>
          <w:numId w:val="34"/>
        </w:numPr>
        <w:rPr>
          <w:kern w:val="32"/>
          <w:lang w:val="en-GB"/>
        </w:rPr>
      </w:pPr>
      <w:r w:rsidRPr="000E1A5F">
        <w:rPr>
          <w:b/>
          <w:kern w:val="32"/>
          <w:lang w:val="en-GB"/>
        </w:rPr>
        <w:t>Automatic plume tracking webcams</w:t>
      </w:r>
      <w:r w:rsidRPr="000E1A5F">
        <w:rPr>
          <w:kern w:val="32"/>
          <w:lang w:val="en-GB"/>
        </w:rPr>
        <w:t xml:space="preserve"> are marked by </w:t>
      </w:r>
      <w:r w:rsidRPr="000E1A5F">
        <w:rPr>
          <w:kern w:val="32"/>
          <w:u w:val="single"/>
          <w:lang w:val="en-GB"/>
        </w:rPr>
        <w:t>stars</w:t>
      </w:r>
    </w:p>
    <w:p w14:paraId="665486E3" w14:textId="37E6A68D" w:rsidR="00B57B80" w:rsidRPr="00552368" w:rsidRDefault="00C35218" w:rsidP="00BD0604">
      <w:pPr>
        <w:ind w:left="-142"/>
        <w:rPr>
          <w:kern w:val="32"/>
          <w:lang w:val="en-GB"/>
        </w:rPr>
      </w:pPr>
      <w:r w:rsidRPr="000E1A5F">
        <w:rPr>
          <w:kern w:val="32"/>
          <w:lang w:val="en-GB"/>
        </w:rPr>
        <w:t>The colors of the sensors indicate if they are switched on (“</w:t>
      </w:r>
      <w:r w:rsidRPr="000E1A5F">
        <w:rPr>
          <w:kern w:val="32"/>
          <w:u w:val="single"/>
          <w:lang w:val="en-GB"/>
        </w:rPr>
        <w:t>green</w:t>
      </w:r>
      <w:r w:rsidRPr="000E1A5F">
        <w:rPr>
          <w:kern w:val="32"/>
          <w:lang w:val="en-GB"/>
        </w:rPr>
        <w:t>”) or off (“</w:t>
      </w:r>
      <w:r w:rsidRPr="000E1A5F">
        <w:rPr>
          <w:kern w:val="32"/>
          <w:u w:val="single"/>
          <w:lang w:val="en-GB"/>
        </w:rPr>
        <w:t>orange</w:t>
      </w:r>
      <w:r w:rsidRPr="000E1A5F">
        <w:rPr>
          <w:kern w:val="32"/>
          <w:lang w:val="en-GB"/>
        </w:rPr>
        <w:t>”).</w:t>
      </w:r>
      <w:r w:rsidR="00033960" w:rsidRPr="000E1A5F">
        <w:rPr>
          <w:kern w:val="32"/>
          <w:lang w:val="en-GB"/>
        </w:rPr>
        <w:t>(</w:t>
      </w:r>
      <w:r w:rsidRPr="000E1A5F">
        <w:rPr>
          <w:kern w:val="32"/>
          <w:lang w:val="en-GB"/>
        </w:rPr>
        <w:t>It is to note that this</w:t>
      </w:r>
      <w:r w:rsidR="00033960" w:rsidRPr="000E1A5F">
        <w:rPr>
          <w:kern w:val="32"/>
          <w:lang w:val="en-GB"/>
        </w:rPr>
        <w:t xml:space="preserve"> color</w:t>
      </w:r>
      <w:r w:rsidRPr="000E1A5F">
        <w:rPr>
          <w:kern w:val="32"/>
          <w:lang w:val="en-GB"/>
        </w:rPr>
        <w:t xml:space="preserve"> in</w:t>
      </w:r>
      <w:r w:rsidR="00033960" w:rsidRPr="000E1A5F">
        <w:rPr>
          <w:kern w:val="32"/>
          <w:lang w:val="en-GB"/>
        </w:rPr>
        <w:t>dicator exclusively indicates the checkbox status within the plume height sensor control panel (</w:t>
      </w:r>
      <w:r w:rsidR="00033960" w:rsidRPr="000E1A5F">
        <w:rPr>
          <w:kern w:val="32"/>
          <w:lang w:val="en-GB"/>
        </w:rPr>
        <w:fldChar w:fldCharType="begin"/>
      </w:r>
      <w:r w:rsidR="00033960" w:rsidRPr="000E1A5F">
        <w:rPr>
          <w:kern w:val="32"/>
          <w:lang w:val="en-GB"/>
        </w:rPr>
        <w:instrText xml:space="preserve"> REF _Ref482273129 \h </w:instrText>
      </w:r>
      <w:r w:rsidR="00D36A72" w:rsidRPr="000E1A5F">
        <w:rPr>
          <w:kern w:val="32"/>
          <w:lang w:val="en-GB"/>
        </w:rPr>
        <w:instrText xml:space="preserve"> \* MERGEFORMAT </w:instrText>
      </w:r>
      <w:r w:rsidR="00033960" w:rsidRPr="000E1A5F">
        <w:rPr>
          <w:kern w:val="32"/>
          <w:lang w:val="en-GB"/>
        </w:rPr>
      </w:r>
      <w:r w:rsidR="00033960" w:rsidRPr="000E1A5F">
        <w:rPr>
          <w:kern w:val="32"/>
          <w:lang w:val="en-GB"/>
        </w:rPr>
        <w:fldChar w:fldCharType="separate"/>
      </w:r>
      <w:r w:rsidR="00DE7C99" w:rsidRPr="008A62D7">
        <w:rPr>
          <w:lang w:val="en-GB"/>
        </w:rPr>
        <w:t xml:space="preserve">Figure </w:t>
      </w:r>
      <w:r w:rsidR="00DE7C99" w:rsidRPr="008A62D7">
        <w:rPr>
          <w:noProof/>
          <w:lang w:val="en-GB"/>
        </w:rPr>
        <w:t>18</w:t>
      </w:r>
      <w:r w:rsidR="00033960" w:rsidRPr="000E1A5F">
        <w:rPr>
          <w:kern w:val="32"/>
          <w:lang w:val="en-GB"/>
        </w:rPr>
        <w:fldChar w:fldCharType="end"/>
      </w:r>
      <w:r w:rsidR="00033960" w:rsidRPr="000E1A5F">
        <w:rPr>
          <w:kern w:val="32"/>
          <w:lang w:val="en-GB"/>
        </w:rPr>
        <w:t>). It does, e.g., not reflect if a sensor is out of range. Hence a sensor which is shown as “switched on” in a map, does not necessarily stream data or is considered by FOXI.)</w:t>
      </w:r>
      <w:r w:rsidR="00B57B80" w:rsidRPr="00552368">
        <w:rPr>
          <w:kern w:val="32"/>
          <w:lang w:val="en-GB"/>
        </w:rPr>
        <w:t xml:space="preserve"> </w:t>
      </w:r>
    </w:p>
    <w:p w14:paraId="70D2FFEB" w14:textId="330F7C39" w:rsidR="00AA655A" w:rsidRPr="008A62D7" w:rsidRDefault="00AA655A">
      <w:pPr>
        <w:rPr>
          <w:rFonts w:ascii="Cambria" w:hAnsi="Cambria"/>
          <w:b/>
          <w:bCs/>
          <w:kern w:val="32"/>
          <w:sz w:val="32"/>
          <w:szCs w:val="32"/>
          <w:lang w:val="en-GB"/>
        </w:rPr>
      </w:pPr>
    </w:p>
    <w:p w14:paraId="051DC10C" w14:textId="77777777" w:rsidR="006D066D" w:rsidRPr="008A62D7" w:rsidRDefault="006D066D">
      <w:pPr>
        <w:rPr>
          <w:rFonts w:ascii="Cambria" w:hAnsi="Cambria"/>
          <w:b/>
          <w:bCs/>
          <w:kern w:val="32"/>
          <w:sz w:val="32"/>
          <w:szCs w:val="32"/>
          <w:lang w:val="en-GB"/>
        </w:rPr>
      </w:pPr>
      <w:r w:rsidRPr="008A62D7">
        <w:rPr>
          <w:lang w:val="en-GB"/>
        </w:rPr>
        <w:br w:type="page"/>
      </w:r>
    </w:p>
    <w:p w14:paraId="1E7CAAA3" w14:textId="175854A6" w:rsidR="00C7466B" w:rsidRPr="008A62D7" w:rsidRDefault="00C7466B" w:rsidP="005B3DDE">
      <w:pPr>
        <w:pStyle w:val="Heading1"/>
        <w:rPr>
          <w:lang w:val="en-GB"/>
        </w:rPr>
      </w:pPr>
      <w:bookmarkStart w:id="1514" w:name="_Ref483235914"/>
      <w:bookmarkStart w:id="1515" w:name="_Toc536110907"/>
      <w:r w:rsidRPr="008A62D7">
        <w:rPr>
          <w:lang w:val="en-GB"/>
        </w:rPr>
        <w:lastRenderedPageBreak/>
        <w:t>Functionality of FOXI</w:t>
      </w:r>
      <w:bookmarkEnd w:id="1514"/>
      <w:bookmarkEnd w:id="1515"/>
    </w:p>
    <w:p w14:paraId="0D8D650F" w14:textId="77777777" w:rsidR="003D4020" w:rsidRPr="008A62D7" w:rsidRDefault="003D4020" w:rsidP="003D4020">
      <w:pPr>
        <w:rPr>
          <w:lang w:val="en-GB"/>
        </w:rPr>
      </w:pPr>
    </w:p>
    <w:p w14:paraId="477A5F7E" w14:textId="480DA368" w:rsidR="008C13AB" w:rsidRPr="008A62D7" w:rsidRDefault="00C7466B" w:rsidP="00C7466B">
      <w:pPr>
        <w:rPr>
          <w:lang w:val="en-GB"/>
        </w:rPr>
      </w:pPr>
      <w:r w:rsidRPr="008A62D7">
        <w:rPr>
          <w:lang w:val="en-GB"/>
        </w:rPr>
        <w:t>FOXI is the core of the REFIR system, working completely auto</w:t>
      </w:r>
      <w:r w:rsidR="003D4020" w:rsidRPr="008A62D7">
        <w:rPr>
          <w:lang w:val="en-GB"/>
        </w:rPr>
        <w:t>nomous after being initial</w:t>
      </w:r>
      <w:r w:rsidRPr="008A62D7">
        <w:rPr>
          <w:lang w:val="en-GB"/>
        </w:rPr>
        <w:t xml:space="preserve">ized, </w:t>
      </w:r>
      <w:r w:rsidR="003D4020" w:rsidRPr="008A62D7">
        <w:rPr>
          <w:lang w:val="en-GB"/>
        </w:rPr>
        <w:t>featuring</w:t>
      </w:r>
      <w:r w:rsidRPr="008A62D7">
        <w:rPr>
          <w:lang w:val="en-GB"/>
        </w:rPr>
        <w:t xml:space="preserve"> a repetition rate of 5 minutes. </w:t>
      </w:r>
      <w:r w:rsidR="003D4020" w:rsidRPr="008A62D7">
        <w:rPr>
          <w:lang w:val="en-GB"/>
        </w:rPr>
        <w:t xml:space="preserve">This chapter describes the functionality of the current version of FOXI (FOXI </w:t>
      </w:r>
      <w:del w:id="1516" w:author="Dioguardi, Fabio" w:date="2019-01-24T17:10:00Z">
        <w:r w:rsidR="00A70C55" w:rsidRPr="008A62D7" w:rsidDel="00D812EF">
          <w:rPr>
            <w:lang w:val="en-GB"/>
          </w:rPr>
          <w:delText>18.1</w:delText>
        </w:r>
      </w:del>
      <w:ins w:id="1517" w:author="Dioguardi, Fabio" w:date="2019-01-24T17:10:00Z">
        <w:r w:rsidR="00D812EF">
          <w:rPr>
            <w:lang w:val="en-GB"/>
          </w:rPr>
          <w:t>19.0</w:t>
        </w:r>
      </w:ins>
      <w:r w:rsidR="009434E7" w:rsidRPr="008A62D7">
        <w:rPr>
          <w:lang w:val="en-GB"/>
        </w:rPr>
        <w:t>). The processing steps and the</w:t>
      </w:r>
      <w:r w:rsidR="003D4020" w:rsidRPr="008A62D7">
        <w:rPr>
          <w:lang w:val="en-GB"/>
        </w:rPr>
        <w:t xml:space="preserve"> data flow </w:t>
      </w:r>
      <w:r w:rsidR="009434E7" w:rsidRPr="008A62D7">
        <w:rPr>
          <w:lang w:val="en-GB"/>
        </w:rPr>
        <w:t xml:space="preserve">within FOXI </w:t>
      </w:r>
      <w:del w:id="1518" w:author="Dioguardi, Fabio" w:date="2019-01-24T17:10:00Z">
        <w:r w:rsidR="00A70C55" w:rsidRPr="008A62D7" w:rsidDel="00D812EF">
          <w:rPr>
            <w:lang w:val="en-GB"/>
          </w:rPr>
          <w:delText>18.1</w:delText>
        </w:r>
      </w:del>
      <w:ins w:id="1519" w:author="Dioguardi, Fabio" w:date="2019-01-24T17:10:00Z">
        <w:r w:rsidR="00D812EF">
          <w:rPr>
            <w:lang w:val="en-GB"/>
          </w:rPr>
          <w:t>19.0</w:t>
        </w:r>
      </w:ins>
      <w:r w:rsidR="003D4020" w:rsidRPr="008A62D7">
        <w:rPr>
          <w:lang w:val="en-GB"/>
        </w:rPr>
        <w:t xml:space="preserve"> </w:t>
      </w:r>
      <w:r w:rsidR="009434E7" w:rsidRPr="008A62D7">
        <w:rPr>
          <w:lang w:val="en-GB"/>
        </w:rPr>
        <w:t>are</w:t>
      </w:r>
      <w:r w:rsidR="003D4020" w:rsidRPr="008A62D7">
        <w:rPr>
          <w:lang w:val="en-GB"/>
        </w:rPr>
        <w:t xml:space="preserve"> </w:t>
      </w:r>
      <w:r w:rsidR="00193360" w:rsidRPr="008A62D7">
        <w:rPr>
          <w:lang w:val="en-GB"/>
        </w:rPr>
        <w:t xml:space="preserve">illustrated in </w:t>
      </w:r>
      <w:r w:rsidR="004A30DA" w:rsidRPr="008A62D7">
        <w:rPr>
          <w:lang w:val="en-GB"/>
        </w:rPr>
        <w:fldChar w:fldCharType="begin"/>
      </w:r>
      <w:r w:rsidR="004A30DA" w:rsidRPr="008A62D7">
        <w:rPr>
          <w:lang w:val="en-GB"/>
        </w:rPr>
        <w:instrText xml:space="preserve"> REF _Ref482442614 \h </w:instrText>
      </w:r>
      <w:r w:rsidR="004A30DA" w:rsidRPr="008A62D7">
        <w:rPr>
          <w:lang w:val="en-GB"/>
        </w:rPr>
      </w:r>
      <w:r w:rsidR="004A30DA" w:rsidRPr="008A62D7">
        <w:rPr>
          <w:lang w:val="en-GB"/>
        </w:rPr>
        <w:fldChar w:fldCharType="separate"/>
      </w:r>
      <w:r w:rsidR="00DE7C99" w:rsidRPr="008A62D7">
        <w:rPr>
          <w:lang w:val="en-GB"/>
        </w:rPr>
        <w:t xml:space="preserve">Figure </w:t>
      </w:r>
      <w:r w:rsidR="00DE7C99" w:rsidRPr="008A62D7">
        <w:rPr>
          <w:noProof/>
          <w:lang w:val="en-GB"/>
        </w:rPr>
        <w:t>35</w:t>
      </w:r>
      <w:r w:rsidR="004A30DA" w:rsidRPr="008A62D7">
        <w:rPr>
          <w:lang w:val="en-GB"/>
        </w:rPr>
        <w:fldChar w:fldCharType="end"/>
      </w:r>
      <w:r w:rsidR="00193360" w:rsidRPr="008A62D7">
        <w:rPr>
          <w:lang w:val="en-GB"/>
        </w:rPr>
        <w:t xml:space="preserve">. A detailed flow chart can be found </w:t>
      </w:r>
      <w:r w:rsidR="008C13AB" w:rsidRPr="008A62D7">
        <w:rPr>
          <w:lang w:val="en-GB"/>
        </w:rPr>
        <w:t xml:space="preserve">in Appendix </w:t>
      </w:r>
      <w:r w:rsidR="0041172B" w:rsidRPr="008A62D7">
        <w:rPr>
          <w:lang w:val="en-GB"/>
        </w:rPr>
        <w:t>B</w:t>
      </w:r>
      <w:r w:rsidR="008C13AB" w:rsidRPr="008A62D7">
        <w:rPr>
          <w:lang w:val="en-GB"/>
        </w:rPr>
        <w:t>.</w:t>
      </w:r>
    </w:p>
    <w:p w14:paraId="111DF2E2" w14:textId="3CAE4834" w:rsidR="00C7466B" w:rsidRPr="008A62D7" w:rsidRDefault="009434E7" w:rsidP="00C7466B">
      <w:pPr>
        <w:rPr>
          <w:lang w:val="en-GB"/>
        </w:rPr>
      </w:pPr>
      <w:r w:rsidRPr="008A62D7">
        <w:rPr>
          <w:lang w:val="en-GB"/>
        </w:rPr>
        <w:t xml:space="preserve"> </w:t>
      </w:r>
    </w:p>
    <w:p w14:paraId="6C530B6A" w14:textId="77777777" w:rsidR="004A30DA" w:rsidRPr="008A62D7" w:rsidRDefault="004A30DA" w:rsidP="004A30DA">
      <w:pPr>
        <w:keepNext/>
        <w:rPr>
          <w:lang w:val="en-GB"/>
        </w:rPr>
      </w:pPr>
    </w:p>
    <w:p w14:paraId="105F37DB" w14:textId="1EA0A0F5" w:rsidR="00193360" w:rsidRPr="008A62D7" w:rsidRDefault="004A30DA" w:rsidP="004A30DA">
      <w:pPr>
        <w:pStyle w:val="Caption"/>
        <w:rPr>
          <w:lang w:val="en-GB"/>
        </w:rPr>
      </w:pPr>
      <w:bookmarkStart w:id="1520" w:name="_Ref482442614"/>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521" w:author="Dioguardi, Fabio" w:date="2018-11-07T13:54:00Z">
        <w:r w:rsidR="00F35802">
          <w:rPr>
            <w:noProof/>
            <w:lang w:val="en-GB"/>
          </w:rPr>
          <w:t>38</w:t>
        </w:r>
      </w:ins>
      <w:del w:id="1522" w:author="Dioguardi, Fabio" w:date="2018-11-07T10:11:00Z">
        <w:r w:rsidR="00DE7C99" w:rsidRPr="008A62D7" w:rsidDel="00A3487B">
          <w:rPr>
            <w:noProof/>
            <w:lang w:val="en-GB"/>
          </w:rPr>
          <w:delText>35</w:delText>
        </w:r>
      </w:del>
      <w:r w:rsidRPr="008A62D7">
        <w:rPr>
          <w:lang w:val="en-GB"/>
        </w:rPr>
        <w:fldChar w:fldCharType="end"/>
      </w:r>
      <w:bookmarkEnd w:id="1520"/>
      <w:r w:rsidRPr="008A62D7">
        <w:rPr>
          <w:lang w:val="en-GB"/>
        </w:rPr>
        <w:t>: Flow chart illustrating the main data processing steps of FOXI. After being initialized, the program iterates a loop (step 2 – step 10) every 5 minutes.</w:t>
      </w:r>
    </w:p>
    <w:p w14:paraId="07890DA2" w14:textId="7067FBA4" w:rsidR="00B62E86" w:rsidRPr="008A62D7" w:rsidRDefault="00193360" w:rsidP="00C7466B">
      <w:pPr>
        <w:rPr>
          <w:lang w:val="en-GB"/>
        </w:rPr>
      </w:pPr>
      <w:r w:rsidRPr="008A62D7">
        <w:rPr>
          <w:lang w:val="en-GB"/>
        </w:rPr>
        <w:t>T</w:t>
      </w:r>
      <w:r w:rsidR="00B62E86" w:rsidRPr="008A62D7">
        <w:rPr>
          <w:lang w:val="en-GB"/>
        </w:rPr>
        <w:t xml:space="preserve">he following sections </w:t>
      </w:r>
      <w:r w:rsidR="00BC75AC" w:rsidRPr="008A62D7">
        <w:rPr>
          <w:lang w:val="en-GB"/>
        </w:rPr>
        <w:t>detail each of</w:t>
      </w:r>
      <w:r w:rsidR="00B62E86" w:rsidRPr="008A62D7">
        <w:rPr>
          <w:lang w:val="en-GB"/>
        </w:rPr>
        <w:t xml:space="preserve"> the procedures indicated </w:t>
      </w:r>
      <w:r w:rsidR="00BC75AC" w:rsidRPr="008A62D7">
        <w:rPr>
          <w:lang w:val="en-GB"/>
        </w:rPr>
        <w:t>in</w:t>
      </w:r>
      <w:r w:rsidR="00B62E86" w:rsidRPr="008A62D7">
        <w:rPr>
          <w:lang w:val="en-GB"/>
        </w:rPr>
        <w:t xml:space="preserve"> </w:t>
      </w:r>
      <w:r w:rsidR="004A30DA" w:rsidRPr="008A62D7">
        <w:rPr>
          <w:lang w:val="en-GB"/>
        </w:rPr>
        <w:fldChar w:fldCharType="begin"/>
      </w:r>
      <w:r w:rsidR="004A30DA" w:rsidRPr="008A62D7">
        <w:rPr>
          <w:lang w:val="en-GB"/>
        </w:rPr>
        <w:instrText xml:space="preserve"> REF _Ref482442614 \h </w:instrText>
      </w:r>
      <w:r w:rsidR="004A30DA" w:rsidRPr="008A62D7">
        <w:rPr>
          <w:lang w:val="en-GB"/>
        </w:rPr>
      </w:r>
      <w:r w:rsidR="004A30DA" w:rsidRPr="008A62D7">
        <w:rPr>
          <w:lang w:val="en-GB"/>
        </w:rPr>
        <w:fldChar w:fldCharType="separate"/>
      </w:r>
      <w:r w:rsidR="00DE7C99" w:rsidRPr="008A62D7">
        <w:rPr>
          <w:lang w:val="en-GB"/>
        </w:rPr>
        <w:t xml:space="preserve">Figure </w:t>
      </w:r>
      <w:r w:rsidR="00DE7C99" w:rsidRPr="008A62D7">
        <w:rPr>
          <w:noProof/>
          <w:lang w:val="en-GB"/>
        </w:rPr>
        <w:t>35</w:t>
      </w:r>
      <w:r w:rsidR="004A30DA" w:rsidRPr="008A62D7">
        <w:rPr>
          <w:lang w:val="en-GB"/>
        </w:rPr>
        <w:fldChar w:fldCharType="end"/>
      </w:r>
      <w:r w:rsidR="00B62E86" w:rsidRPr="008A62D7">
        <w:rPr>
          <w:lang w:val="en-GB"/>
        </w:rPr>
        <w:t>.</w:t>
      </w:r>
    </w:p>
    <w:p w14:paraId="0107B09F" w14:textId="77777777" w:rsidR="00B62E86" w:rsidRPr="008A62D7" w:rsidRDefault="00B62E86" w:rsidP="00C7466B">
      <w:pPr>
        <w:rPr>
          <w:lang w:val="en-GB"/>
        </w:rPr>
      </w:pPr>
    </w:p>
    <w:p w14:paraId="1B639A98" w14:textId="6C3FCA50" w:rsidR="008C13AB" w:rsidRPr="008A62D7" w:rsidRDefault="00B62E86" w:rsidP="0010418F">
      <w:pPr>
        <w:pStyle w:val="Heading2"/>
        <w:rPr>
          <w:rFonts w:ascii="Scala" w:hAnsi="Scala"/>
          <w:lang w:val="en-GB"/>
        </w:rPr>
      </w:pPr>
      <w:bookmarkStart w:id="1523" w:name="_Toc536110908"/>
      <w:r w:rsidRPr="008A62D7">
        <w:rPr>
          <w:lang w:val="en-GB"/>
        </w:rPr>
        <w:t>Step 1: Initializing the Program</w:t>
      </w:r>
      <w:bookmarkEnd w:id="1523"/>
      <w:r w:rsidRPr="008A62D7">
        <w:rPr>
          <w:lang w:val="en-GB"/>
        </w:rPr>
        <w:t xml:space="preserve"> </w:t>
      </w:r>
    </w:p>
    <w:p w14:paraId="3F800DAC" w14:textId="77777777" w:rsidR="00B62E86" w:rsidRPr="008A62D7" w:rsidRDefault="00B62E86" w:rsidP="009061AE">
      <w:pPr>
        <w:rPr>
          <w:rFonts w:asciiTheme="minorHAnsi" w:hAnsiTheme="minorHAnsi"/>
          <w:lang w:val="en-GB"/>
        </w:rPr>
      </w:pPr>
    </w:p>
    <w:p w14:paraId="587AC710" w14:textId="74B9D42C" w:rsidR="00750DA5" w:rsidRPr="008A62D7" w:rsidRDefault="00750DA5" w:rsidP="00750DA5">
      <w:pPr>
        <w:rPr>
          <w:lang w:val="en-GB"/>
        </w:rPr>
      </w:pPr>
      <w:r w:rsidRPr="008A62D7">
        <w:rPr>
          <w:lang w:val="en-GB"/>
        </w:rPr>
        <w:t xml:space="preserve">After starting FOXI, </w:t>
      </w:r>
      <w:r w:rsidR="00BC75AC" w:rsidRPr="008A62D7">
        <w:rPr>
          <w:lang w:val="en-GB"/>
        </w:rPr>
        <w:t xml:space="preserve">a window </w:t>
      </w:r>
      <w:r w:rsidRPr="008A62D7">
        <w:rPr>
          <w:lang w:val="en-GB"/>
        </w:rPr>
        <w:t xml:space="preserve">which requests the input data </w:t>
      </w:r>
      <w:r w:rsidR="00BC75AC" w:rsidRPr="008A62D7">
        <w:rPr>
          <w:lang w:val="en-GB"/>
        </w:rPr>
        <w:t>is displayed to the operator</w:t>
      </w:r>
      <w:r w:rsidRPr="008A62D7">
        <w:rPr>
          <w:lang w:val="en-GB"/>
        </w:rPr>
        <w:t xml:space="preserve"> (see </w:t>
      </w:r>
      <w:r w:rsidR="004A30DA" w:rsidRPr="008A62D7">
        <w:rPr>
          <w:lang w:val="en-GB"/>
        </w:rPr>
        <w:fldChar w:fldCharType="begin"/>
      </w:r>
      <w:r w:rsidR="004A30DA" w:rsidRPr="008A62D7">
        <w:rPr>
          <w:lang w:val="en-GB"/>
        </w:rPr>
        <w:instrText xml:space="preserve"> REF _Ref482442848 \h </w:instrText>
      </w:r>
      <w:r w:rsidR="004A30DA" w:rsidRPr="008A62D7">
        <w:rPr>
          <w:lang w:val="en-GB"/>
        </w:rPr>
      </w:r>
      <w:r w:rsidR="004A30DA" w:rsidRPr="008A62D7">
        <w:rPr>
          <w:lang w:val="en-GB"/>
        </w:rPr>
        <w:fldChar w:fldCharType="separate"/>
      </w:r>
      <w:r w:rsidR="00DE7C99" w:rsidRPr="008A62D7">
        <w:rPr>
          <w:lang w:val="en-GB"/>
        </w:rPr>
        <w:t xml:space="preserve">Figure </w:t>
      </w:r>
      <w:r w:rsidR="00DE7C99" w:rsidRPr="008A62D7">
        <w:rPr>
          <w:noProof/>
          <w:lang w:val="en-GB"/>
        </w:rPr>
        <w:t>36</w:t>
      </w:r>
      <w:r w:rsidR="004A30DA" w:rsidRPr="008A62D7">
        <w:rPr>
          <w:lang w:val="en-GB"/>
        </w:rPr>
        <w:fldChar w:fldCharType="end"/>
      </w:r>
      <w:r w:rsidRPr="008A62D7">
        <w:rPr>
          <w:lang w:val="en-GB"/>
        </w:rPr>
        <w:t>)</w:t>
      </w:r>
      <w:r w:rsidR="00BC75AC" w:rsidRPr="008A62D7">
        <w:rPr>
          <w:lang w:val="en-GB"/>
        </w:rPr>
        <w:t>.</w:t>
      </w:r>
      <w:r w:rsidR="004A30DA" w:rsidRPr="008A62D7">
        <w:rPr>
          <w:lang w:val="en-GB"/>
        </w:rPr>
        <w:t xml:space="preserve"> </w:t>
      </w:r>
      <w:r w:rsidR="00BC75AC" w:rsidRPr="008A62D7">
        <w:rPr>
          <w:lang w:val="en-GB"/>
        </w:rPr>
        <w:t>The following settings are required.</w:t>
      </w:r>
    </w:p>
    <w:p w14:paraId="79339D01" w14:textId="77777777" w:rsidR="00750DA5" w:rsidRPr="008A62D7" w:rsidRDefault="00750DA5" w:rsidP="00750DA5">
      <w:pPr>
        <w:rPr>
          <w:lang w:val="en-GB"/>
        </w:rPr>
      </w:pPr>
    </w:p>
    <w:p w14:paraId="03C0B109" w14:textId="77777777" w:rsidR="004A30DA" w:rsidRPr="008A62D7" w:rsidRDefault="004A30DA" w:rsidP="004A30DA">
      <w:pPr>
        <w:keepNext/>
        <w:jc w:val="center"/>
        <w:rPr>
          <w:lang w:val="en-GB"/>
        </w:rPr>
      </w:pPr>
    </w:p>
    <w:p w14:paraId="146DAB48" w14:textId="15159FF4" w:rsidR="00750DA5" w:rsidRPr="008A62D7" w:rsidRDefault="004A30DA" w:rsidP="004A30DA">
      <w:pPr>
        <w:pStyle w:val="Caption"/>
        <w:jc w:val="center"/>
        <w:rPr>
          <w:lang w:val="en-GB"/>
        </w:rPr>
      </w:pPr>
      <w:bookmarkStart w:id="1524" w:name="_Ref482442848"/>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525" w:author="Dioguardi, Fabio" w:date="2018-11-07T13:54:00Z">
        <w:r w:rsidR="00F35802">
          <w:rPr>
            <w:noProof/>
            <w:lang w:val="en-GB"/>
          </w:rPr>
          <w:t>40</w:t>
        </w:r>
      </w:ins>
      <w:del w:id="1526" w:author="Dioguardi, Fabio" w:date="2018-11-07T10:11:00Z">
        <w:r w:rsidR="00DE7C99" w:rsidRPr="008A62D7" w:rsidDel="00A3487B">
          <w:rPr>
            <w:noProof/>
            <w:lang w:val="en-GB"/>
          </w:rPr>
          <w:delText>36</w:delText>
        </w:r>
      </w:del>
      <w:r w:rsidRPr="008A62D7">
        <w:rPr>
          <w:lang w:val="en-GB"/>
        </w:rPr>
        <w:fldChar w:fldCharType="end"/>
      </w:r>
      <w:bookmarkEnd w:id="1524"/>
      <w:r w:rsidRPr="008A62D7">
        <w:rPr>
          <w:lang w:val="en-GB"/>
        </w:rPr>
        <w:t>: Start window of FOXI</w:t>
      </w:r>
    </w:p>
    <w:p w14:paraId="4C1B3AA8" w14:textId="74CBC9B1" w:rsidR="00750DA5" w:rsidRPr="008A62D7" w:rsidRDefault="00750DA5" w:rsidP="00750DA5">
      <w:pPr>
        <w:rPr>
          <w:lang w:val="en-GB"/>
        </w:rPr>
      </w:pPr>
      <w:r w:rsidRPr="008A62D7">
        <w:rPr>
          <w:u w:val="single"/>
          <w:lang w:val="en-GB"/>
        </w:rPr>
        <w:t>“Output file”</w:t>
      </w:r>
      <w:r w:rsidRPr="008A62D7">
        <w:rPr>
          <w:lang w:val="en-GB"/>
        </w:rPr>
        <w:t>: In this entry field, the operator specifies the name</w:t>
      </w:r>
      <w:r w:rsidR="00236C74" w:rsidRPr="008A62D7">
        <w:rPr>
          <w:lang w:val="en-GB"/>
        </w:rPr>
        <w:t xml:space="preserve"> of the output file</w:t>
      </w:r>
      <w:r w:rsidRPr="008A62D7">
        <w:rPr>
          <w:lang w:val="en-GB"/>
        </w:rPr>
        <w:t>. This identifier will be inherited in all output files. For example, if the output</w:t>
      </w:r>
      <w:r w:rsidR="00BC75AC" w:rsidRPr="008A62D7">
        <w:rPr>
          <w:lang w:val="en-GB"/>
        </w:rPr>
        <w:t xml:space="preserve"> file </w:t>
      </w:r>
      <w:r w:rsidRPr="008A62D7">
        <w:rPr>
          <w:lang w:val="en-GB"/>
        </w:rPr>
        <w:t xml:space="preserve">for the event is chosen to be “katla16” the </w:t>
      </w:r>
      <w:r w:rsidR="00D72A12" w:rsidRPr="008A62D7">
        <w:rPr>
          <w:lang w:val="en-GB"/>
        </w:rPr>
        <w:t>plot</w:t>
      </w:r>
      <w:r w:rsidRPr="008A62D7">
        <w:rPr>
          <w:lang w:val="en-GB"/>
        </w:rPr>
        <w:t xml:space="preserve"> for the </w:t>
      </w:r>
      <w:r w:rsidR="00D72A12" w:rsidRPr="008A62D7">
        <w:rPr>
          <w:lang w:val="en-GB"/>
        </w:rPr>
        <w:t>FMER</w:t>
      </w:r>
      <w:r w:rsidRPr="008A62D7">
        <w:rPr>
          <w:lang w:val="en-GB"/>
        </w:rPr>
        <w:t xml:space="preserve"> will be saved under the name “</w:t>
      </w:r>
      <w:r w:rsidRPr="008A62D7">
        <w:rPr>
          <w:i/>
          <w:lang w:val="en-GB"/>
        </w:rPr>
        <w:t>katla16_</w:t>
      </w:r>
      <w:r w:rsidR="00D72A12" w:rsidRPr="008A62D7">
        <w:rPr>
          <w:i/>
          <w:lang w:val="en-GB"/>
        </w:rPr>
        <w:t>F</w:t>
      </w:r>
      <w:r w:rsidRPr="008A62D7">
        <w:rPr>
          <w:i/>
          <w:lang w:val="en-GB"/>
        </w:rPr>
        <w:t>MER_plot.png</w:t>
      </w:r>
      <w:r w:rsidR="00D72A12" w:rsidRPr="008A62D7">
        <w:rPr>
          <w:lang w:val="en-GB"/>
        </w:rPr>
        <w:t xml:space="preserve">” (see Table </w:t>
      </w:r>
      <w:r w:rsidRPr="008A62D7">
        <w:rPr>
          <w:lang w:val="en-GB"/>
        </w:rPr>
        <w:t>2).</w:t>
      </w:r>
    </w:p>
    <w:p w14:paraId="4A166703" w14:textId="48C37A6E" w:rsidR="00750DA5" w:rsidRPr="008A62D7" w:rsidRDefault="00BC75AC" w:rsidP="009061AE">
      <w:pPr>
        <w:rPr>
          <w:lang w:val="en-GB"/>
        </w:rPr>
      </w:pPr>
      <w:r w:rsidRPr="008A62D7">
        <w:rPr>
          <w:lang w:val="en-GB"/>
        </w:rPr>
        <w:t>Note</w:t>
      </w:r>
      <w:r w:rsidR="00750DA5" w:rsidRPr="008A62D7">
        <w:rPr>
          <w:lang w:val="en-GB"/>
        </w:rPr>
        <w:t xml:space="preserve"> that if a file name is selected that was already used before within the same working folder, FOXI will </w:t>
      </w:r>
      <w:r w:rsidR="00750DA5" w:rsidRPr="008A62D7">
        <w:rPr>
          <w:b/>
          <w:lang w:val="en-GB"/>
        </w:rPr>
        <w:t>not</w:t>
      </w:r>
      <w:r w:rsidR="00750DA5" w:rsidRPr="008A62D7">
        <w:rPr>
          <w:lang w:val="en-GB"/>
        </w:rPr>
        <w:t xml:space="preserve"> overwrite the files, but will </w:t>
      </w:r>
      <w:r w:rsidRPr="008A62D7">
        <w:rPr>
          <w:lang w:val="en-GB"/>
        </w:rPr>
        <w:t xml:space="preserve">append </w:t>
      </w:r>
      <w:r w:rsidR="00750DA5" w:rsidRPr="008A62D7">
        <w:rPr>
          <w:lang w:val="en-GB"/>
        </w:rPr>
        <w:t>new output data to the existing ones. This feature allows the operator to continue interrupted operations (e.g. if FOXI is unwillingly aborted) without losing already processed information.</w:t>
      </w:r>
    </w:p>
    <w:p w14:paraId="165EB610" w14:textId="753B1881" w:rsidR="00750DA5" w:rsidRPr="008A62D7" w:rsidRDefault="00750DA5" w:rsidP="009061AE">
      <w:pPr>
        <w:rPr>
          <w:lang w:val="en-GB"/>
        </w:rPr>
      </w:pPr>
      <w:r w:rsidRPr="008A62D7">
        <w:rPr>
          <w:lang w:val="en-GB"/>
        </w:rPr>
        <w:t>If no output name is selected, “</w:t>
      </w:r>
      <w:r w:rsidRPr="008A62D7">
        <w:rPr>
          <w:i/>
          <w:lang w:val="en-GB"/>
        </w:rPr>
        <w:t>default_fox</w:t>
      </w:r>
      <w:r w:rsidRPr="008A62D7">
        <w:rPr>
          <w:lang w:val="en-GB"/>
        </w:rPr>
        <w:t>” is assigned</w:t>
      </w:r>
      <w:r w:rsidR="00CF4980" w:rsidRPr="008A62D7">
        <w:rPr>
          <w:lang w:val="en-GB"/>
        </w:rPr>
        <w:t xml:space="preserve"> by default</w:t>
      </w:r>
      <w:r w:rsidRPr="008A62D7">
        <w:rPr>
          <w:lang w:val="en-GB"/>
        </w:rPr>
        <w:t>.</w:t>
      </w:r>
    </w:p>
    <w:p w14:paraId="13F5782E" w14:textId="63DAD72C" w:rsidR="008A17E9" w:rsidRPr="008A62D7" w:rsidRDefault="008A17E9" w:rsidP="008A17E9">
      <w:pPr>
        <w:rPr>
          <w:lang w:val="en-GB"/>
        </w:rPr>
      </w:pPr>
    </w:p>
    <w:p w14:paraId="511C345C" w14:textId="4DCDE47A" w:rsidR="009061AE" w:rsidRPr="008A62D7" w:rsidRDefault="008A17E9" w:rsidP="009061AE">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r w:rsidR="009061AE" w:rsidRPr="008A62D7">
        <w:rPr>
          <w:lang w:val="en-GB"/>
        </w:rPr>
        <w:t xml:space="preserve">Check the working directory before initializing FOXI. Make sure that you do not use an identical name to a previous </w:t>
      </w:r>
      <w:r w:rsidR="00DF5054" w:rsidRPr="008A62D7">
        <w:rPr>
          <w:lang w:val="en-GB"/>
        </w:rPr>
        <w:t>event</w:t>
      </w:r>
      <w:r w:rsidR="009061AE" w:rsidRPr="008A62D7">
        <w:rPr>
          <w:lang w:val="en-GB"/>
        </w:rPr>
        <w:t xml:space="preserve">, unless you want to continue </w:t>
      </w:r>
      <w:r w:rsidR="00DF5054" w:rsidRPr="008A62D7">
        <w:rPr>
          <w:lang w:val="en-GB"/>
        </w:rPr>
        <w:t>to monitor</w:t>
      </w:r>
      <w:r w:rsidR="00750DA5" w:rsidRPr="008A62D7">
        <w:rPr>
          <w:lang w:val="en-GB"/>
        </w:rPr>
        <w:t xml:space="preserve"> </w:t>
      </w:r>
      <w:r w:rsidR="00DF5054" w:rsidRPr="008A62D7">
        <w:rPr>
          <w:lang w:val="en-GB"/>
        </w:rPr>
        <w:t>it</w:t>
      </w:r>
      <w:r w:rsidR="009061AE" w:rsidRPr="008A62D7">
        <w:rPr>
          <w:lang w:val="en-GB"/>
        </w:rPr>
        <w:t>.</w:t>
      </w:r>
    </w:p>
    <w:p w14:paraId="7285FA95" w14:textId="421184F0" w:rsidR="008A17E9" w:rsidRPr="008A62D7" w:rsidRDefault="009061AE" w:rsidP="008A17E9">
      <w:pPr>
        <w:rPr>
          <w:lang w:val="en-GB"/>
        </w:rPr>
      </w:pPr>
      <w:r w:rsidRPr="008A62D7">
        <w:rPr>
          <w:lang w:val="en-GB"/>
        </w:rPr>
        <w:t xml:space="preserve"> </w:t>
      </w:r>
    </w:p>
    <w:p w14:paraId="19DF111A" w14:textId="77777777" w:rsidR="00750DA5" w:rsidRPr="008A62D7" w:rsidRDefault="00750DA5" w:rsidP="008A17E9">
      <w:pPr>
        <w:rPr>
          <w:lang w:val="en-GB"/>
        </w:rPr>
      </w:pPr>
    </w:p>
    <w:p w14:paraId="57FBDD81" w14:textId="430320D6" w:rsidR="00750DA5" w:rsidRPr="008A62D7" w:rsidRDefault="00750DA5" w:rsidP="00750DA5">
      <w:pPr>
        <w:rPr>
          <w:lang w:val="en-GB"/>
        </w:rPr>
      </w:pPr>
      <w:r w:rsidRPr="008A62D7">
        <w:rPr>
          <w:b/>
          <w:u w:val="single"/>
          <w:lang w:val="en-GB"/>
        </w:rPr>
        <w:t>“Start of eruption”</w:t>
      </w:r>
      <w:r w:rsidRPr="008A62D7">
        <w:rPr>
          <w:lang w:val="en-GB"/>
        </w:rPr>
        <w:t>: year, day, month, hour and minute of the start of eruption have to be specified</w:t>
      </w:r>
      <w:r w:rsidR="00CF4980" w:rsidRPr="008A62D7">
        <w:rPr>
          <w:lang w:val="en-GB"/>
        </w:rPr>
        <w:t xml:space="preserve">. By default, the fields display the current time and date. Since this data defines the origin of time axis, it is </w:t>
      </w:r>
      <w:r w:rsidR="00BC75AC" w:rsidRPr="008A62D7">
        <w:rPr>
          <w:lang w:val="en-GB"/>
        </w:rPr>
        <w:t xml:space="preserve">strongly </w:t>
      </w:r>
      <w:r w:rsidR="00CF4980" w:rsidRPr="008A62D7">
        <w:rPr>
          <w:lang w:val="en-GB"/>
        </w:rPr>
        <w:t xml:space="preserve">recommended </w:t>
      </w:r>
      <w:r w:rsidR="00BC75AC" w:rsidRPr="008A62D7">
        <w:rPr>
          <w:lang w:val="en-GB"/>
        </w:rPr>
        <w:t>that the</w:t>
      </w:r>
      <w:r w:rsidR="00CF4980" w:rsidRPr="008A62D7">
        <w:rPr>
          <w:lang w:val="en-GB"/>
        </w:rPr>
        <w:t xml:space="preserve"> same start time and date</w:t>
      </w:r>
      <w:r w:rsidR="00BC75AC" w:rsidRPr="008A62D7">
        <w:rPr>
          <w:lang w:val="en-GB"/>
        </w:rPr>
        <w:t xml:space="preserve"> are used</w:t>
      </w:r>
      <w:r w:rsidR="00CF4980" w:rsidRPr="008A62D7">
        <w:rPr>
          <w:lang w:val="en-GB"/>
        </w:rPr>
        <w:t xml:space="preserve"> for identical events. This applies particularly for cases when resuming the monitoring after an interruption of FOXI runs.</w:t>
      </w:r>
    </w:p>
    <w:p w14:paraId="2D22728A" w14:textId="77777777" w:rsidR="00CF4980" w:rsidRPr="008A62D7" w:rsidRDefault="00CF4980" w:rsidP="00750DA5">
      <w:pPr>
        <w:rPr>
          <w:lang w:val="en-GB"/>
        </w:rPr>
      </w:pPr>
    </w:p>
    <w:p w14:paraId="17A3077B" w14:textId="6A0F7A0C" w:rsidR="00B34377" w:rsidRPr="008A62D7" w:rsidRDefault="00CF4980" w:rsidP="00B34377">
      <w:pPr>
        <w:rPr>
          <w:lang w:val="en-GB"/>
        </w:rPr>
      </w:pPr>
      <w:r w:rsidRPr="008A62D7">
        <w:rPr>
          <w:b/>
          <w:u w:val="single"/>
          <w:lang w:val="en-GB"/>
        </w:rPr>
        <w:t>“Initiate!”</w:t>
      </w:r>
      <w:r w:rsidRPr="008A62D7">
        <w:rPr>
          <w:lang w:val="en-GB"/>
        </w:rPr>
        <w:t xml:space="preserve">: When pressing this button, the parameters are adopted from the entry fields. </w:t>
      </w:r>
      <w:r w:rsidR="00B34377" w:rsidRPr="008A62D7">
        <w:rPr>
          <w:lang w:val="en-GB"/>
        </w:rPr>
        <w:t>The program returns</w:t>
      </w:r>
      <w:r w:rsidR="00BC75AC" w:rsidRPr="008A62D7">
        <w:rPr>
          <w:lang w:val="en-GB"/>
        </w:rPr>
        <w:t xml:space="preserve"> the message</w:t>
      </w:r>
      <w:r w:rsidR="00B34377" w:rsidRPr="008A62D7">
        <w:rPr>
          <w:lang w:val="en-GB"/>
        </w:rPr>
        <w:t xml:space="preserve"> </w:t>
      </w:r>
    </w:p>
    <w:p w14:paraId="332C629C" w14:textId="76C5C2BA" w:rsidR="00B34377" w:rsidRPr="008A62D7" w:rsidRDefault="00B34377" w:rsidP="00AB317B">
      <w:pPr>
        <w:ind w:left="2160" w:firstLine="720"/>
        <w:rPr>
          <w:rFonts w:ascii="Courier New" w:hAnsi="Courier New" w:cs="Courier New"/>
          <w:color w:val="006600"/>
          <w:sz w:val="20"/>
          <w:szCs w:val="20"/>
          <w:lang w:val="en-GB"/>
        </w:rPr>
      </w:pPr>
      <w:r w:rsidRPr="008A62D7">
        <w:rPr>
          <w:rFonts w:ascii="Courier New" w:hAnsi="Courier New" w:cs="Courier New"/>
          <w:color w:val="006600"/>
          <w:sz w:val="20"/>
          <w:szCs w:val="20"/>
          <w:lang w:val="en-GB"/>
        </w:rPr>
        <w:t>time since eruption: 34min</w:t>
      </w:r>
    </w:p>
    <w:p w14:paraId="48CFCE84" w14:textId="77777777" w:rsidR="00B34377" w:rsidRPr="008A62D7" w:rsidRDefault="00B34377" w:rsidP="00AB317B">
      <w:pPr>
        <w:ind w:left="2160" w:firstLine="720"/>
        <w:rPr>
          <w:rFonts w:ascii="Courier New" w:hAnsi="Courier New" w:cs="Courier New"/>
          <w:color w:val="006600"/>
          <w:sz w:val="20"/>
          <w:szCs w:val="20"/>
          <w:lang w:val="en-GB"/>
        </w:rPr>
      </w:pPr>
      <w:r w:rsidRPr="008A62D7">
        <w:rPr>
          <w:rFonts w:ascii="Courier New" w:hAnsi="Courier New" w:cs="Courier New"/>
          <w:color w:val="006600"/>
          <w:sz w:val="20"/>
          <w:szCs w:val="20"/>
          <w:lang w:val="en-GB"/>
        </w:rPr>
        <w:t>Configuration completed!</w:t>
      </w:r>
    </w:p>
    <w:p w14:paraId="6916F121" w14:textId="6732819B" w:rsidR="00B34377" w:rsidRPr="008A62D7" w:rsidRDefault="00B34377" w:rsidP="00AB317B">
      <w:pPr>
        <w:ind w:left="2160" w:firstLine="720"/>
        <w:rPr>
          <w:rFonts w:ascii="Courier New" w:hAnsi="Courier New" w:cs="Courier New"/>
          <w:color w:val="006600"/>
          <w:sz w:val="20"/>
          <w:szCs w:val="20"/>
          <w:lang w:val="en-GB"/>
        </w:rPr>
      </w:pPr>
      <w:r w:rsidRPr="008A62D7">
        <w:rPr>
          <w:rFonts w:ascii="Courier New" w:hAnsi="Courier New" w:cs="Courier New"/>
          <w:color w:val="006600"/>
          <w:sz w:val="20"/>
          <w:szCs w:val="20"/>
          <w:lang w:val="en-GB"/>
        </w:rPr>
        <w:t>Waiting for Initiation</w:t>
      </w:r>
    </w:p>
    <w:p w14:paraId="0466803C" w14:textId="1E4C39DF" w:rsidR="00AB317B" w:rsidRPr="008A62D7" w:rsidRDefault="00BC75AC" w:rsidP="00AB317B">
      <w:pPr>
        <w:rPr>
          <w:rFonts w:ascii="Courier New" w:hAnsi="Courier New" w:cs="Courier New"/>
          <w:color w:val="000000" w:themeColor="text1"/>
          <w:sz w:val="20"/>
          <w:szCs w:val="20"/>
          <w:lang w:val="en-GB"/>
        </w:rPr>
      </w:pPr>
      <w:r w:rsidRPr="008A62D7">
        <w:rPr>
          <w:lang w:val="en-GB"/>
        </w:rPr>
        <w:t xml:space="preserve">with </w:t>
      </w:r>
      <w:r w:rsidR="00AB317B" w:rsidRPr="008A62D7">
        <w:rPr>
          <w:lang w:val="en-GB"/>
        </w:rPr>
        <w:t>the first line show</w:t>
      </w:r>
      <w:r w:rsidRPr="008A62D7">
        <w:rPr>
          <w:lang w:val="en-GB"/>
        </w:rPr>
        <w:t>ing</w:t>
      </w:r>
      <w:r w:rsidR="00AB317B" w:rsidRPr="008A62D7">
        <w:rPr>
          <w:lang w:val="en-GB"/>
        </w:rPr>
        <w:t xml:space="preserve"> </w:t>
      </w:r>
      <w:r w:rsidRPr="008A62D7">
        <w:rPr>
          <w:lang w:val="en-GB"/>
        </w:rPr>
        <w:t>elapsed time (in</w:t>
      </w:r>
      <w:r w:rsidR="00AB317B" w:rsidRPr="008A62D7">
        <w:rPr>
          <w:lang w:val="en-GB"/>
        </w:rPr>
        <w:t xml:space="preserve"> minutes</w:t>
      </w:r>
      <w:r w:rsidRPr="008A62D7">
        <w:rPr>
          <w:lang w:val="en-GB"/>
        </w:rPr>
        <w:t>)</w:t>
      </w:r>
      <w:r w:rsidR="00AB317B" w:rsidRPr="008A62D7">
        <w:rPr>
          <w:lang w:val="en-GB"/>
        </w:rPr>
        <w:t xml:space="preserve"> since the onset of</w:t>
      </w:r>
      <w:r w:rsidRPr="008A62D7">
        <w:rPr>
          <w:lang w:val="en-GB"/>
        </w:rPr>
        <w:t xml:space="preserve"> the</w:t>
      </w:r>
      <w:r w:rsidR="00AB317B" w:rsidRPr="008A62D7">
        <w:rPr>
          <w:lang w:val="en-GB"/>
        </w:rPr>
        <w:t xml:space="preserve"> eruption.</w:t>
      </w:r>
    </w:p>
    <w:p w14:paraId="1D90E769" w14:textId="6B1662FD" w:rsidR="00CF4980" w:rsidRPr="008A62D7" w:rsidRDefault="00B34377" w:rsidP="00750DA5">
      <w:pPr>
        <w:rPr>
          <w:lang w:val="en-GB"/>
        </w:rPr>
      </w:pPr>
      <w:r w:rsidRPr="008A62D7">
        <w:rPr>
          <w:lang w:val="en-GB"/>
        </w:rPr>
        <w:t xml:space="preserve">It </w:t>
      </w:r>
      <w:r w:rsidR="00AB317B" w:rsidRPr="008A62D7">
        <w:rPr>
          <w:lang w:val="en-GB"/>
        </w:rPr>
        <w:t xml:space="preserve">is </w:t>
      </w:r>
      <w:r w:rsidR="00BC75AC" w:rsidRPr="008A62D7">
        <w:rPr>
          <w:lang w:val="en-GB"/>
        </w:rPr>
        <w:t xml:space="preserve">essential </w:t>
      </w:r>
      <w:r w:rsidR="00AB317B" w:rsidRPr="008A62D7">
        <w:rPr>
          <w:lang w:val="en-GB"/>
        </w:rPr>
        <w:t>to</w:t>
      </w:r>
      <w:r w:rsidRPr="008A62D7">
        <w:rPr>
          <w:lang w:val="en-GB"/>
        </w:rPr>
        <w:t xml:space="preserve"> </w:t>
      </w:r>
      <w:r w:rsidR="00BC75AC" w:rsidRPr="008A62D7">
        <w:rPr>
          <w:lang w:val="en-GB"/>
        </w:rPr>
        <w:t>note</w:t>
      </w:r>
      <w:r w:rsidR="00CF4980" w:rsidRPr="008A62D7">
        <w:rPr>
          <w:lang w:val="en-GB"/>
        </w:rPr>
        <w:t xml:space="preserve"> that after pressing the “Initiate</w:t>
      </w:r>
      <w:r w:rsidR="00B14496" w:rsidRPr="008A62D7">
        <w:rPr>
          <w:lang w:val="en-GB"/>
        </w:rPr>
        <w:t>!</w:t>
      </w:r>
      <w:r w:rsidR="00CF4980" w:rsidRPr="008A62D7">
        <w:rPr>
          <w:lang w:val="en-GB"/>
        </w:rPr>
        <w:t>” button, the program still holds until the window is closed</w:t>
      </w:r>
      <w:r w:rsidRPr="008A62D7">
        <w:rPr>
          <w:lang w:val="en-GB"/>
        </w:rPr>
        <w:t>.</w:t>
      </w:r>
    </w:p>
    <w:p w14:paraId="636CF60A" w14:textId="77777777" w:rsidR="00B62E86" w:rsidRPr="008A62D7" w:rsidRDefault="00B62E86">
      <w:pPr>
        <w:rPr>
          <w:lang w:val="en-GB"/>
        </w:rPr>
      </w:pPr>
    </w:p>
    <w:p w14:paraId="19EB3D5E" w14:textId="77777777" w:rsidR="00AB317B" w:rsidRPr="008A62D7" w:rsidRDefault="00CF4980" w:rsidP="00B34377">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r w:rsidR="00B34377" w:rsidRPr="008A62D7">
        <w:rPr>
          <w:lang w:val="en-GB"/>
        </w:rPr>
        <w:t>After initialization,</w:t>
      </w:r>
      <w:r w:rsidR="00AB317B" w:rsidRPr="008A62D7">
        <w:rPr>
          <w:lang w:val="en-GB"/>
        </w:rPr>
        <w:t xml:space="preserve"> FOXI is ready to run,</w:t>
      </w:r>
      <w:r w:rsidR="00B34377" w:rsidRPr="008A62D7">
        <w:rPr>
          <w:lang w:val="en-GB"/>
        </w:rPr>
        <w:t xml:space="preserve"> but still on hold. </w:t>
      </w:r>
    </w:p>
    <w:p w14:paraId="76F89F1D" w14:textId="47177EBC" w:rsidR="00CF4980" w:rsidRPr="008A62D7" w:rsidRDefault="00B34377" w:rsidP="00B34377">
      <w:pPr>
        <w:pBdr>
          <w:top w:val="single" w:sz="4" w:space="1" w:color="auto"/>
          <w:left w:val="single" w:sz="4" w:space="4" w:color="auto"/>
          <w:bottom w:val="single" w:sz="4" w:space="1" w:color="auto"/>
          <w:right w:val="single" w:sz="4" w:space="4" w:color="auto"/>
        </w:pBdr>
        <w:rPr>
          <w:lang w:val="en-GB"/>
        </w:rPr>
      </w:pPr>
      <w:r w:rsidRPr="008A62D7">
        <w:rPr>
          <w:lang w:val="en-GB"/>
        </w:rPr>
        <w:t>To launch the monitoring procedures</w:t>
      </w:r>
      <w:r w:rsidR="00AB317B" w:rsidRPr="008A62D7">
        <w:rPr>
          <w:lang w:val="en-GB"/>
        </w:rPr>
        <w:t xml:space="preserve"> you have to</w:t>
      </w:r>
      <w:r w:rsidRPr="008A62D7">
        <w:rPr>
          <w:lang w:val="en-GB"/>
        </w:rPr>
        <w:t xml:space="preserve"> </w:t>
      </w:r>
      <w:r w:rsidRPr="008A62D7">
        <w:rPr>
          <w:b/>
          <w:lang w:val="en-GB"/>
        </w:rPr>
        <w:t>close</w:t>
      </w:r>
      <w:r w:rsidRPr="008A62D7">
        <w:rPr>
          <w:lang w:val="en-GB"/>
        </w:rPr>
        <w:t xml:space="preserve"> the start window!</w:t>
      </w:r>
    </w:p>
    <w:p w14:paraId="21609896" w14:textId="6B65D400" w:rsidR="00750DA5" w:rsidRPr="008A62D7" w:rsidRDefault="00750DA5">
      <w:pPr>
        <w:rPr>
          <w:lang w:val="en-GB"/>
        </w:rPr>
      </w:pPr>
    </w:p>
    <w:p w14:paraId="087619F4" w14:textId="61F50B93" w:rsidR="00AB317B" w:rsidRPr="008A62D7" w:rsidRDefault="00AB317B">
      <w:pPr>
        <w:rPr>
          <w:lang w:val="en-GB"/>
        </w:rPr>
      </w:pPr>
      <w:r w:rsidRPr="008A62D7">
        <w:rPr>
          <w:lang w:val="en-GB"/>
        </w:rPr>
        <w:t>After closing the window, FOXI enters the loop</w:t>
      </w:r>
      <w:r w:rsidR="00B14496" w:rsidRPr="008A62D7">
        <w:rPr>
          <w:lang w:val="en-GB"/>
        </w:rPr>
        <w:t xml:space="preserve"> and proceeds to step 2.</w:t>
      </w:r>
      <w:r w:rsidRPr="008A62D7">
        <w:rPr>
          <w:lang w:val="en-GB"/>
        </w:rPr>
        <w:t xml:space="preserve"> </w:t>
      </w:r>
    </w:p>
    <w:p w14:paraId="69F7A90E" w14:textId="77777777" w:rsidR="00B14496" w:rsidRPr="008A62D7" w:rsidRDefault="00B14496" w:rsidP="00B14496">
      <w:pPr>
        <w:rPr>
          <w:lang w:val="en-GB"/>
        </w:rPr>
      </w:pPr>
    </w:p>
    <w:p w14:paraId="5D1D5E38" w14:textId="66414AE2" w:rsidR="00B14496" w:rsidRPr="008A62D7" w:rsidRDefault="00B14496" w:rsidP="0010418F">
      <w:pPr>
        <w:pStyle w:val="Heading2"/>
        <w:rPr>
          <w:rFonts w:ascii="Scala" w:hAnsi="Scala"/>
          <w:lang w:val="en-GB"/>
        </w:rPr>
      </w:pPr>
      <w:bookmarkStart w:id="1527" w:name="_Toc536110909"/>
      <w:r w:rsidRPr="008A62D7">
        <w:rPr>
          <w:lang w:val="en-GB"/>
        </w:rPr>
        <w:lastRenderedPageBreak/>
        <w:t>Step 2: Loading the Configuration Settings</w:t>
      </w:r>
      <w:bookmarkEnd w:id="1527"/>
      <w:r w:rsidRPr="008A62D7">
        <w:rPr>
          <w:lang w:val="en-GB"/>
        </w:rPr>
        <w:t xml:space="preserve"> </w:t>
      </w:r>
    </w:p>
    <w:p w14:paraId="4AB465E8" w14:textId="77777777" w:rsidR="00B14496" w:rsidRPr="008A62D7" w:rsidRDefault="00B14496" w:rsidP="00B14496">
      <w:pPr>
        <w:rPr>
          <w:rFonts w:asciiTheme="minorHAnsi" w:hAnsiTheme="minorHAnsi"/>
          <w:lang w:val="en-GB"/>
        </w:rPr>
      </w:pPr>
    </w:p>
    <w:p w14:paraId="68FEAD4D" w14:textId="54E07B6B" w:rsidR="00B14496" w:rsidRPr="008A62D7" w:rsidRDefault="00B14496">
      <w:pPr>
        <w:rPr>
          <w:color w:val="006600"/>
          <w:lang w:val="en-GB"/>
        </w:rPr>
      </w:pPr>
      <w:r w:rsidRPr="008A62D7">
        <w:rPr>
          <w:lang w:val="en-GB"/>
        </w:rPr>
        <w:t>All relevant system parameters are read from the file “</w:t>
      </w:r>
      <w:r w:rsidRPr="008A62D7">
        <w:rPr>
          <w:i/>
          <w:lang w:val="en-GB"/>
        </w:rPr>
        <w:t>fix_config.txt</w:t>
      </w:r>
      <w:r w:rsidRPr="008A62D7">
        <w:rPr>
          <w:lang w:val="en-GB"/>
        </w:rPr>
        <w:t xml:space="preserve">”. All changes in the settings communicated by the operator via FIX will be adopted in this step. </w:t>
      </w:r>
      <w:r w:rsidR="00DF5054" w:rsidRPr="008A62D7">
        <w:rPr>
          <w:lang w:val="en-GB"/>
        </w:rPr>
        <w:t xml:space="preserve">A list of these parameters is presented in Appendix A. </w:t>
      </w:r>
      <w:r w:rsidRPr="008A62D7">
        <w:rPr>
          <w:lang w:val="en-GB"/>
        </w:rPr>
        <w:t>After the successful data transfer, the program returns</w:t>
      </w:r>
      <w:r w:rsidR="00BC75AC" w:rsidRPr="008A62D7">
        <w:rPr>
          <w:lang w:val="en-GB"/>
        </w:rPr>
        <w:t xml:space="preserve"> the message</w:t>
      </w:r>
    </w:p>
    <w:p w14:paraId="0D4B63ED" w14:textId="3A611967" w:rsidR="00B14496" w:rsidRPr="008A62D7" w:rsidRDefault="00B14496" w:rsidP="00B14496">
      <w:pPr>
        <w:jc w:val="center"/>
        <w:rPr>
          <w:rFonts w:ascii="Courier New" w:hAnsi="Courier New" w:cs="Courier New"/>
          <w:color w:val="006600"/>
          <w:lang w:val="en-GB"/>
        </w:rPr>
      </w:pPr>
      <w:r w:rsidRPr="008A62D7">
        <w:rPr>
          <w:rFonts w:ascii="Courier New" w:hAnsi="Courier New" w:cs="Courier New"/>
          <w:color w:val="006600"/>
          <w:lang w:val="en-GB"/>
        </w:rPr>
        <w:t>***** step 2 successful *****</w:t>
      </w:r>
    </w:p>
    <w:p w14:paraId="78D63F46" w14:textId="44881B1D" w:rsidR="00B14496" w:rsidRPr="008A62D7" w:rsidRDefault="00B14496">
      <w:pPr>
        <w:rPr>
          <w:rFonts w:asciiTheme="majorHAnsi" w:eastAsiaTheme="majorEastAsia" w:hAnsiTheme="majorHAnsi" w:cstheme="majorBidi"/>
          <w:color w:val="365F91" w:themeColor="accent1" w:themeShade="BF"/>
          <w:sz w:val="26"/>
          <w:szCs w:val="26"/>
          <w:lang w:val="en-GB"/>
        </w:rPr>
      </w:pPr>
    </w:p>
    <w:p w14:paraId="2F24A582" w14:textId="71E2A8A0" w:rsidR="00B14496" w:rsidRPr="008A62D7" w:rsidRDefault="00B14496" w:rsidP="0010418F">
      <w:pPr>
        <w:pStyle w:val="Heading2"/>
        <w:rPr>
          <w:rFonts w:ascii="Scala" w:hAnsi="Scala"/>
          <w:lang w:val="en-GB"/>
        </w:rPr>
      </w:pPr>
      <w:bookmarkStart w:id="1528" w:name="_Toc536110910"/>
      <w:r w:rsidRPr="008A62D7">
        <w:rPr>
          <w:lang w:val="en-GB"/>
        </w:rPr>
        <w:t>Step 3: Retrieving and Copying Files from Auto-Stream servers</w:t>
      </w:r>
      <w:bookmarkEnd w:id="1528"/>
      <w:r w:rsidRPr="008A62D7">
        <w:rPr>
          <w:lang w:val="en-GB"/>
        </w:rPr>
        <w:t xml:space="preserve"> </w:t>
      </w:r>
    </w:p>
    <w:p w14:paraId="2BEE2FD0" w14:textId="77777777" w:rsidR="00B14496" w:rsidRPr="008A62D7" w:rsidRDefault="00B14496" w:rsidP="00B14496">
      <w:pPr>
        <w:rPr>
          <w:rFonts w:asciiTheme="minorHAnsi" w:hAnsiTheme="minorHAnsi"/>
          <w:lang w:val="en-GB"/>
        </w:rPr>
      </w:pPr>
    </w:p>
    <w:p w14:paraId="598C0104" w14:textId="0936C51B" w:rsidR="006668B3" w:rsidRPr="008A62D7" w:rsidRDefault="00DF5054" w:rsidP="00392E1F">
      <w:pPr>
        <w:rPr>
          <w:lang w:val="en-GB"/>
        </w:rPr>
      </w:pPr>
      <w:r w:rsidRPr="008A62D7">
        <w:rPr>
          <w:lang w:val="en-GB"/>
        </w:rPr>
        <w:t>In this step FOXI transfers the streaming data by copying files from the</w:t>
      </w:r>
      <w:r w:rsidR="00BC75AC" w:rsidRPr="008A62D7">
        <w:rPr>
          <w:lang w:val="en-GB"/>
        </w:rPr>
        <w:t>ir</w:t>
      </w:r>
      <w:r w:rsidRPr="008A62D7">
        <w:rPr>
          <w:lang w:val="en-GB"/>
        </w:rPr>
        <w:t xml:space="preserve"> respective servers into the working folder.</w:t>
      </w:r>
      <w:r w:rsidR="00AB66A8" w:rsidRPr="008A62D7">
        <w:rPr>
          <w:lang w:val="en-GB"/>
        </w:rPr>
        <w:t xml:space="preserve"> The IP (or </w:t>
      </w:r>
      <w:r w:rsidR="006668B3" w:rsidRPr="008A62D7">
        <w:rPr>
          <w:lang w:val="en-GB"/>
        </w:rPr>
        <w:t>URL</w:t>
      </w:r>
      <w:r w:rsidR="00AB66A8" w:rsidRPr="008A62D7">
        <w:rPr>
          <w:lang w:val="en-GB"/>
        </w:rPr>
        <w:t xml:space="preserve">) of these external servers, the directories and name of the source files are specified in the </w:t>
      </w:r>
      <w:r w:rsidR="00392E1F" w:rsidRPr="008A62D7">
        <w:rPr>
          <w:lang w:val="en-GB"/>
        </w:rPr>
        <w:t>sensor-specific “.</w:t>
      </w:r>
      <w:r w:rsidR="00392E1F" w:rsidRPr="008A62D7">
        <w:rPr>
          <w:i/>
          <w:lang w:val="en-GB"/>
        </w:rPr>
        <w:t>ini</w:t>
      </w:r>
      <w:r w:rsidR="00392E1F" w:rsidRPr="008A62D7">
        <w:rPr>
          <w:lang w:val="en-GB"/>
        </w:rPr>
        <w:t>” files</w:t>
      </w:r>
      <w:r w:rsidR="00316DBF" w:rsidRPr="008A62D7">
        <w:rPr>
          <w:lang w:val="en-GB"/>
        </w:rPr>
        <w:t xml:space="preserve"> and can be easily adjusted to </w:t>
      </w:r>
      <w:r w:rsidR="00392E1F" w:rsidRPr="008A62D7">
        <w:rPr>
          <w:lang w:val="en-GB"/>
        </w:rPr>
        <w:t>any</w:t>
      </w:r>
      <w:r w:rsidR="00316DBF" w:rsidRPr="008A62D7">
        <w:rPr>
          <w:lang w:val="en-GB"/>
        </w:rPr>
        <w:t xml:space="preserve"> </w:t>
      </w:r>
      <w:r w:rsidR="00392E1F" w:rsidRPr="008A62D7">
        <w:rPr>
          <w:lang w:val="en-GB"/>
        </w:rPr>
        <w:t xml:space="preserve">monitoring </w:t>
      </w:r>
      <w:r w:rsidR="00316DBF" w:rsidRPr="008A62D7">
        <w:rPr>
          <w:lang w:val="en-GB"/>
        </w:rPr>
        <w:t>network</w:t>
      </w:r>
      <w:r w:rsidR="00AB66A8" w:rsidRPr="008A62D7">
        <w:rPr>
          <w:lang w:val="en-GB"/>
        </w:rPr>
        <w:t>.</w:t>
      </w:r>
      <w:r w:rsidR="00316DBF" w:rsidRPr="008A62D7">
        <w:rPr>
          <w:lang w:val="en-GB"/>
        </w:rPr>
        <w:t xml:space="preserve"> </w:t>
      </w:r>
    </w:p>
    <w:p w14:paraId="1534541C" w14:textId="77777777" w:rsidR="00392E1F" w:rsidRPr="008A62D7" w:rsidRDefault="00392E1F" w:rsidP="00392E1F">
      <w:pPr>
        <w:rPr>
          <w:lang w:val="en-GB"/>
        </w:rPr>
      </w:pPr>
    </w:p>
    <w:p w14:paraId="38863D91" w14:textId="2F92332C" w:rsidR="00855AD6" w:rsidRPr="008A62D7" w:rsidRDefault="00BC75AC" w:rsidP="00B14496">
      <w:pPr>
        <w:rPr>
          <w:lang w:val="en-GB"/>
        </w:rPr>
      </w:pPr>
      <w:r w:rsidRPr="008A62D7">
        <w:rPr>
          <w:lang w:val="en-GB"/>
        </w:rPr>
        <w:t>The following sequence of stops is performed for each streamed file</w:t>
      </w:r>
      <w:r w:rsidR="00855AD6" w:rsidRPr="008A62D7">
        <w:rPr>
          <w:lang w:val="en-GB"/>
        </w:rPr>
        <w:t>:</w:t>
      </w:r>
    </w:p>
    <w:p w14:paraId="56DE77F8" w14:textId="194F2ACD" w:rsidR="00E8526C" w:rsidRPr="008A62D7" w:rsidRDefault="00855AD6" w:rsidP="001507E8">
      <w:pPr>
        <w:pStyle w:val="ListParagraph"/>
        <w:numPr>
          <w:ilvl w:val="0"/>
          <w:numId w:val="4"/>
        </w:numPr>
        <w:rPr>
          <w:lang w:val="en-GB"/>
        </w:rPr>
      </w:pPr>
      <w:r w:rsidRPr="008A62D7">
        <w:rPr>
          <w:lang w:val="en-GB"/>
        </w:rPr>
        <w:t>FOXI checks if th</w:t>
      </w:r>
      <w:r w:rsidR="00560AF4" w:rsidRPr="008A62D7">
        <w:rPr>
          <w:lang w:val="en-GB"/>
        </w:rPr>
        <w:t xml:space="preserve">e data input channel in question </w:t>
      </w:r>
      <w:r w:rsidRPr="008A62D7">
        <w:rPr>
          <w:lang w:val="en-GB"/>
        </w:rPr>
        <w:t>is switched on by operator</w:t>
      </w:r>
      <w:r w:rsidR="00560AF4" w:rsidRPr="008A62D7">
        <w:rPr>
          <w:lang w:val="en-GB"/>
        </w:rPr>
        <w:t xml:space="preserve">. </w:t>
      </w:r>
      <w:r w:rsidRPr="008A62D7">
        <w:rPr>
          <w:lang w:val="en-GB"/>
        </w:rPr>
        <w:t xml:space="preserve">If </w:t>
      </w:r>
      <w:r w:rsidR="00560AF4" w:rsidRPr="008A62D7">
        <w:rPr>
          <w:lang w:val="en-GB"/>
        </w:rPr>
        <w:t xml:space="preserve">it is </w:t>
      </w:r>
      <w:r w:rsidRPr="008A62D7">
        <w:rPr>
          <w:lang w:val="en-GB"/>
        </w:rPr>
        <w:t>not, the following steps are skipped</w:t>
      </w:r>
      <w:r w:rsidR="00E8526C" w:rsidRPr="008A62D7">
        <w:rPr>
          <w:lang w:val="en-GB"/>
        </w:rPr>
        <w:t xml:space="preserve"> and a sensor-specific message is returned.</w:t>
      </w:r>
      <w:r w:rsidR="00275E26" w:rsidRPr="008A62D7">
        <w:rPr>
          <w:lang w:val="en-GB"/>
        </w:rPr>
        <w:t xml:space="preserve"> </w:t>
      </w:r>
      <w:r w:rsidR="00E8526C" w:rsidRPr="008A62D7">
        <w:rPr>
          <w:lang w:val="en-GB"/>
        </w:rPr>
        <w:t>For example</w:t>
      </w:r>
      <w:r w:rsidR="00BC75AC" w:rsidRPr="008A62D7">
        <w:rPr>
          <w:lang w:val="en-GB"/>
        </w:rPr>
        <w:t>,</w:t>
      </w:r>
      <w:r w:rsidR="00275E26" w:rsidRPr="008A62D7">
        <w:rPr>
          <w:lang w:val="en-GB"/>
        </w:rPr>
        <w:br/>
        <w:t xml:space="preserve"> </w:t>
      </w:r>
      <w:r w:rsidR="00275E26" w:rsidRPr="008A62D7">
        <w:rPr>
          <w:lang w:val="en-GB"/>
        </w:rPr>
        <w:tab/>
      </w:r>
      <w:r w:rsidR="00275E26" w:rsidRPr="008A62D7">
        <w:rPr>
          <w:lang w:val="en-GB"/>
        </w:rPr>
        <w:tab/>
      </w:r>
      <w:r w:rsidR="00275E26" w:rsidRPr="008A62D7">
        <w:rPr>
          <w:lang w:val="en-GB"/>
        </w:rPr>
        <w:tab/>
      </w:r>
      <w:r w:rsidR="00E8526C" w:rsidRPr="008A62D7">
        <w:rPr>
          <w:color w:val="006600"/>
          <w:lang w:val="en-GB"/>
        </w:rPr>
        <w:t>ISKEF: automatic data stream switched OFF</w:t>
      </w:r>
    </w:p>
    <w:p w14:paraId="45D543C5" w14:textId="29D84F4F" w:rsidR="00275E26" w:rsidRPr="008A62D7" w:rsidRDefault="00855AD6" w:rsidP="001507E8">
      <w:pPr>
        <w:pStyle w:val="ListParagraph"/>
        <w:numPr>
          <w:ilvl w:val="0"/>
          <w:numId w:val="4"/>
        </w:numPr>
        <w:rPr>
          <w:lang w:val="en-GB"/>
        </w:rPr>
      </w:pPr>
      <w:r w:rsidRPr="008A62D7">
        <w:rPr>
          <w:lang w:val="en-GB"/>
        </w:rPr>
        <w:t xml:space="preserve">FOXI </w:t>
      </w:r>
      <w:r w:rsidR="00E8526C" w:rsidRPr="008A62D7">
        <w:rPr>
          <w:lang w:val="en-GB"/>
        </w:rPr>
        <w:t>attempts</w:t>
      </w:r>
      <w:r w:rsidRPr="008A62D7">
        <w:rPr>
          <w:lang w:val="en-GB"/>
        </w:rPr>
        <w:t xml:space="preserve"> to connect with</w:t>
      </w:r>
      <w:r w:rsidR="00BC75AC" w:rsidRPr="008A62D7">
        <w:rPr>
          <w:lang w:val="en-GB"/>
        </w:rPr>
        <w:t xml:space="preserve"> the</w:t>
      </w:r>
      <w:r w:rsidRPr="008A62D7">
        <w:rPr>
          <w:lang w:val="en-GB"/>
        </w:rPr>
        <w:t xml:space="preserve"> streaming server and returns a confirmati</w:t>
      </w:r>
      <w:r w:rsidR="00E8526C" w:rsidRPr="008A62D7">
        <w:rPr>
          <w:lang w:val="en-GB"/>
        </w:rPr>
        <w:t>on if successful. For example</w:t>
      </w:r>
      <w:r w:rsidR="00BC75AC" w:rsidRPr="008A62D7">
        <w:rPr>
          <w:lang w:val="en-GB"/>
        </w:rPr>
        <w:t>,</w:t>
      </w:r>
      <w:r w:rsidR="00E8526C" w:rsidRPr="008A62D7">
        <w:rPr>
          <w:lang w:val="en-GB"/>
        </w:rPr>
        <w:tab/>
      </w:r>
    </w:p>
    <w:p w14:paraId="4415A53B" w14:textId="1A2C04C6" w:rsidR="00275E26" w:rsidRPr="008A62D7" w:rsidRDefault="00275E26" w:rsidP="00275E26">
      <w:pPr>
        <w:pStyle w:val="ListParagraph"/>
        <w:ind w:left="1110"/>
        <w:rPr>
          <w:lang w:val="en-GB"/>
        </w:rPr>
      </w:pPr>
      <w:r w:rsidRPr="008A62D7">
        <w:rPr>
          <w:lang w:val="en-GB"/>
        </w:rPr>
        <w:t xml:space="preserve"> </w:t>
      </w:r>
      <w:r w:rsidRPr="008A62D7">
        <w:rPr>
          <w:lang w:val="en-GB"/>
        </w:rPr>
        <w:tab/>
      </w:r>
      <w:r w:rsidRPr="008A62D7">
        <w:rPr>
          <w:lang w:val="en-GB"/>
        </w:rPr>
        <w:tab/>
      </w:r>
      <w:r w:rsidRPr="008A62D7">
        <w:rPr>
          <w:lang w:val="en-GB"/>
        </w:rPr>
        <w:tab/>
      </w:r>
      <w:r w:rsidR="00E8526C" w:rsidRPr="008A62D7">
        <w:rPr>
          <w:color w:val="006600"/>
          <w:lang w:val="en-GB"/>
        </w:rPr>
        <w:t>&gt;&gt;&gt; ISKEF &gt;&gt;&gt; connected!</w:t>
      </w:r>
      <w:r w:rsidR="00E8526C" w:rsidRPr="008A62D7">
        <w:rPr>
          <w:lang w:val="en-GB"/>
        </w:rPr>
        <w:br/>
        <w:t>Otherwise</w:t>
      </w:r>
      <w:r w:rsidR="00BC75AC" w:rsidRPr="008A62D7">
        <w:rPr>
          <w:lang w:val="en-GB"/>
        </w:rPr>
        <w:t>,</w:t>
      </w:r>
      <w:r w:rsidR="00E8526C" w:rsidRPr="008A62D7">
        <w:rPr>
          <w:lang w:val="en-GB"/>
        </w:rPr>
        <w:t xml:space="preserve"> a sen</w:t>
      </w:r>
      <w:r w:rsidR="002C6D0A" w:rsidRPr="008A62D7">
        <w:rPr>
          <w:lang w:val="en-GB"/>
        </w:rPr>
        <w:t>sor-</w:t>
      </w:r>
      <w:r w:rsidR="00E8526C" w:rsidRPr="008A62D7">
        <w:rPr>
          <w:lang w:val="en-GB"/>
        </w:rPr>
        <w:t>specific warning message is displayed</w:t>
      </w:r>
      <w:r w:rsidRPr="008A62D7">
        <w:rPr>
          <w:lang w:val="en-GB"/>
        </w:rPr>
        <w:t xml:space="preserve"> and the next step skipped. An example for such a warning </w:t>
      </w:r>
      <w:r w:rsidR="00BC75AC" w:rsidRPr="008A62D7">
        <w:rPr>
          <w:lang w:val="en-GB"/>
        </w:rPr>
        <w:t>is</w:t>
      </w:r>
    </w:p>
    <w:p w14:paraId="6ABC4262" w14:textId="0382C5A1" w:rsidR="00E8526C" w:rsidRPr="008A62D7" w:rsidRDefault="00E8526C" w:rsidP="00275E26">
      <w:pPr>
        <w:pStyle w:val="ListParagraph"/>
        <w:ind w:left="1110"/>
        <w:rPr>
          <w:lang w:val="en-GB"/>
        </w:rPr>
      </w:pPr>
      <w:r w:rsidRPr="008A62D7">
        <w:rPr>
          <w:lang w:val="en-GB"/>
        </w:rPr>
        <w:t xml:space="preserve"> </w:t>
      </w:r>
      <w:r w:rsidRPr="008A62D7">
        <w:rPr>
          <w:lang w:val="en-GB"/>
        </w:rPr>
        <w:tab/>
      </w:r>
      <w:r w:rsidR="00275E26" w:rsidRPr="008A62D7">
        <w:rPr>
          <w:lang w:val="en-GB"/>
        </w:rPr>
        <w:tab/>
      </w:r>
      <w:r w:rsidR="00275E26" w:rsidRPr="008A62D7">
        <w:rPr>
          <w:lang w:val="en-GB"/>
        </w:rPr>
        <w:tab/>
      </w:r>
      <w:r w:rsidRPr="008A62D7">
        <w:rPr>
          <w:color w:val="006600"/>
          <w:lang w:val="en-GB"/>
        </w:rPr>
        <w:t>!! WARNING: ISKEF streaming site offline!</w:t>
      </w:r>
    </w:p>
    <w:p w14:paraId="048336A8" w14:textId="4E822765" w:rsidR="00275E26" w:rsidRPr="008A62D7" w:rsidRDefault="00275E26" w:rsidP="001507E8">
      <w:pPr>
        <w:pStyle w:val="ListParagraph"/>
        <w:numPr>
          <w:ilvl w:val="0"/>
          <w:numId w:val="4"/>
        </w:numPr>
        <w:rPr>
          <w:lang w:val="en-GB"/>
        </w:rPr>
      </w:pPr>
      <w:r w:rsidRPr="008A62D7">
        <w:rPr>
          <w:lang w:val="en-GB"/>
        </w:rPr>
        <w:t xml:space="preserve">FOXI </w:t>
      </w:r>
      <w:r w:rsidR="00855AD6" w:rsidRPr="008A62D7">
        <w:rPr>
          <w:lang w:val="en-GB"/>
        </w:rPr>
        <w:t>retrieve</w:t>
      </w:r>
      <w:r w:rsidR="00BC75AC" w:rsidRPr="008A62D7">
        <w:rPr>
          <w:lang w:val="en-GB"/>
        </w:rPr>
        <w:t>s a</w:t>
      </w:r>
      <w:r w:rsidR="00855AD6" w:rsidRPr="008A62D7">
        <w:rPr>
          <w:lang w:val="en-GB"/>
        </w:rPr>
        <w:t xml:space="preserve"> data file and saves it on </w:t>
      </w:r>
      <w:r w:rsidR="00CE6419" w:rsidRPr="008A62D7">
        <w:rPr>
          <w:lang w:val="en-GB"/>
        </w:rPr>
        <w:t>in the</w:t>
      </w:r>
      <w:r w:rsidR="00855AD6" w:rsidRPr="008A62D7">
        <w:rPr>
          <w:lang w:val="en-GB"/>
        </w:rPr>
        <w:t xml:space="preserve"> local working directory. Files from the run before are overwritten in this step.</w:t>
      </w:r>
      <w:r w:rsidRPr="008A62D7">
        <w:rPr>
          <w:lang w:val="en-GB"/>
        </w:rPr>
        <w:t xml:space="preserve"> If successful, a confirm</w:t>
      </w:r>
      <w:r w:rsidR="00CE6419" w:rsidRPr="008A62D7">
        <w:rPr>
          <w:lang w:val="en-GB"/>
        </w:rPr>
        <w:t>ation</w:t>
      </w:r>
      <w:r w:rsidRPr="008A62D7">
        <w:rPr>
          <w:lang w:val="en-GB"/>
        </w:rPr>
        <w:t xml:space="preserve"> message is displayed: </w:t>
      </w:r>
    </w:p>
    <w:p w14:paraId="511340C0" w14:textId="722E3C82" w:rsidR="00855AD6" w:rsidRPr="008A62D7" w:rsidRDefault="00275E26" w:rsidP="00275E26">
      <w:pPr>
        <w:pStyle w:val="ListParagraph"/>
        <w:ind w:left="1110"/>
        <w:rPr>
          <w:rFonts w:ascii="Scala" w:hAnsi="Scala"/>
          <w:lang w:val="en-GB"/>
        </w:rPr>
      </w:pPr>
      <w:r w:rsidRPr="008A62D7">
        <w:rPr>
          <w:rFonts w:ascii="Scala" w:hAnsi="Scala"/>
          <w:lang w:val="en-GB"/>
        </w:rPr>
        <w:t xml:space="preserve"> </w:t>
      </w:r>
      <w:r w:rsidRPr="008A62D7">
        <w:rPr>
          <w:rFonts w:ascii="Scala" w:hAnsi="Scala"/>
          <w:lang w:val="en-GB"/>
        </w:rPr>
        <w:tab/>
      </w:r>
      <w:r w:rsidRPr="008A62D7">
        <w:rPr>
          <w:rFonts w:ascii="Scala" w:hAnsi="Scala"/>
          <w:lang w:val="en-GB"/>
        </w:rPr>
        <w:tab/>
      </w:r>
      <w:r w:rsidRPr="008A62D7">
        <w:rPr>
          <w:rFonts w:ascii="Scala" w:hAnsi="Scala"/>
          <w:lang w:val="en-GB"/>
        </w:rPr>
        <w:tab/>
      </w:r>
      <w:r w:rsidRPr="008A62D7">
        <w:rPr>
          <w:rFonts w:ascii="Courier New" w:hAnsi="Courier New" w:cs="Courier New"/>
          <w:color w:val="006600"/>
          <w:lang w:val="en-GB"/>
        </w:rPr>
        <w:t>OK - file transferred!</w:t>
      </w:r>
      <w:r w:rsidRPr="008A62D7">
        <w:rPr>
          <w:rFonts w:ascii="Scala" w:hAnsi="Scala"/>
          <w:lang w:val="en-GB"/>
        </w:rPr>
        <w:br/>
        <w:t>Otherwise</w:t>
      </w:r>
      <w:r w:rsidR="00A61338" w:rsidRPr="008A62D7">
        <w:rPr>
          <w:rFonts w:ascii="Scala" w:hAnsi="Scala"/>
          <w:lang w:val="en-GB"/>
        </w:rPr>
        <w:t>,</w:t>
      </w:r>
      <w:r w:rsidRPr="008A62D7">
        <w:rPr>
          <w:rFonts w:ascii="Scala" w:hAnsi="Scala"/>
          <w:lang w:val="en-GB"/>
        </w:rPr>
        <w:t xml:space="preserve"> a warning message is returned, e.g.</w:t>
      </w:r>
    </w:p>
    <w:p w14:paraId="57F5C890" w14:textId="298A2F9B" w:rsidR="00275E26" w:rsidRPr="008A62D7" w:rsidRDefault="00275E26" w:rsidP="00275E26">
      <w:pPr>
        <w:pStyle w:val="ListParagraph"/>
        <w:ind w:left="1110"/>
        <w:rPr>
          <w:lang w:val="en-GB"/>
        </w:rPr>
      </w:pPr>
      <w:r w:rsidRPr="008A62D7">
        <w:rPr>
          <w:lang w:val="en-GB"/>
        </w:rPr>
        <w:t xml:space="preserve"> </w:t>
      </w:r>
      <w:r w:rsidRPr="008A62D7">
        <w:rPr>
          <w:lang w:val="en-GB"/>
        </w:rPr>
        <w:tab/>
      </w:r>
      <w:r w:rsidRPr="008A62D7">
        <w:rPr>
          <w:lang w:val="en-GB"/>
        </w:rPr>
        <w:tab/>
      </w:r>
      <w:r w:rsidRPr="008A62D7">
        <w:rPr>
          <w:lang w:val="en-GB"/>
        </w:rPr>
        <w:tab/>
      </w:r>
      <w:r w:rsidR="005B3CF7" w:rsidRPr="008A62D7">
        <w:rPr>
          <w:rFonts w:ascii="Courier New" w:hAnsi="Courier New" w:cs="Courier New"/>
          <w:color w:val="006600"/>
          <w:lang w:val="en-GB"/>
        </w:rPr>
        <w:t>!!</w:t>
      </w:r>
      <w:r w:rsidRPr="008A62D7">
        <w:rPr>
          <w:rFonts w:ascii="Courier New" w:hAnsi="Courier New" w:cs="Courier New"/>
          <w:color w:val="006600"/>
          <w:lang w:val="en-GB"/>
        </w:rPr>
        <w:t xml:space="preserve"> WARNING: No source file found for ISKEF!</w:t>
      </w:r>
    </w:p>
    <w:p w14:paraId="16B33B8C" w14:textId="52BCD031" w:rsidR="00827231" w:rsidRPr="008A62D7" w:rsidRDefault="00A61338">
      <w:pPr>
        <w:rPr>
          <w:lang w:val="en-GB"/>
        </w:rPr>
      </w:pPr>
      <w:r w:rsidRPr="008A62D7">
        <w:rPr>
          <w:lang w:val="en-GB"/>
        </w:rPr>
        <w:t>Note</w:t>
      </w:r>
      <w:r w:rsidR="00275E26" w:rsidRPr="008A62D7">
        <w:rPr>
          <w:lang w:val="en-GB"/>
        </w:rPr>
        <w:t xml:space="preserve"> that</w:t>
      </w:r>
      <w:r w:rsidRPr="008A62D7">
        <w:rPr>
          <w:lang w:val="en-GB"/>
        </w:rPr>
        <w:t>,</w:t>
      </w:r>
      <w:r w:rsidR="00275E26" w:rsidRPr="008A62D7">
        <w:rPr>
          <w:lang w:val="en-GB"/>
        </w:rPr>
        <w:t xml:space="preserve"> if a</w:t>
      </w:r>
      <w:r w:rsidR="00560AF4" w:rsidRPr="008A62D7">
        <w:rPr>
          <w:lang w:val="en-GB"/>
        </w:rPr>
        <w:t xml:space="preserve"> </w:t>
      </w:r>
      <w:r w:rsidR="00275E26" w:rsidRPr="008A62D7">
        <w:rPr>
          <w:lang w:val="en-GB"/>
        </w:rPr>
        <w:t>server</w:t>
      </w:r>
      <w:r w:rsidR="00560AF4" w:rsidRPr="008A62D7">
        <w:rPr>
          <w:lang w:val="en-GB"/>
        </w:rPr>
        <w:t xml:space="preserve"> </w:t>
      </w:r>
      <w:r w:rsidR="00275E26" w:rsidRPr="008A62D7">
        <w:rPr>
          <w:lang w:val="en-GB"/>
        </w:rPr>
        <w:t>is not available</w:t>
      </w:r>
      <w:r w:rsidR="00560AF4" w:rsidRPr="008A62D7">
        <w:rPr>
          <w:lang w:val="en-GB"/>
        </w:rPr>
        <w:t xml:space="preserve"> by FOXI</w:t>
      </w:r>
      <w:r w:rsidR="00275E26" w:rsidRPr="008A62D7">
        <w:rPr>
          <w:lang w:val="en-GB"/>
        </w:rPr>
        <w:t>,</w:t>
      </w:r>
      <w:r w:rsidRPr="008A62D7">
        <w:rPr>
          <w:lang w:val="en-GB"/>
        </w:rPr>
        <w:t xml:space="preserve"> then</w:t>
      </w:r>
      <w:r w:rsidR="00275E26" w:rsidRPr="008A62D7">
        <w:rPr>
          <w:lang w:val="en-GB"/>
        </w:rPr>
        <w:t xml:space="preserve"> step ii might consume </w:t>
      </w:r>
      <w:r w:rsidR="00560AF4" w:rsidRPr="008A62D7">
        <w:rPr>
          <w:lang w:val="en-GB"/>
        </w:rPr>
        <w:t>considerable</w:t>
      </w:r>
      <w:r w:rsidR="00275E26" w:rsidRPr="008A62D7">
        <w:rPr>
          <w:lang w:val="en-GB"/>
        </w:rPr>
        <w:t xml:space="preserve"> time (in the trials up to ~20 s) before the warning message is returned and the next </w:t>
      </w:r>
      <w:r w:rsidR="00560AF4" w:rsidRPr="008A62D7">
        <w:rPr>
          <w:lang w:val="en-GB"/>
        </w:rPr>
        <w:t>file</w:t>
      </w:r>
      <w:r w:rsidR="00275E26" w:rsidRPr="008A62D7">
        <w:rPr>
          <w:lang w:val="en-GB"/>
        </w:rPr>
        <w:t xml:space="preserve"> is requested. It is therefore recommended to switch off</w:t>
      </w:r>
      <w:r w:rsidR="00560AF4" w:rsidRPr="008A62D7">
        <w:rPr>
          <w:lang w:val="en-GB"/>
        </w:rPr>
        <w:t xml:space="preserve"> all “unnecessary” data input channels, i.e.</w:t>
      </w:r>
      <w:r w:rsidRPr="008A62D7">
        <w:rPr>
          <w:lang w:val="en-GB"/>
        </w:rPr>
        <w:t xml:space="preserve"> to switch off</w:t>
      </w:r>
      <w:r w:rsidR="00560AF4" w:rsidRPr="008A62D7">
        <w:rPr>
          <w:lang w:val="en-GB"/>
        </w:rPr>
        <w:t xml:space="preserve"> auto-stream channels from servers which are known to be offline. </w:t>
      </w:r>
    </w:p>
    <w:p w14:paraId="7801E822" w14:textId="77777777" w:rsidR="005B3CF7" w:rsidRPr="008A62D7" w:rsidRDefault="005B3CF7">
      <w:pPr>
        <w:rPr>
          <w:lang w:val="en-GB"/>
        </w:rPr>
      </w:pPr>
    </w:p>
    <w:p w14:paraId="7C334713" w14:textId="77777777" w:rsidR="005B3CF7" w:rsidRPr="008A62D7" w:rsidRDefault="005B3CF7">
      <w:pPr>
        <w:rPr>
          <w:lang w:val="en-GB"/>
        </w:rPr>
      </w:pPr>
    </w:p>
    <w:p w14:paraId="3DB701B7" w14:textId="77777777" w:rsidR="00FD480C" w:rsidRPr="008A62D7" w:rsidRDefault="00FD480C">
      <w:pPr>
        <w:rPr>
          <w:rFonts w:asciiTheme="majorHAnsi" w:eastAsiaTheme="majorEastAsia" w:hAnsiTheme="majorHAnsi" w:cstheme="majorBidi"/>
          <w:color w:val="365F91" w:themeColor="accent1" w:themeShade="BF"/>
          <w:sz w:val="26"/>
          <w:szCs w:val="26"/>
          <w:lang w:val="en-GB"/>
        </w:rPr>
      </w:pPr>
    </w:p>
    <w:p w14:paraId="17A32F06" w14:textId="1F6BEAE1" w:rsidR="00560AF4" w:rsidRPr="008A62D7" w:rsidRDefault="00560AF4" w:rsidP="0010418F">
      <w:pPr>
        <w:pStyle w:val="Heading2"/>
        <w:rPr>
          <w:rFonts w:ascii="Scala" w:hAnsi="Scala"/>
          <w:lang w:val="en-GB"/>
        </w:rPr>
      </w:pPr>
      <w:bookmarkStart w:id="1529" w:name="_Toc536110911"/>
      <w:r w:rsidRPr="008A62D7">
        <w:rPr>
          <w:lang w:val="en-GB"/>
        </w:rPr>
        <w:t>Step 4: Retrieve, Sort and Store Plume Height Data</w:t>
      </w:r>
      <w:bookmarkEnd w:id="1529"/>
      <w:r w:rsidRPr="008A62D7">
        <w:rPr>
          <w:lang w:val="en-GB"/>
        </w:rPr>
        <w:t xml:space="preserve"> </w:t>
      </w:r>
    </w:p>
    <w:p w14:paraId="4EFE94E7" w14:textId="77777777" w:rsidR="00560AF4" w:rsidRPr="008A62D7" w:rsidRDefault="00560AF4" w:rsidP="00B14496">
      <w:pPr>
        <w:rPr>
          <w:lang w:val="en-GB"/>
        </w:rPr>
      </w:pPr>
    </w:p>
    <w:p w14:paraId="7311A072" w14:textId="3701D114" w:rsidR="00E41B10" w:rsidRPr="008A62D7" w:rsidRDefault="006E3216" w:rsidP="00B11210">
      <w:pPr>
        <w:rPr>
          <w:lang w:val="en-GB"/>
        </w:rPr>
      </w:pPr>
      <w:r w:rsidRPr="008A62D7">
        <w:rPr>
          <w:lang w:val="en-GB"/>
        </w:rPr>
        <w:t xml:space="preserve">In this </w:t>
      </w:r>
      <w:r w:rsidR="00B33B3F" w:rsidRPr="008A62D7">
        <w:rPr>
          <w:lang w:val="en-GB"/>
        </w:rPr>
        <w:t>step</w:t>
      </w:r>
      <w:r w:rsidRPr="008A62D7">
        <w:rPr>
          <w:lang w:val="en-GB"/>
        </w:rPr>
        <w:t xml:space="preserve">, plume height data </w:t>
      </w:r>
      <w:r w:rsidR="006D5893" w:rsidRPr="008A62D7">
        <w:rPr>
          <w:lang w:val="en-GB"/>
        </w:rPr>
        <w:t xml:space="preserve">are imported by subroutines which check, retrieve, sort and store the data sets from the locally stored </w:t>
      </w:r>
      <w:r w:rsidR="00B11210" w:rsidRPr="008A62D7">
        <w:rPr>
          <w:lang w:val="en-GB"/>
        </w:rPr>
        <w:t>plume height source</w:t>
      </w:r>
      <w:r w:rsidR="006D5893" w:rsidRPr="008A62D7">
        <w:rPr>
          <w:lang w:val="en-GB"/>
        </w:rPr>
        <w:t xml:space="preserve"> files</w:t>
      </w:r>
      <w:r w:rsidR="00B11210" w:rsidRPr="008A62D7">
        <w:rPr>
          <w:lang w:val="en-GB"/>
        </w:rPr>
        <w:t>.</w:t>
      </w:r>
      <w:r w:rsidR="006D5893" w:rsidRPr="008A62D7">
        <w:rPr>
          <w:lang w:val="en-GB"/>
        </w:rPr>
        <w:t xml:space="preserve"> </w:t>
      </w:r>
      <w:r w:rsidR="00B11210" w:rsidRPr="008A62D7">
        <w:rPr>
          <w:lang w:val="en-GB"/>
        </w:rPr>
        <w:t xml:space="preserve">These procedures are abbreviated “CRSS” (see also flow chart in </w:t>
      </w:r>
      <w:r w:rsidR="0041172B" w:rsidRPr="008A62D7">
        <w:rPr>
          <w:lang w:val="en-GB"/>
        </w:rPr>
        <w:t>Appendix B</w:t>
      </w:r>
      <w:r w:rsidR="00B11210" w:rsidRPr="008A62D7">
        <w:rPr>
          <w:lang w:val="en-GB"/>
        </w:rPr>
        <w:t>)</w:t>
      </w:r>
      <w:r w:rsidRPr="008A62D7">
        <w:rPr>
          <w:lang w:val="en-GB"/>
        </w:rPr>
        <w:t xml:space="preserve"> and </w:t>
      </w:r>
      <w:r w:rsidR="00B11210" w:rsidRPr="008A62D7">
        <w:rPr>
          <w:lang w:val="en-GB"/>
        </w:rPr>
        <w:t>are conducted</w:t>
      </w:r>
      <w:r w:rsidR="00AF6EF0" w:rsidRPr="008A62D7">
        <w:rPr>
          <w:lang w:val="en-GB"/>
        </w:rPr>
        <w:t xml:space="preserve"> in two different variants, depending on the </w:t>
      </w:r>
      <w:r w:rsidR="00B11210" w:rsidRPr="008A62D7">
        <w:rPr>
          <w:lang w:val="en-GB"/>
        </w:rPr>
        <w:t>source</w:t>
      </w:r>
      <w:r w:rsidR="00AF6EF0" w:rsidRPr="008A62D7">
        <w:rPr>
          <w:lang w:val="en-GB"/>
        </w:rPr>
        <w:t xml:space="preserve"> type</w:t>
      </w:r>
      <w:r w:rsidR="00B11210" w:rsidRPr="008A62D7">
        <w:rPr>
          <w:lang w:val="en-GB"/>
        </w:rPr>
        <w:t>.</w:t>
      </w:r>
    </w:p>
    <w:p w14:paraId="618FA043" w14:textId="77777777" w:rsidR="00AF6EF0" w:rsidRPr="008A62D7" w:rsidRDefault="00AF6EF0" w:rsidP="00B14496">
      <w:pPr>
        <w:rPr>
          <w:lang w:val="en-GB"/>
        </w:rPr>
      </w:pPr>
    </w:p>
    <w:p w14:paraId="19FC0C40" w14:textId="0A1E6AD2" w:rsidR="00AF6EF0" w:rsidRPr="008A62D7" w:rsidRDefault="00AF6EF0" w:rsidP="00AF6EF0">
      <w:pPr>
        <w:pStyle w:val="Heading3"/>
        <w:rPr>
          <w:lang w:val="en-GB"/>
        </w:rPr>
      </w:pPr>
      <w:bookmarkStart w:id="1530" w:name="_Ref482274008"/>
      <w:bookmarkStart w:id="1531" w:name="_Ref482281691"/>
      <w:bookmarkStart w:id="1532" w:name="_Ref482446181"/>
      <w:bookmarkStart w:id="1533" w:name="_Toc536110912"/>
      <w:r w:rsidRPr="008A62D7">
        <w:rPr>
          <w:lang w:val="en-GB"/>
        </w:rPr>
        <w:t>Plume Height Data from Non-</w:t>
      </w:r>
      <w:r w:rsidR="00384848" w:rsidRPr="008A62D7">
        <w:rPr>
          <w:lang w:val="en-GB"/>
        </w:rPr>
        <w:t>a</w:t>
      </w:r>
      <w:r w:rsidRPr="008A62D7">
        <w:rPr>
          <w:lang w:val="en-GB"/>
        </w:rPr>
        <w:t>uto</w:t>
      </w:r>
      <w:r w:rsidR="00384848" w:rsidRPr="008A62D7">
        <w:rPr>
          <w:lang w:val="en-GB"/>
        </w:rPr>
        <w:t>matic S</w:t>
      </w:r>
      <w:r w:rsidRPr="008A62D7">
        <w:rPr>
          <w:lang w:val="en-GB"/>
        </w:rPr>
        <w:t>tream Sources</w:t>
      </w:r>
      <w:bookmarkEnd w:id="1530"/>
      <w:bookmarkEnd w:id="1531"/>
      <w:bookmarkEnd w:id="1532"/>
      <w:bookmarkEnd w:id="1533"/>
    </w:p>
    <w:p w14:paraId="01F2D79A" w14:textId="77777777" w:rsidR="005B3CF7" w:rsidRPr="008A62D7" w:rsidRDefault="005B3CF7" w:rsidP="005B3CF7">
      <w:pPr>
        <w:keepNext/>
        <w:rPr>
          <w:lang w:val="en-GB"/>
        </w:rPr>
      </w:pPr>
    </w:p>
    <w:p w14:paraId="68CD2C34" w14:textId="6D5C15D7" w:rsidR="00CC508C" w:rsidRPr="008A62D7" w:rsidRDefault="005B3CF7" w:rsidP="00F441DB">
      <w:pPr>
        <w:pStyle w:val="Caption"/>
        <w:jc w:val="center"/>
        <w:rPr>
          <w:lang w:val="en-GB"/>
        </w:rPr>
      </w:pPr>
      <w:bookmarkStart w:id="1534" w:name="_Ref482444796"/>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535" w:author="Dioguardi, Fabio" w:date="2018-11-07T13:54:00Z">
        <w:r w:rsidR="00F35802">
          <w:rPr>
            <w:noProof/>
            <w:lang w:val="en-GB"/>
          </w:rPr>
          <w:t>42</w:t>
        </w:r>
      </w:ins>
      <w:del w:id="1536" w:author="Dioguardi, Fabio" w:date="2018-11-07T10:11:00Z">
        <w:r w:rsidR="00DE7C99" w:rsidRPr="008A62D7" w:rsidDel="00A3487B">
          <w:rPr>
            <w:noProof/>
            <w:lang w:val="en-GB"/>
          </w:rPr>
          <w:delText>37</w:delText>
        </w:r>
      </w:del>
      <w:r w:rsidRPr="008A62D7">
        <w:rPr>
          <w:lang w:val="en-GB"/>
        </w:rPr>
        <w:fldChar w:fldCharType="end"/>
      </w:r>
      <w:bookmarkEnd w:id="1534"/>
      <w:r w:rsidRPr="008A62D7">
        <w:rPr>
          <w:lang w:val="en-GB"/>
        </w:rPr>
        <w:t>: CRSS processing steps for non-auto stream plume height data.</w:t>
      </w:r>
    </w:p>
    <w:p w14:paraId="3BCA5584" w14:textId="61320535" w:rsidR="00612BA5" w:rsidRPr="008A62D7" w:rsidRDefault="00612BA5" w:rsidP="002C6D0A">
      <w:pPr>
        <w:rPr>
          <w:lang w:val="en-GB"/>
        </w:rPr>
      </w:pPr>
      <w:r w:rsidRPr="008A62D7">
        <w:rPr>
          <w:lang w:val="en-GB"/>
        </w:rPr>
        <w:t xml:space="preserve">The first data file to be processed is the file </w:t>
      </w:r>
      <w:r w:rsidRPr="008A62D7">
        <w:rPr>
          <w:i/>
          <w:lang w:val="en-GB"/>
        </w:rPr>
        <w:t>fix_OBSin.txt</w:t>
      </w:r>
      <w:r w:rsidRPr="008A62D7">
        <w:rPr>
          <w:lang w:val="en-GB"/>
        </w:rPr>
        <w:t>, in which a</w:t>
      </w:r>
      <w:r w:rsidR="00B11210" w:rsidRPr="008A62D7">
        <w:rPr>
          <w:lang w:val="en-GB"/>
        </w:rPr>
        <w:t xml:space="preserve">ll </w:t>
      </w:r>
      <w:r w:rsidR="002C6D0A" w:rsidRPr="008A62D7">
        <w:rPr>
          <w:lang w:val="en-GB"/>
        </w:rPr>
        <w:t>plume height data</w:t>
      </w:r>
      <w:r w:rsidRPr="008A62D7">
        <w:rPr>
          <w:lang w:val="en-GB"/>
        </w:rPr>
        <w:t xml:space="preserve"> </w:t>
      </w:r>
      <w:r w:rsidR="00B33B3F" w:rsidRPr="008A62D7">
        <w:rPr>
          <w:lang w:val="en-GB"/>
        </w:rPr>
        <w:t xml:space="preserve">that </w:t>
      </w:r>
      <w:r w:rsidR="00615098" w:rsidRPr="008A62D7">
        <w:rPr>
          <w:lang w:val="en-GB"/>
        </w:rPr>
        <w:t>have</w:t>
      </w:r>
      <w:r w:rsidR="002C6D0A" w:rsidRPr="008A62D7">
        <w:rPr>
          <w:lang w:val="en-GB"/>
        </w:rPr>
        <w:t xml:space="preserve"> been manually added by the operator</w:t>
      </w:r>
      <w:r w:rsidR="00B33B3F" w:rsidRPr="008A62D7">
        <w:rPr>
          <w:lang w:val="en-GB"/>
        </w:rPr>
        <w:t xml:space="preserve"> </w:t>
      </w:r>
      <w:r w:rsidR="00615098" w:rsidRPr="008A62D7">
        <w:rPr>
          <w:lang w:val="en-GB"/>
        </w:rPr>
        <w:t>are</w:t>
      </w:r>
      <w:r w:rsidR="00B33B3F" w:rsidRPr="008A62D7">
        <w:rPr>
          <w:lang w:val="en-GB"/>
        </w:rPr>
        <w:t xml:space="preserve"> stored</w:t>
      </w:r>
      <w:r w:rsidR="00827231" w:rsidRPr="008A62D7">
        <w:rPr>
          <w:lang w:val="en-GB"/>
        </w:rPr>
        <w:t xml:space="preserve"> </w:t>
      </w:r>
      <w:r w:rsidR="00B11210" w:rsidRPr="008A62D7">
        <w:rPr>
          <w:lang w:val="en-GB"/>
        </w:rPr>
        <w:t xml:space="preserve">(i.e. non-automatically streamed data, </w:t>
      </w:r>
      <w:r w:rsidRPr="008A62D7">
        <w:rPr>
          <w:lang w:val="en-GB"/>
        </w:rPr>
        <w:t>also denoted</w:t>
      </w:r>
      <w:r w:rsidR="00B11210" w:rsidRPr="008A62D7">
        <w:rPr>
          <w:lang w:val="en-GB"/>
        </w:rPr>
        <w:t xml:space="preserve"> </w:t>
      </w:r>
      <w:r w:rsidRPr="008A62D7">
        <w:rPr>
          <w:lang w:val="en-GB"/>
        </w:rPr>
        <w:t>“</w:t>
      </w:r>
      <w:r w:rsidR="00B11210" w:rsidRPr="008A62D7">
        <w:rPr>
          <w:lang w:val="en-GB"/>
        </w:rPr>
        <w:t>data from</w:t>
      </w:r>
      <w:r w:rsidR="00827231" w:rsidRPr="008A62D7">
        <w:rPr>
          <w:lang w:val="en-GB"/>
        </w:rPr>
        <w:t xml:space="preserve"> non-auto stream sources”</w:t>
      </w:r>
      <w:r w:rsidR="00B11210" w:rsidRPr="008A62D7">
        <w:rPr>
          <w:lang w:val="en-GB"/>
        </w:rPr>
        <w:t>)</w:t>
      </w:r>
      <w:r w:rsidRPr="008A62D7">
        <w:rPr>
          <w:lang w:val="en-GB"/>
        </w:rPr>
        <w:t xml:space="preserve">. </w:t>
      </w:r>
    </w:p>
    <w:p w14:paraId="35C9308E" w14:textId="4F17B153" w:rsidR="002C6D0A" w:rsidRPr="008A62D7" w:rsidRDefault="002C6D0A" w:rsidP="002C6D0A">
      <w:pPr>
        <w:rPr>
          <w:lang w:val="en-GB"/>
        </w:rPr>
      </w:pPr>
      <w:r w:rsidRPr="008A62D7">
        <w:rPr>
          <w:lang w:val="en-GB"/>
        </w:rPr>
        <w:lastRenderedPageBreak/>
        <w:t xml:space="preserve">The </w:t>
      </w:r>
      <w:r w:rsidR="00827231" w:rsidRPr="008A62D7">
        <w:rPr>
          <w:lang w:val="en-GB"/>
        </w:rPr>
        <w:t xml:space="preserve">steps within the </w:t>
      </w:r>
      <w:r w:rsidR="00612BA5" w:rsidRPr="008A62D7">
        <w:rPr>
          <w:lang w:val="en-GB"/>
        </w:rPr>
        <w:t xml:space="preserve">CRSS </w:t>
      </w:r>
      <w:r w:rsidRPr="008A62D7">
        <w:rPr>
          <w:lang w:val="en-GB"/>
        </w:rPr>
        <w:t>subroutine</w:t>
      </w:r>
      <w:r w:rsidR="00612BA5" w:rsidRPr="008A62D7">
        <w:rPr>
          <w:lang w:val="en-GB"/>
        </w:rPr>
        <w:t xml:space="preserve"> for non-automatic stream data</w:t>
      </w:r>
      <w:r w:rsidRPr="008A62D7">
        <w:rPr>
          <w:lang w:val="en-GB"/>
        </w:rPr>
        <w:t xml:space="preserve"> </w:t>
      </w:r>
      <w:r w:rsidR="00DB5017" w:rsidRPr="008A62D7">
        <w:rPr>
          <w:lang w:val="en-GB"/>
        </w:rPr>
        <w:t>are</w:t>
      </w:r>
      <w:r w:rsidRPr="008A62D7">
        <w:rPr>
          <w:lang w:val="en-GB"/>
        </w:rPr>
        <w:t xml:space="preserve"> illustrated in </w:t>
      </w:r>
      <w:r w:rsidR="00F441DB" w:rsidRPr="008A62D7">
        <w:rPr>
          <w:lang w:val="en-GB"/>
        </w:rPr>
        <w:fldChar w:fldCharType="begin"/>
      </w:r>
      <w:r w:rsidR="00F441DB" w:rsidRPr="008A62D7">
        <w:rPr>
          <w:lang w:val="en-GB"/>
        </w:rPr>
        <w:instrText xml:space="preserve"> REF _Ref482444796 \h </w:instrText>
      </w:r>
      <w:r w:rsidR="00F441DB" w:rsidRPr="008A62D7">
        <w:rPr>
          <w:lang w:val="en-GB"/>
        </w:rPr>
      </w:r>
      <w:r w:rsidR="00F441DB" w:rsidRPr="008A62D7">
        <w:rPr>
          <w:lang w:val="en-GB"/>
        </w:rPr>
        <w:fldChar w:fldCharType="separate"/>
      </w:r>
      <w:r w:rsidR="00DE7C99" w:rsidRPr="008A62D7">
        <w:rPr>
          <w:lang w:val="en-GB"/>
        </w:rPr>
        <w:t xml:space="preserve">Figure </w:t>
      </w:r>
      <w:r w:rsidR="00DE7C99" w:rsidRPr="008A62D7">
        <w:rPr>
          <w:noProof/>
          <w:lang w:val="en-GB"/>
        </w:rPr>
        <w:t>37</w:t>
      </w:r>
      <w:r w:rsidR="00F441DB" w:rsidRPr="008A62D7">
        <w:rPr>
          <w:lang w:val="en-GB"/>
        </w:rPr>
        <w:fldChar w:fldCharType="end"/>
      </w:r>
      <w:r w:rsidRPr="008A62D7">
        <w:rPr>
          <w:lang w:val="en-GB"/>
        </w:rPr>
        <w:t xml:space="preserve">. </w:t>
      </w:r>
      <w:r w:rsidR="00DB5017" w:rsidRPr="008A62D7">
        <w:rPr>
          <w:lang w:val="en-GB"/>
        </w:rPr>
        <w:t>At f</w:t>
      </w:r>
      <w:r w:rsidRPr="008A62D7">
        <w:rPr>
          <w:lang w:val="en-GB"/>
        </w:rPr>
        <w:t>irst it is checked if the option for processing manually added data</w:t>
      </w:r>
      <w:r w:rsidR="001A51F1" w:rsidRPr="008A62D7">
        <w:rPr>
          <w:lang w:val="en-GB"/>
        </w:rPr>
        <w:t xml:space="preserve"> has been</w:t>
      </w:r>
      <w:r w:rsidRPr="008A62D7">
        <w:rPr>
          <w:lang w:val="en-GB"/>
        </w:rPr>
        <w:t xml:space="preserve"> switched on</w:t>
      </w:r>
      <w:r w:rsidR="00B33B3F" w:rsidRPr="008A62D7">
        <w:rPr>
          <w:lang w:val="en-GB"/>
        </w:rPr>
        <w:t xml:space="preserve"> in the configuration settings</w:t>
      </w:r>
      <w:r w:rsidRPr="008A62D7">
        <w:rPr>
          <w:lang w:val="en-GB"/>
        </w:rPr>
        <w:t>. If th</w:t>
      </w:r>
      <w:r w:rsidR="00BC3BA6" w:rsidRPr="008A62D7">
        <w:rPr>
          <w:lang w:val="en-GB"/>
        </w:rPr>
        <w:t xml:space="preserve">is is not the case, the program skips the </w:t>
      </w:r>
      <w:r w:rsidR="00612BA5" w:rsidRPr="008A62D7">
        <w:rPr>
          <w:lang w:val="en-GB"/>
        </w:rPr>
        <w:t xml:space="preserve">complete </w:t>
      </w:r>
      <w:r w:rsidR="00BC3BA6" w:rsidRPr="008A62D7">
        <w:rPr>
          <w:lang w:val="en-GB"/>
        </w:rPr>
        <w:t>data retrieval procedure for</w:t>
      </w:r>
      <w:r w:rsidR="00612BA5" w:rsidRPr="008A62D7">
        <w:rPr>
          <w:lang w:val="en-GB"/>
        </w:rPr>
        <w:t xml:space="preserve"> all</w:t>
      </w:r>
      <w:r w:rsidR="00BC3BA6" w:rsidRPr="008A62D7">
        <w:rPr>
          <w:lang w:val="en-GB"/>
        </w:rPr>
        <w:t xml:space="preserve"> non-auto stream data</w:t>
      </w:r>
      <w:r w:rsidR="003C0D28" w:rsidRPr="008A62D7">
        <w:rPr>
          <w:lang w:val="en-GB"/>
        </w:rPr>
        <w:t>, gives a sound signal (three short beeps)</w:t>
      </w:r>
      <w:r w:rsidR="00BC3BA6" w:rsidRPr="008A62D7">
        <w:rPr>
          <w:lang w:val="en-GB"/>
        </w:rPr>
        <w:t xml:space="preserve"> and </w:t>
      </w:r>
      <w:r w:rsidRPr="008A62D7">
        <w:rPr>
          <w:lang w:val="en-GB"/>
        </w:rPr>
        <w:t>returns</w:t>
      </w:r>
      <w:r w:rsidR="00B33B3F" w:rsidRPr="008A62D7">
        <w:rPr>
          <w:lang w:val="en-GB"/>
        </w:rPr>
        <w:t xml:space="preserve"> the message</w:t>
      </w:r>
    </w:p>
    <w:p w14:paraId="50B7C9E5" w14:textId="104F605E" w:rsidR="002C6D0A" w:rsidRPr="008A62D7" w:rsidRDefault="002C6D0A" w:rsidP="002C6D0A">
      <w:pPr>
        <w:ind w:left="1440" w:firstLine="720"/>
        <w:rPr>
          <w:rFonts w:ascii="Courier New" w:hAnsi="Courier New" w:cs="Courier New"/>
          <w:color w:val="006600"/>
          <w:lang w:val="en-GB"/>
        </w:rPr>
      </w:pPr>
      <w:r w:rsidRPr="008A62D7">
        <w:rPr>
          <w:rFonts w:ascii="Courier New" w:hAnsi="Courier New" w:cs="Courier New"/>
          <w:color w:val="006600"/>
          <w:lang w:val="en-GB"/>
        </w:rPr>
        <w:t>All non-auto stream data switched OFF!</w:t>
      </w:r>
    </w:p>
    <w:p w14:paraId="1085C745" w14:textId="3EF53A41" w:rsidR="00612BA5" w:rsidRPr="008A62D7" w:rsidRDefault="002C6D0A" w:rsidP="00612BA5">
      <w:pPr>
        <w:rPr>
          <w:lang w:val="en-GB"/>
        </w:rPr>
      </w:pPr>
      <w:r w:rsidRPr="008A62D7">
        <w:rPr>
          <w:lang w:val="en-GB"/>
        </w:rPr>
        <w:t xml:space="preserve">Otherwise, </w:t>
      </w:r>
      <w:r w:rsidR="00BC3BA6" w:rsidRPr="008A62D7">
        <w:rPr>
          <w:lang w:val="en-GB"/>
        </w:rPr>
        <w:t>it continues by</w:t>
      </w:r>
      <w:r w:rsidRPr="008A62D7">
        <w:rPr>
          <w:lang w:val="en-GB"/>
        </w:rPr>
        <w:t xml:space="preserve"> </w:t>
      </w:r>
      <w:r w:rsidR="00612BA5" w:rsidRPr="008A62D7">
        <w:rPr>
          <w:lang w:val="en-GB"/>
        </w:rPr>
        <w:t xml:space="preserve">importing the first data set (which is the first line of the file).  </w:t>
      </w:r>
    </w:p>
    <w:p w14:paraId="773A6E4E" w14:textId="21FE8FCA" w:rsidR="00612BA5" w:rsidRPr="008A62D7" w:rsidRDefault="00A36F7E" w:rsidP="00612BA5">
      <w:pPr>
        <w:rPr>
          <w:lang w:val="en-GB"/>
        </w:rPr>
      </w:pPr>
      <w:r w:rsidRPr="008A62D7">
        <w:rPr>
          <w:lang w:val="en-GB"/>
        </w:rPr>
        <w:t>T</w:t>
      </w:r>
      <w:r w:rsidR="00612BA5" w:rsidRPr="008A62D7">
        <w:rPr>
          <w:lang w:val="en-GB"/>
        </w:rPr>
        <w:t xml:space="preserve">he imported data set </w:t>
      </w:r>
      <w:r w:rsidR="00B33B3F" w:rsidRPr="008A62D7">
        <w:rPr>
          <w:lang w:val="en-GB"/>
        </w:rPr>
        <w:t>contains</w:t>
      </w:r>
      <w:r w:rsidR="00612BA5" w:rsidRPr="008A62D7">
        <w:rPr>
          <w:lang w:val="en-GB"/>
        </w:rPr>
        <w:t xml:space="preserve"> the following information</w:t>
      </w:r>
      <w:r w:rsidRPr="008A62D7">
        <w:rPr>
          <w:lang w:val="en-GB"/>
        </w:rPr>
        <w:t xml:space="preserve"> (starting from the first column to the left)</w:t>
      </w:r>
      <w:r w:rsidR="00612BA5" w:rsidRPr="008A62D7">
        <w:rPr>
          <w:lang w:val="en-GB"/>
        </w:rPr>
        <w:t>:</w:t>
      </w:r>
    </w:p>
    <w:p w14:paraId="17A68C6E" w14:textId="03089B13" w:rsidR="00612BA5" w:rsidRPr="008A62D7" w:rsidRDefault="00A36F7E" w:rsidP="001507E8">
      <w:pPr>
        <w:pStyle w:val="ListParagraph"/>
        <w:numPr>
          <w:ilvl w:val="0"/>
          <w:numId w:val="5"/>
        </w:numPr>
        <w:rPr>
          <w:lang w:val="en-GB"/>
        </w:rPr>
      </w:pPr>
      <w:r w:rsidRPr="008A62D7">
        <w:rPr>
          <w:lang w:val="en-GB"/>
        </w:rPr>
        <w:t>date and time of observed plume height</w:t>
      </w:r>
    </w:p>
    <w:p w14:paraId="6B660AFC" w14:textId="4EE3A91F" w:rsidR="00612BA5" w:rsidRPr="008A62D7" w:rsidRDefault="00B86E0A" w:rsidP="001507E8">
      <w:pPr>
        <w:pStyle w:val="ListParagraph"/>
        <w:numPr>
          <w:ilvl w:val="0"/>
          <w:numId w:val="5"/>
        </w:numPr>
        <w:rPr>
          <w:lang w:val="en-GB"/>
        </w:rPr>
      </w:pPr>
      <w:r w:rsidRPr="008A62D7">
        <w:rPr>
          <w:lang w:val="en-GB"/>
        </w:rPr>
        <w:t>&lt;include&gt;</w:t>
      </w:r>
      <w:r w:rsidR="00612BA5" w:rsidRPr="008A62D7">
        <w:rPr>
          <w:lang w:val="en-GB"/>
        </w:rPr>
        <w:t xml:space="preserve"> </w:t>
      </w:r>
      <w:r w:rsidR="00B33B3F" w:rsidRPr="008A62D7">
        <w:rPr>
          <w:lang w:val="en-GB"/>
        </w:rPr>
        <w:t xml:space="preserve">flag indicating </w:t>
      </w:r>
      <w:r w:rsidR="00612BA5" w:rsidRPr="008A62D7">
        <w:rPr>
          <w:lang w:val="en-GB"/>
        </w:rPr>
        <w:t>if this data set should be included</w:t>
      </w:r>
      <w:r w:rsidR="00B33B3F" w:rsidRPr="008A62D7">
        <w:rPr>
          <w:lang w:val="en-GB"/>
        </w:rPr>
        <w:t>;</w:t>
      </w:r>
    </w:p>
    <w:p w14:paraId="44C05A23" w14:textId="5B5CB5FC" w:rsidR="00612BA5" w:rsidRPr="008A62D7" w:rsidRDefault="00612BA5" w:rsidP="001507E8">
      <w:pPr>
        <w:pStyle w:val="ListParagraph"/>
        <w:numPr>
          <w:ilvl w:val="0"/>
          <w:numId w:val="5"/>
        </w:numPr>
        <w:rPr>
          <w:lang w:val="en-GB"/>
        </w:rPr>
      </w:pPr>
      <w:r w:rsidRPr="008A62D7">
        <w:rPr>
          <w:lang w:val="en-GB"/>
        </w:rPr>
        <w:t>sou</w:t>
      </w:r>
      <w:r w:rsidR="00AE6B92" w:rsidRPr="008A62D7">
        <w:rPr>
          <w:lang w:val="en-GB"/>
        </w:rPr>
        <w:t xml:space="preserve">rce (an ID number, according to Table </w:t>
      </w:r>
      <w:r w:rsidR="00566F04" w:rsidRPr="008A62D7">
        <w:rPr>
          <w:lang w:val="en-GB"/>
        </w:rPr>
        <w:t xml:space="preserve">8 in section </w:t>
      </w:r>
      <w:r w:rsidR="00267E73" w:rsidRPr="008A62D7">
        <w:rPr>
          <w:lang w:val="en-GB"/>
        </w:rPr>
        <w:fldChar w:fldCharType="begin"/>
      </w:r>
      <w:r w:rsidR="00267E73" w:rsidRPr="008A62D7">
        <w:rPr>
          <w:lang w:val="en-GB"/>
        </w:rPr>
        <w:instrText xml:space="preserve"> REF _Ref482347351 \r \h </w:instrText>
      </w:r>
      <w:r w:rsidR="00267E73" w:rsidRPr="008A62D7">
        <w:rPr>
          <w:lang w:val="en-GB"/>
        </w:rPr>
      </w:r>
      <w:r w:rsidR="00267E73" w:rsidRPr="008A62D7">
        <w:rPr>
          <w:lang w:val="en-GB"/>
        </w:rPr>
        <w:fldChar w:fldCharType="separate"/>
      </w:r>
      <w:r w:rsidR="00DE7C99" w:rsidRPr="008A62D7">
        <w:rPr>
          <w:lang w:val="en-GB"/>
        </w:rPr>
        <w:t>5.4.3</w:t>
      </w:r>
      <w:r w:rsidR="00267E73" w:rsidRPr="008A62D7">
        <w:rPr>
          <w:lang w:val="en-GB"/>
        </w:rPr>
        <w:fldChar w:fldCharType="end"/>
      </w:r>
      <w:r w:rsidR="00AE6B92" w:rsidRPr="008A62D7">
        <w:rPr>
          <w:lang w:val="en-GB"/>
        </w:rPr>
        <w:t>)</w:t>
      </w:r>
      <w:r w:rsidR="00B33B3F" w:rsidRPr="008A62D7">
        <w:rPr>
          <w:lang w:val="en-GB"/>
        </w:rPr>
        <w:t>;</w:t>
      </w:r>
    </w:p>
    <w:p w14:paraId="3DDF0E07" w14:textId="0AA4B55C" w:rsidR="00A36F7E" w:rsidRPr="008A62D7" w:rsidRDefault="00A36F7E" w:rsidP="001507E8">
      <w:pPr>
        <w:pStyle w:val="ListParagraph"/>
        <w:numPr>
          <w:ilvl w:val="0"/>
          <w:numId w:val="5"/>
        </w:numPr>
        <w:rPr>
          <w:lang w:val="en-GB"/>
        </w:rPr>
      </w:pPr>
      <w:r w:rsidRPr="008A62D7">
        <w:rPr>
          <w:lang w:val="en-GB"/>
        </w:rPr>
        <w:t xml:space="preserve">minimum height estimate of plume top (if it </w:t>
      </w:r>
      <w:r w:rsidR="00B76B2A" w:rsidRPr="008A62D7">
        <w:rPr>
          <w:lang w:val="en-GB"/>
        </w:rPr>
        <w:t>had</w:t>
      </w:r>
      <w:r w:rsidRPr="008A62D7">
        <w:rPr>
          <w:lang w:val="en-GB"/>
        </w:rPr>
        <w:t xml:space="preserve"> not </w:t>
      </w:r>
      <w:r w:rsidR="00B76B2A" w:rsidRPr="008A62D7">
        <w:rPr>
          <w:lang w:val="en-GB"/>
        </w:rPr>
        <w:t xml:space="preserve">been </w:t>
      </w:r>
      <w:r w:rsidRPr="008A62D7">
        <w:rPr>
          <w:lang w:val="en-GB"/>
        </w:rPr>
        <w:t xml:space="preserve">put in manually, this value </w:t>
      </w:r>
      <w:r w:rsidR="00B76B2A" w:rsidRPr="008A62D7">
        <w:rPr>
          <w:lang w:val="en-GB"/>
        </w:rPr>
        <w:t>h</w:t>
      </w:r>
      <w:r w:rsidRPr="008A62D7">
        <w:rPr>
          <w:lang w:val="en-GB"/>
        </w:rPr>
        <w:t xml:space="preserve">as </w:t>
      </w:r>
      <w:r w:rsidR="00B76B2A" w:rsidRPr="008A62D7">
        <w:rPr>
          <w:lang w:val="en-GB"/>
        </w:rPr>
        <w:t xml:space="preserve">been </w:t>
      </w:r>
      <w:r w:rsidRPr="008A62D7">
        <w:rPr>
          <w:lang w:val="en-GB"/>
        </w:rPr>
        <w:t>calculated by subtracting the uncertainty from the average height)</w:t>
      </w:r>
    </w:p>
    <w:p w14:paraId="7BA10D03" w14:textId="6837F99F" w:rsidR="00A36F7E" w:rsidRPr="008A62D7" w:rsidRDefault="00A36F7E" w:rsidP="001507E8">
      <w:pPr>
        <w:pStyle w:val="ListParagraph"/>
        <w:numPr>
          <w:ilvl w:val="0"/>
          <w:numId w:val="5"/>
        </w:numPr>
        <w:rPr>
          <w:lang w:val="en-GB"/>
        </w:rPr>
      </w:pPr>
      <w:r w:rsidRPr="008A62D7">
        <w:rPr>
          <w:lang w:val="en-GB"/>
        </w:rPr>
        <w:t xml:space="preserve">average height estimate of plume top (if it </w:t>
      </w:r>
      <w:r w:rsidR="00B76B2A" w:rsidRPr="008A62D7">
        <w:rPr>
          <w:lang w:val="en-GB"/>
        </w:rPr>
        <w:t>had</w:t>
      </w:r>
      <w:r w:rsidRPr="008A62D7">
        <w:rPr>
          <w:lang w:val="en-GB"/>
        </w:rPr>
        <w:t xml:space="preserve"> not</w:t>
      </w:r>
      <w:r w:rsidR="00B76B2A" w:rsidRPr="008A62D7">
        <w:rPr>
          <w:lang w:val="en-GB"/>
        </w:rPr>
        <w:t xml:space="preserve"> been</w:t>
      </w:r>
      <w:r w:rsidRPr="008A62D7">
        <w:rPr>
          <w:lang w:val="en-GB"/>
        </w:rPr>
        <w:t xml:space="preserve"> put in manually, this value </w:t>
      </w:r>
      <w:r w:rsidR="00B76B2A" w:rsidRPr="008A62D7">
        <w:rPr>
          <w:lang w:val="en-GB"/>
        </w:rPr>
        <w:t>has been</w:t>
      </w:r>
      <w:r w:rsidRPr="008A62D7">
        <w:rPr>
          <w:lang w:val="en-GB"/>
        </w:rPr>
        <w:t xml:space="preserve"> calculated by computing the average of minimum and maximum estimates of the plume top height)</w:t>
      </w:r>
    </w:p>
    <w:p w14:paraId="15EE6F77" w14:textId="7DC25843" w:rsidR="00A36F7E" w:rsidRPr="008A62D7" w:rsidRDefault="00A36F7E" w:rsidP="001507E8">
      <w:pPr>
        <w:pStyle w:val="ListParagraph"/>
        <w:numPr>
          <w:ilvl w:val="0"/>
          <w:numId w:val="5"/>
        </w:numPr>
        <w:rPr>
          <w:lang w:val="en-GB"/>
        </w:rPr>
      </w:pPr>
      <w:r w:rsidRPr="008A62D7">
        <w:rPr>
          <w:lang w:val="en-GB"/>
        </w:rPr>
        <w:t xml:space="preserve">maximum height estimate of plume top (if it </w:t>
      </w:r>
      <w:r w:rsidR="00B76B2A" w:rsidRPr="008A62D7">
        <w:rPr>
          <w:lang w:val="en-GB"/>
        </w:rPr>
        <w:t>had</w:t>
      </w:r>
      <w:r w:rsidRPr="008A62D7">
        <w:rPr>
          <w:lang w:val="en-GB"/>
        </w:rPr>
        <w:t xml:space="preserve"> not put in manually, this value </w:t>
      </w:r>
      <w:r w:rsidR="00B76B2A" w:rsidRPr="008A62D7">
        <w:rPr>
          <w:lang w:val="en-GB"/>
        </w:rPr>
        <w:t>has been</w:t>
      </w:r>
      <w:r w:rsidRPr="008A62D7">
        <w:rPr>
          <w:lang w:val="en-GB"/>
        </w:rPr>
        <w:t xml:space="preserve"> calculated by adding the uncertainty from the average height)</w:t>
      </w:r>
    </w:p>
    <w:p w14:paraId="224EBC78" w14:textId="3C56BE2D" w:rsidR="00612BA5" w:rsidRPr="008A62D7" w:rsidRDefault="00612BA5" w:rsidP="001507E8">
      <w:pPr>
        <w:pStyle w:val="ListParagraph"/>
        <w:numPr>
          <w:ilvl w:val="0"/>
          <w:numId w:val="5"/>
        </w:numPr>
        <w:rPr>
          <w:lang w:val="en-GB"/>
        </w:rPr>
      </w:pPr>
      <w:r w:rsidRPr="008A62D7">
        <w:rPr>
          <w:lang w:val="en-GB"/>
        </w:rPr>
        <w:t xml:space="preserve">uncertainty of plume height (which has been assigned by FIX, see section </w:t>
      </w:r>
      <w:r w:rsidR="00267E73" w:rsidRPr="008A62D7">
        <w:rPr>
          <w:lang w:val="en-GB"/>
        </w:rPr>
        <w:fldChar w:fldCharType="begin"/>
      </w:r>
      <w:r w:rsidR="00267E73" w:rsidRPr="008A62D7">
        <w:rPr>
          <w:lang w:val="en-GB"/>
        </w:rPr>
        <w:instrText xml:space="preserve"> REF _Ref483234301 \r \h </w:instrText>
      </w:r>
      <w:r w:rsidR="00267E73" w:rsidRPr="008A62D7">
        <w:rPr>
          <w:lang w:val="en-GB"/>
        </w:rPr>
      </w:r>
      <w:r w:rsidR="00267E73" w:rsidRPr="008A62D7">
        <w:rPr>
          <w:lang w:val="en-GB"/>
        </w:rPr>
        <w:fldChar w:fldCharType="separate"/>
      </w:r>
      <w:r w:rsidR="00DE7C99" w:rsidRPr="008A62D7">
        <w:rPr>
          <w:lang w:val="en-GB"/>
        </w:rPr>
        <w:t>4.8</w:t>
      </w:r>
      <w:r w:rsidR="00267E73" w:rsidRPr="008A62D7">
        <w:rPr>
          <w:lang w:val="en-GB"/>
        </w:rPr>
        <w:fldChar w:fldCharType="end"/>
      </w:r>
      <w:r w:rsidRPr="008A62D7">
        <w:rPr>
          <w:lang w:val="en-GB"/>
        </w:rPr>
        <w:t>)</w:t>
      </w:r>
    </w:p>
    <w:p w14:paraId="34E799B5" w14:textId="03A265F4" w:rsidR="00612BA5" w:rsidRPr="008A62D7" w:rsidRDefault="00612BA5" w:rsidP="001507E8">
      <w:pPr>
        <w:pStyle w:val="ListParagraph"/>
        <w:numPr>
          <w:ilvl w:val="0"/>
          <w:numId w:val="5"/>
        </w:numPr>
        <w:rPr>
          <w:lang w:val="en-GB"/>
        </w:rPr>
      </w:pPr>
      <w:r w:rsidRPr="008A62D7">
        <w:rPr>
          <w:lang w:val="en-GB"/>
        </w:rPr>
        <w:t xml:space="preserve">quality factor (which has been assigned by FIX according to the source, see </w:t>
      </w:r>
      <w:r w:rsidR="00566F04" w:rsidRPr="008A62D7">
        <w:rPr>
          <w:lang w:val="en-GB"/>
        </w:rPr>
        <w:t>Table </w:t>
      </w:r>
      <w:r w:rsidR="00B86E0A" w:rsidRPr="008A62D7">
        <w:rPr>
          <w:lang w:val="en-GB"/>
        </w:rPr>
        <w:t>5</w:t>
      </w:r>
      <w:r w:rsidR="00566F04" w:rsidRPr="008A62D7">
        <w:rPr>
          <w:lang w:val="en-GB"/>
        </w:rPr>
        <w:t xml:space="preserve"> and Table 6</w:t>
      </w:r>
      <w:r w:rsidR="00B86E0A" w:rsidRPr="008A62D7">
        <w:rPr>
          <w:lang w:val="en-GB"/>
        </w:rPr>
        <w:t xml:space="preserve"> in </w:t>
      </w:r>
      <w:r w:rsidRPr="008A62D7">
        <w:rPr>
          <w:lang w:val="en-GB"/>
        </w:rPr>
        <w:t xml:space="preserve">section </w:t>
      </w:r>
      <w:r w:rsidR="00267E73" w:rsidRPr="008A62D7">
        <w:rPr>
          <w:lang w:val="en-GB"/>
        </w:rPr>
        <w:fldChar w:fldCharType="begin"/>
      </w:r>
      <w:r w:rsidR="00267E73" w:rsidRPr="008A62D7">
        <w:rPr>
          <w:lang w:val="en-GB"/>
        </w:rPr>
        <w:instrText xml:space="preserve"> REF _Ref482347399 \r \h </w:instrText>
      </w:r>
      <w:r w:rsidR="00267E73" w:rsidRPr="008A62D7">
        <w:rPr>
          <w:lang w:val="en-GB"/>
        </w:rPr>
      </w:r>
      <w:r w:rsidR="00267E73" w:rsidRPr="008A62D7">
        <w:rPr>
          <w:lang w:val="en-GB"/>
        </w:rPr>
        <w:fldChar w:fldCharType="separate"/>
      </w:r>
      <w:r w:rsidR="00DE7C99" w:rsidRPr="008A62D7">
        <w:rPr>
          <w:lang w:val="en-GB"/>
        </w:rPr>
        <w:t>4.4.2</w:t>
      </w:r>
      <w:r w:rsidR="00267E73" w:rsidRPr="008A62D7">
        <w:rPr>
          <w:lang w:val="en-GB"/>
        </w:rPr>
        <w:fldChar w:fldCharType="end"/>
      </w:r>
      <w:r w:rsidR="00267E73" w:rsidRPr="008A62D7">
        <w:rPr>
          <w:lang w:val="en-GB"/>
        </w:rPr>
        <w:t>)</w:t>
      </w:r>
    </w:p>
    <w:p w14:paraId="23C10FBB" w14:textId="014C6E91" w:rsidR="00B76B2A" w:rsidRPr="008A62D7" w:rsidRDefault="00B76B2A" w:rsidP="001507E8">
      <w:pPr>
        <w:pStyle w:val="ListParagraph"/>
        <w:numPr>
          <w:ilvl w:val="0"/>
          <w:numId w:val="5"/>
        </w:numPr>
        <w:rPr>
          <w:lang w:val="en-GB"/>
        </w:rPr>
      </w:pPr>
      <w:r w:rsidRPr="008A62D7">
        <w:rPr>
          <w:lang w:val="en-GB"/>
        </w:rPr>
        <w:t>a flag indicating if the plume height values have been computed on the basis of one (“1”) or two (“2”) entries</w:t>
      </w:r>
    </w:p>
    <w:p w14:paraId="223D6DE5" w14:textId="261A185E" w:rsidR="00B76B2A" w:rsidRPr="008A62D7" w:rsidRDefault="00B76B2A" w:rsidP="001507E8">
      <w:pPr>
        <w:pStyle w:val="ListParagraph"/>
        <w:numPr>
          <w:ilvl w:val="0"/>
          <w:numId w:val="5"/>
        </w:numPr>
        <w:rPr>
          <w:lang w:val="en-GB"/>
        </w:rPr>
      </w:pPr>
      <w:r w:rsidRPr="008A62D7">
        <w:rPr>
          <w:lang w:val="en-GB"/>
        </w:rPr>
        <w:t>a placeholder (in the current version always assigned to “9”)</w:t>
      </w:r>
    </w:p>
    <w:p w14:paraId="51F8969A" w14:textId="4FD7D50F" w:rsidR="00B76B2A" w:rsidRPr="008A62D7" w:rsidRDefault="00B76B2A" w:rsidP="001507E8">
      <w:pPr>
        <w:pStyle w:val="ListParagraph"/>
        <w:numPr>
          <w:ilvl w:val="0"/>
          <w:numId w:val="5"/>
        </w:numPr>
        <w:rPr>
          <w:lang w:val="en-GB"/>
        </w:rPr>
      </w:pPr>
      <w:r w:rsidRPr="008A62D7">
        <w:rPr>
          <w:lang w:val="en-GB"/>
        </w:rPr>
        <w:t xml:space="preserve">minimum width of the plume </w:t>
      </w:r>
      <w:r w:rsidR="00267E73" w:rsidRPr="008A62D7">
        <w:rPr>
          <w:lang w:val="en-GB"/>
        </w:rPr>
        <w:t>top</w:t>
      </w:r>
    </w:p>
    <w:p w14:paraId="52259555" w14:textId="6EAF6188" w:rsidR="00B76B2A" w:rsidRPr="008A62D7" w:rsidRDefault="00B76B2A" w:rsidP="001507E8">
      <w:pPr>
        <w:pStyle w:val="ListParagraph"/>
        <w:numPr>
          <w:ilvl w:val="0"/>
          <w:numId w:val="5"/>
        </w:numPr>
        <w:rPr>
          <w:lang w:val="en-GB"/>
        </w:rPr>
      </w:pPr>
      <w:r w:rsidRPr="008A62D7">
        <w:rPr>
          <w:lang w:val="en-GB"/>
        </w:rPr>
        <w:t xml:space="preserve">maximum width of the plume </w:t>
      </w:r>
      <w:r w:rsidR="00267E73" w:rsidRPr="008A62D7">
        <w:rPr>
          <w:lang w:val="en-GB"/>
        </w:rPr>
        <w:t>top</w:t>
      </w:r>
    </w:p>
    <w:p w14:paraId="61E1A350" w14:textId="51505143" w:rsidR="00B76B2A" w:rsidRPr="008A62D7" w:rsidRDefault="00B76B2A" w:rsidP="001507E8">
      <w:pPr>
        <w:pStyle w:val="ListParagraph"/>
        <w:numPr>
          <w:ilvl w:val="0"/>
          <w:numId w:val="5"/>
        </w:numPr>
        <w:rPr>
          <w:lang w:val="en-GB"/>
        </w:rPr>
      </w:pPr>
      <w:r w:rsidRPr="008A62D7">
        <w:rPr>
          <w:lang w:val="en-GB"/>
        </w:rPr>
        <w:t>timestamp of manual entry</w:t>
      </w:r>
    </w:p>
    <w:p w14:paraId="28432F79" w14:textId="34B855A4" w:rsidR="00B76B2A" w:rsidRPr="008A62D7" w:rsidRDefault="00B76B2A" w:rsidP="001507E8">
      <w:pPr>
        <w:pStyle w:val="ListParagraph"/>
        <w:numPr>
          <w:ilvl w:val="0"/>
          <w:numId w:val="5"/>
        </w:numPr>
        <w:rPr>
          <w:lang w:val="en-GB"/>
        </w:rPr>
      </w:pPr>
      <w:r w:rsidRPr="008A62D7">
        <w:rPr>
          <w:lang w:val="en-GB"/>
        </w:rPr>
        <w:t xml:space="preserve">additional comments (i.e., the entry from the “Comment” field of the plume height input window, see </w:t>
      </w:r>
      <w:r w:rsidRPr="008A62D7">
        <w:rPr>
          <w:lang w:val="en-GB"/>
        </w:rPr>
        <w:fldChar w:fldCharType="begin"/>
      </w:r>
      <w:r w:rsidRPr="008A62D7">
        <w:rPr>
          <w:lang w:val="en-GB"/>
        </w:rPr>
        <w:instrText xml:space="preserve"> REF _Ref482280753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23</w:t>
      </w:r>
      <w:r w:rsidRPr="008A62D7">
        <w:rPr>
          <w:lang w:val="en-GB"/>
        </w:rPr>
        <w:fldChar w:fldCharType="end"/>
      </w:r>
      <w:r w:rsidRPr="008A62D7">
        <w:rPr>
          <w:lang w:val="en-GB"/>
        </w:rPr>
        <w:t xml:space="preserve"> “F”). </w:t>
      </w:r>
    </w:p>
    <w:p w14:paraId="04B8D6DA" w14:textId="0BED84AC" w:rsidR="006D5893" w:rsidRPr="008A62D7" w:rsidRDefault="001A51F1" w:rsidP="00B14496">
      <w:pPr>
        <w:rPr>
          <w:lang w:val="en-GB"/>
        </w:rPr>
      </w:pPr>
      <w:r w:rsidRPr="008A62D7">
        <w:rPr>
          <w:lang w:val="en-GB"/>
        </w:rPr>
        <w:t xml:space="preserve">In the next step the program </w:t>
      </w:r>
      <w:r w:rsidR="00BC3BA6" w:rsidRPr="008A62D7">
        <w:rPr>
          <w:lang w:val="en-GB"/>
        </w:rPr>
        <w:t>check</w:t>
      </w:r>
      <w:r w:rsidRPr="008A62D7">
        <w:rPr>
          <w:lang w:val="en-GB"/>
        </w:rPr>
        <w:t>s</w:t>
      </w:r>
      <w:r w:rsidR="00BC3BA6" w:rsidRPr="008A62D7">
        <w:rPr>
          <w:lang w:val="en-GB"/>
        </w:rPr>
        <w:t xml:space="preserve"> </w:t>
      </w:r>
      <w:r w:rsidR="002C6D0A" w:rsidRPr="008A62D7">
        <w:rPr>
          <w:lang w:val="en-GB"/>
        </w:rPr>
        <w:t>the source-specific channel setting</w:t>
      </w:r>
      <w:r w:rsidR="00BC3BA6" w:rsidRPr="008A62D7">
        <w:rPr>
          <w:lang w:val="en-GB"/>
        </w:rPr>
        <w:t>s</w:t>
      </w:r>
      <w:r w:rsidRPr="008A62D7">
        <w:rPr>
          <w:lang w:val="en-GB"/>
        </w:rPr>
        <w:t>, specified in the configuration parameters</w:t>
      </w:r>
      <w:r w:rsidR="00827231" w:rsidRPr="008A62D7">
        <w:rPr>
          <w:lang w:val="en-GB"/>
        </w:rPr>
        <w:t xml:space="preserve">. </w:t>
      </w:r>
      <w:r w:rsidR="00BC3BA6" w:rsidRPr="008A62D7">
        <w:rPr>
          <w:lang w:val="en-GB"/>
        </w:rPr>
        <w:t>A data set is only processed</w:t>
      </w:r>
      <w:r w:rsidR="00B33B3F" w:rsidRPr="008A62D7">
        <w:rPr>
          <w:lang w:val="en-GB"/>
        </w:rPr>
        <w:t xml:space="preserve"> further</w:t>
      </w:r>
      <w:r w:rsidR="00BC3BA6" w:rsidRPr="008A62D7">
        <w:rPr>
          <w:lang w:val="en-GB"/>
        </w:rPr>
        <w:t xml:space="preserve"> if the “manual input channel” to which the checked data set is </w:t>
      </w:r>
      <w:r w:rsidR="008B4C4B" w:rsidRPr="008A62D7">
        <w:rPr>
          <w:lang w:val="en-GB"/>
        </w:rPr>
        <w:t>associated with</w:t>
      </w:r>
      <w:r w:rsidR="00BC3BA6" w:rsidRPr="008A62D7">
        <w:rPr>
          <w:lang w:val="en-GB"/>
        </w:rPr>
        <w:t xml:space="preserve"> </w:t>
      </w:r>
      <w:r w:rsidR="00BB1DC2" w:rsidRPr="008A62D7">
        <w:rPr>
          <w:lang w:val="en-GB"/>
        </w:rPr>
        <w:t>is switched on</w:t>
      </w:r>
      <w:r w:rsidR="004C0CB8" w:rsidRPr="008A62D7">
        <w:rPr>
          <w:lang w:val="en-GB"/>
        </w:rPr>
        <w:t xml:space="preserve"> (see section</w:t>
      </w:r>
      <w:r w:rsidR="00F67937" w:rsidRPr="008A62D7">
        <w:rPr>
          <w:lang w:val="en-GB"/>
        </w:rPr>
        <w:fldChar w:fldCharType="begin"/>
      </w:r>
      <w:r w:rsidR="00F67937" w:rsidRPr="008A62D7">
        <w:rPr>
          <w:lang w:val="en-GB"/>
        </w:rPr>
        <w:instrText xml:space="preserve"> REF _Ref482445425 \h </w:instrText>
      </w:r>
      <w:r w:rsidR="00F67937" w:rsidRPr="008A62D7">
        <w:rPr>
          <w:lang w:val="en-GB"/>
        </w:rPr>
      </w:r>
      <w:r w:rsidR="00F67937" w:rsidRPr="008A62D7">
        <w:rPr>
          <w:lang w:val="en-GB"/>
        </w:rPr>
        <w:fldChar w:fldCharType="separate"/>
      </w:r>
      <w:r w:rsidR="00DE7C99" w:rsidRPr="008A62D7">
        <w:rPr>
          <w:lang w:val="en-GB"/>
        </w:rPr>
        <w:t xml:space="preserve"> “Plume Height Sensors”</w:t>
      </w:r>
      <w:r w:rsidR="00F67937" w:rsidRPr="008A62D7">
        <w:rPr>
          <w:lang w:val="en-GB"/>
        </w:rPr>
        <w:fldChar w:fldCharType="end"/>
      </w:r>
      <w:r w:rsidR="004C0CB8" w:rsidRPr="008A62D7">
        <w:rPr>
          <w:lang w:val="en-GB"/>
        </w:rPr>
        <w:t>)</w:t>
      </w:r>
      <w:r w:rsidR="00BB1DC2" w:rsidRPr="008A62D7">
        <w:rPr>
          <w:lang w:val="en-GB"/>
        </w:rPr>
        <w:t>. Otherwise,</w:t>
      </w:r>
      <w:r w:rsidR="00BC3BA6" w:rsidRPr="008A62D7">
        <w:rPr>
          <w:lang w:val="en-GB"/>
        </w:rPr>
        <w:t xml:space="preserve"> this data set is discarded and the next data set is retrieved.</w:t>
      </w:r>
      <w:r w:rsidR="00BB1DC2" w:rsidRPr="008A62D7">
        <w:rPr>
          <w:lang w:val="en-GB"/>
        </w:rPr>
        <w:t xml:space="preserve"> This is also the case for </w:t>
      </w:r>
      <w:r w:rsidR="00233345" w:rsidRPr="008A62D7">
        <w:rPr>
          <w:lang w:val="en-GB"/>
        </w:rPr>
        <w:t xml:space="preserve">data sets </w:t>
      </w:r>
      <w:r w:rsidR="008B4C4B" w:rsidRPr="008A62D7">
        <w:rPr>
          <w:lang w:val="en-GB"/>
        </w:rPr>
        <w:t xml:space="preserve">that </w:t>
      </w:r>
      <w:r w:rsidR="00233345" w:rsidRPr="008A62D7">
        <w:rPr>
          <w:lang w:val="en-GB"/>
        </w:rPr>
        <w:t>have been individually masked out by the operator</w:t>
      </w:r>
      <w:r w:rsidR="006D5893" w:rsidRPr="008A62D7">
        <w:rPr>
          <w:lang w:val="en-GB"/>
        </w:rPr>
        <w:t xml:space="preserve"> </w:t>
      </w:r>
      <w:r w:rsidR="00233345" w:rsidRPr="008A62D7">
        <w:rPr>
          <w:lang w:val="en-GB"/>
        </w:rPr>
        <w:t xml:space="preserve">(see section </w:t>
      </w:r>
      <w:r w:rsidR="008E4BF3" w:rsidRPr="008A62D7">
        <w:rPr>
          <w:lang w:val="en-GB"/>
        </w:rPr>
        <w:fldChar w:fldCharType="begin"/>
      </w:r>
      <w:r w:rsidR="008E4BF3" w:rsidRPr="008A62D7">
        <w:rPr>
          <w:lang w:val="en-GB"/>
        </w:rPr>
        <w:instrText xml:space="preserve"> REF _Ref483234442 \r \h </w:instrText>
      </w:r>
      <w:r w:rsidR="008E4BF3" w:rsidRPr="008A62D7">
        <w:rPr>
          <w:lang w:val="en-GB"/>
        </w:rPr>
      </w:r>
      <w:r w:rsidR="008E4BF3" w:rsidRPr="008A62D7">
        <w:rPr>
          <w:lang w:val="en-GB"/>
        </w:rPr>
        <w:fldChar w:fldCharType="separate"/>
      </w:r>
      <w:r w:rsidR="00DE7C99" w:rsidRPr="008A62D7">
        <w:rPr>
          <w:lang w:val="en-GB"/>
        </w:rPr>
        <w:t>4.8</w:t>
      </w:r>
      <w:r w:rsidR="008E4BF3" w:rsidRPr="008A62D7">
        <w:rPr>
          <w:lang w:val="en-GB"/>
        </w:rPr>
        <w:fldChar w:fldCharType="end"/>
      </w:r>
      <w:r w:rsidR="00233345" w:rsidRPr="008A62D7">
        <w:rPr>
          <w:lang w:val="en-GB"/>
        </w:rPr>
        <w:t>)</w:t>
      </w:r>
      <w:r w:rsidR="006D5893" w:rsidRPr="008A62D7">
        <w:rPr>
          <w:lang w:val="en-GB"/>
        </w:rPr>
        <w:t>.</w:t>
      </w:r>
      <w:r w:rsidR="00233345" w:rsidRPr="008A62D7">
        <w:rPr>
          <w:lang w:val="en-GB"/>
        </w:rPr>
        <w:t xml:space="preserve"> </w:t>
      </w:r>
      <w:r w:rsidR="006D5893" w:rsidRPr="008A62D7">
        <w:rPr>
          <w:lang w:val="en-GB"/>
        </w:rPr>
        <w:t>Only manually</w:t>
      </w:r>
      <w:r w:rsidR="00B86E0A" w:rsidRPr="008A62D7">
        <w:rPr>
          <w:lang w:val="en-GB"/>
        </w:rPr>
        <w:t xml:space="preserve"> added plume height data with an &lt;</w:t>
      </w:r>
      <w:r w:rsidR="00233345" w:rsidRPr="008A62D7">
        <w:rPr>
          <w:lang w:val="en-GB"/>
        </w:rPr>
        <w:t>include</w:t>
      </w:r>
      <w:r w:rsidR="00B86E0A" w:rsidRPr="008A62D7">
        <w:rPr>
          <w:lang w:val="en-GB"/>
        </w:rPr>
        <w:t>&gt;</w:t>
      </w:r>
      <w:r w:rsidR="00233345" w:rsidRPr="008A62D7">
        <w:rPr>
          <w:lang w:val="en-GB"/>
        </w:rPr>
        <w:t xml:space="preserve"> </w:t>
      </w:r>
      <w:r w:rsidR="006D5893" w:rsidRPr="008A62D7">
        <w:rPr>
          <w:lang w:val="en-GB"/>
        </w:rPr>
        <w:t>value of 1 are passed on for further processing</w:t>
      </w:r>
      <w:r w:rsidR="00233345" w:rsidRPr="008A62D7">
        <w:rPr>
          <w:lang w:val="en-GB"/>
        </w:rPr>
        <w:t>.</w:t>
      </w:r>
      <w:r w:rsidR="006D5893" w:rsidRPr="008A62D7">
        <w:rPr>
          <w:lang w:val="en-GB"/>
        </w:rPr>
        <w:t xml:space="preserve"> </w:t>
      </w:r>
    </w:p>
    <w:p w14:paraId="2FE0F7FC" w14:textId="53B4792B" w:rsidR="00985518" w:rsidRPr="008A62D7" w:rsidRDefault="001A51F1" w:rsidP="003126A7">
      <w:pPr>
        <w:rPr>
          <w:lang w:val="en-GB"/>
        </w:rPr>
      </w:pPr>
      <w:r w:rsidRPr="008A62D7">
        <w:rPr>
          <w:lang w:val="en-GB"/>
        </w:rPr>
        <w:t xml:space="preserve">In the </w:t>
      </w:r>
      <w:r w:rsidR="00F67937" w:rsidRPr="008A62D7">
        <w:rPr>
          <w:lang w:val="en-GB"/>
        </w:rPr>
        <w:t>subsequent</w:t>
      </w:r>
      <w:r w:rsidRPr="008A62D7">
        <w:rPr>
          <w:lang w:val="en-GB"/>
        </w:rPr>
        <w:t xml:space="preserve"> step, the time stamp of</w:t>
      </w:r>
      <w:r w:rsidR="002A47EF" w:rsidRPr="008A62D7">
        <w:rPr>
          <w:lang w:val="en-GB"/>
        </w:rPr>
        <w:t xml:space="preserve"> the data set is compared to the current system time</w:t>
      </w:r>
      <w:r w:rsidR="00BC254B" w:rsidRPr="008A62D7">
        <w:rPr>
          <w:lang w:val="en-GB"/>
        </w:rPr>
        <w:t xml:space="preserve"> and the “age” of the data set is calculated</w:t>
      </w:r>
      <w:r w:rsidR="002A47EF" w:rsidRPr="008A62D7">
        <w:rPr>
          <w:lang w:val="en-GB"/>
        </w:rPr>
        <w:t>. The data set is discarded if it is older than 180 minutes. Otherwise, it</w:t>
      </w:r>
      <w:r w:rsidR="003126A7" w:rsidRPr="008A62D7">
        <w:rPr>
          <w:lang w:val="en-GB"/>
        </w:rPr>
        <w:t>s</w:t>
      </w:r>
      <w:r w:rsidR="002A47EF" w:rsidRPr="008A62D7">
        <w:rPr>
          <w:lang w:val="en-GB"/>
        </w:rPr>
        <w:t xml:space="preserve"> </w:t>
      </w:r>
      <w:r w:rsidR="00BC254B" w:rsidRPr="008A62D7">
        <w:rPr>
          <w:lang w:val="en-GB"/>
        </w:rPr>
        <w:t>content</w:t>
      </w:r>
      <w:r w:rsidR="003126A7" w:rsidRPr="008A62D7">
        <w:rPr>
          <w:lang w:val="en-GB"/>
        </w:rPr>
        <w:t xml:space="preserve"> </w:t>
      </w:r>
      <w:r w:rsidR="002A47EF" w:rsidRPr="008A62D7">
        <w:rPr>
          <w:lang w:val="en-GB"/>
        </w:rPr>
        <w:t xml:space="preserve">is </w:t>
      </w:r>
      <w:r w:rsidR="003126A7" w:rsidRPr="008A62D7">
        <w:rPr>
          <w:lang w:val="en-GB"/>
        </w:rPr>
        <w:t>written in</w:t>
      </w:r>
      <w:r w:rsidR="002A47EF" w:rsidRPr="008A62D7">
        <w:rPr>
          <w:lang w:val="en-GB"/>
        </w:rPr>
        <w:t xml:space="preserve">to </w:t>
      </w:r>
      <w:r w:rsidR="003126A7" w:rsidRPr="008A62D7">
        <w:rPr>
          <w:lang w:val="en-GB"/>
        </w:rPr>
        <w:t>a</w:t>
      </w:r>
      <w:r w:rsidR="002A47EF" w:rsidRPr="008A62D7">
        <w:rPr>
          <w:lang w:val="en-GB"/>
        </w:rPr>
        <w:t xml:space="preserve"> plume height log file </w:t>
      </w:r>
      <w:r w:rsidR="003126A7" w:rsidRPr="008A62D7">
        <w:rPr>
          <w:lang w:val="en-GB"/>
        </w:rPr>
        <w:t xml:space="preserve">(named </w:t>
      </w:r>
      <w:r w:rsidR="002A47EF" w:rsidRPr="008A62D7">
        <w:rPr>
          <w:i/>
          <w:lang w:val="en-GB"/>
        </w:rPr>
        <w:t>&lt;outputname&gt;_plh_log_tmp.txt</w:t>
      </w:r>
      <w:r w:rsidR="003126A7" w:rsidRPr="008A62D7">
        <w:rPr>
          <w:lang w:val="en-GB"/>
        </w:rPr>
        <w:t>). In addition, the data set is stor</w:t>
      </w:r>
      <w:r w:rsidR="00BC254B" w:rsidRPr="008A62D7">
        <w:rPr>
          <w:lang w:val="en-GB"/>
        </w:rPr>
        <w:t>ed in data repositories (in FOXI denoted “stacks”</w:t>
      </w:r>
      <w:r w:rsidR="003126A7" w:rsidRPr="008A62D7">
        <w:rPr>
          <w:lang w:val="en-GB"/>
        </w:rPr>
        <w:t xml:space="preserve">), depending on its </w:t>
      </w:r>
      <w:r w:rsidR="008B4C4B" w:rsidRPr="008A62D7">
        <w:rPr>
          <w:lang w:val="en-GB"/>
        </w:rPr>
        <w:t>age</w:t>
      </w:r>
      <w:r w:rsidR="003126A7" w:rsidRPr="008A62D7">
        <w:rPr>
          <w:lang w:val="en-GB"/>
        </w:rPr>
        <w:t xml:space="preserve">. </w:t>
      </w:r>
      <w:r w:rsidR="00985518" w:rsidRPr="008A62D7">
        <w:rPr>
          <w:lang w:val="en-GB"/>
        </w:rPr>
        <w:t>F</w:t>
      </w:r>
      <w:r w:rsidR="003126A7" w:rsidRPr="008A62D7">
        <w:rPr>
          <w:lang w:val="en-GB"/>
        </w:rPr>
        <w:t xml:space="preserve">our </w:t>
      </w:r>
      <w:r w:rsidR="00985518" w:rsidRPr="008A62D7">
        <w:rPr>
          <w:lang w:val="en-GB"/>
        </w:rPr>
        <w:t xml:space="preserve">potential </w:t>
      </w:r>
      <w:r w:rsidR="003126A7" w:rsidRPr="008A62D7">
        <w:rPr>
          <w:lang w:val="en-GB"/>
        </w:rPr>
        <w:t>stacks are available:</w:t>
      </w:r>
    </w:p>
    <w:p w14:paraId="2CB552CA" w14:textId="59A4B616" w:rsidR="003126A7" w:rsidRPr="008A62D7" w:rsidRDefault="00985518" w:rsidP="001507E8">
      <w:pPr>
        <w:pStyle w:val="ListParagraph"/>
        <w:numPr>
          <w:ilvl w:val="0"/>
          <w:numId w:val="6"/>
        </w:numPr>
        <w:rPr>
          <w:lang w:val="en-GB"/>
        </w:rPr>
      </w:pPr>
      <w:r w:rsidRPr="008A62D7">
        <w:rPr>
          <w:lang w:val="en-GB"/>
        </w:rPr>
        <w:t>15 minutes stack: contains only plume height data not older than 15 minutes</w:t>
      </w:r>
    </w:p>
    <w:p w14:paraId="3BAF92EF" w14:textId="25F2689D" w:rsidR="00985518" w:rsidRPr="008A62D7" w:rsidRDefault="00985518" w:rsidP="001507E8">
      <w:pPr>
        <w:pStyle w:val="ListParagraph"/>
        <w:numPr>
          <w:ilvl w:val="0"/>
          <w:numId w:val="6"/>
        </w:numPr>
        <w:rPr>
          <w:lang w:val="en-GB"/>
        </w:rPr>
      </w:pPr>
      <w:r w:rsidRPr="008A62D7">
        <w:rPr>
          <w:lang w:val="en-GB"/>
        </w:rPr>
        <w:t>30 minutes stack: contains only plume height data not older than 30 minutes</w:t>
      </w:r>
    </w:p>
    <w:p w14:paraId="1EEA4CFA" w14:textId="1C9F51DD" w:rsidR="00985518" w:rsidRPr="008A62D7" w:rsidRDefault="00985518" w:rsidP="001507E8">
      <w:pPr>
        <w:pStyle w:val="ListParagraph"/>
        <w:numPr>
          <w:ilvl w:val="0"/>
          <w:numId w:val="6"/>
        </w:numPr>
        <w:rPr>
          <w:lang w:val="en-GB"/>
        </w:rPr>
      </w:pPr>
      <w:r w:rsidRPr="008A62D7">
        <w:rPr>
          <w:lang w:val="en-GB"/>
        </w:rPr>
        <w:t>60 minutes stack: contains only plume height data not older than 60 minutes</w:t>
      </w:r>
    </w:p>
    <w:p w14:paraId="56CA5A9E" w14:textId="25D40A09" w:rsidR="00233345" w:rsidRPr="008A62D7" w:rsidRDefault="00985518" w:rsidP="001507E8">
      <w:pPr>
        <w:pStyle w:val="ListParagraph"/>
        <w:numPr>
          <w:ilvl w:val="0"/>
          <w:numId w:val="6"/>
        </w:numPr>
        <w:rPr>
          <w:lang w:val="en-GB"/>
        </w:rPr>
      </w:pPr>
      <w:r w:rsidRPr="008A62D7">
        <w:rPr>
          <w:lang w:val="en-GB"/>
        </w:rPr>
        <w:t>180 minutes stack: contains only plume height data not older than 3 hours</w:t>
      </w:r>
    </w:p>
    <w:p w14:paraId="086B5DD9" w14:textId="262FCE0B" w:rsidR="00AF6EF0" w:rsidRPr="008A62D7" w:rsidRDefault="00985518" w:rsidP="00B14496">
      <w:pPr>
        <w:rPr>
          <w:lang w:val="en-GB"/>
        </w:rPr>
      </w:pPr>
      <w:r w:rsidRPr="008A62D7">
        <w:rPr>
          <w:lang w:val="en-GB"/>
        </w:rPr>
        <w:t>For example</w:t>
      </w:r>
      <w:r w:rsidR="008B4C4B" w:rsidRPr="008A62D7">
        <w:rPr>
          <w:lang w:val="en-GB"/>
        </w:rPr>
        <w:t>,</w:t>
      </w:r>
      <w:r w:rsidRPr="008A62D7">
        <w:rPr>
          <w:lang w:val="en-GB"/>
        </w:rPr>
        <w:t xml:space="preserve"> plume height data which was observed 20 minutes ago would be found in three stacks</w:t>
      </w:r>
      <w:r w:rsidR="008B4C4B" w:rsidRPr="008A62D7">
        <w:rPr>
          <w:lang w:val="en-GB"/>
        </w:rPr>
        <w:t xml:space="preserve">; </w:t>
      </w:r>
      <w:r w:rsidRPr="008A62D7">
        <w:rPr>
          <w:lang w:val="en-GB"/>
        </w:rPr>
        <w:t>those for 30, 60 and 180 minutes</w:t>
      </w:r>
      <w:r w:rsidR="008B4C4B" w:rsidRPr="008A62D7">
        <w:rPr>
          <w:lang w:val="en-GB"/>
        </w:rPr>
        <w:t xml:space="preserve"> data</w:t>
      </w:r>
      <w:r w:rsidR="00BC254B" w:rsidRPr="008A62D7">
        <w:rPr>
          <w:lang w:val="en-GB"/>
        </w:rPr>
        <w:t>.</w:t>
      </w:r>
    </w:p>
    <w:p w14:paraId="393FB28B" w14:textId="05520C13" w:rsidR="00BC254B" w:rsidRPr="008A62D7" w:rsidRDefault="00BC254B" w:rsidP="00B14496">
      <w:pPr>
        <w:rPr>
          <w:lang w:val="en-GB"/>
        </w:rPr>
      </w:pPr>
      <w:r w:rsidRPr="008A62D7">
        <w:rPr>
          <w:lang w:val="en-GB"/>
        </w:rPr>
        <w:t>A data set stored in a stack consist</w:t>
      </w:r>
      <w:r w:rsidR="008B4C4B" w:rsidRPr="008A62D7">
        <w:rPr>
          <w:lang w:val="en-GB"/>
        </w:rPr>
        <w:t>s</w:t>
      </w:r>
      <w:r w:rsidRPr="008A62D7">
        <w:rPr>
          <w:lang w:val="en-GB"/>
        </w:rPr>
        <w:t xml:space="preserve"> of the following information:</w:t>
      </w:r>
      <w:r w:rsidR="0005038D" w:rsidRPr="008A62D7">
        <w:rPr>
          <w:lang w:val="en-GB"/>
        </w:rPr>
        <w:t xml:space="preserve"> </w:t>
      </w:r>
      <w:r w:rsidRPr="008A62D7">
        <w:rPr>
          <w:lang w:val="en-GB"/>
        </w:rPr>
        <w:t>age (in minutes), minimum</w:t>
      </w:r>
      <w:r w:rsidR="0005038D" w:rsidRPr="008A62D7">
        <w:rPr>
          <w:lang w:val="en-GB"/>
        </w:rPr>
        <w:t xml:space="preserve"> plume height, average plume height, maximum plume height, quality factor, source, flag (here identical to </w:t>
      </w:r>
      <w:r w:rsidR="00B86E0A" w:rsidRPr="008A62D7">
        <w:rPr>
          <w:lang w:val="en-GB"/>
        </w:rPr>
        <w:t>&lt;include&gt;).</w:t>
      </w:r>
    </w:p>
    <w:p w14:paraId="278ECF74" w14:textId="37A86897" w:rsidR="00FD480C" w:rsidRPr="008A62D7" w:rsidRDefault="00BC254B">
      <w:pPr>
        <w:rPr>
          <w:lang w:val="en-GB"/>
        </w:rPr>
      </w:pPr>
      <w:r w:rsidRPr="008A62D7">
        <w:rPr>
          <w:lang w:val="en-GB"/>
        </w:rPr>
        <w:lastRenderedPageBreak/>
        <w:t>After adding the data to the stacks</w:t>
      </w:r>
      <w:r w:rsidR="00985518" w:rsidRPr="008A62D7">
        <w:rPr>
          <w:lang w:val="en-GB"/>
        </w:rPr>
        <w:t xml:space="preserve">, a new CRSS procedure is started for the next data set retrieved from the source file </w:t>
      </w:r>
      <w:r w:rsidR="00985518" w:rsidRPr="008A62D7">
        <w:rPr>
          <w:i/>
          <w:lang w:val="en-GB"/>
        </w:rPr>
        <w:t>fix_OBSin.txt</w:t>
      </w:r>
      <w:r w:rsidR="00985518" w:rsidRPr="008A62D7">
        <w:rPr>
          <w:lang w:val="en-GB"/>
        </w:rPr>
        <w:t>.</w:t>
      </w:r>
      <w:r w:rsidR="00863665" w:rsidRPr="008A62D7">
        <w:rPr>
          <w:lang w:val="en-GB"/>
        </w:rPr>
        <w:t xml:space="preserve"> </w:t>
      </w:r>
      <w:r w:rsidR="00985518" w:rsidRPr="008A62D7">
        <w:rPr>
          <w:lang w:val="en-GB"/>
        </w:rPr>
        <w:t>When the last data set of this file is processed,</w:t>
      </w:r>
      <w:r w:rsidR="00863665" w:rsidRPr="008A62D7">
        <w:rPr>
          <w:lang w:val="en-GB"/>
        </w:rPr>
        <w:t xml:space="preserve"> the program starts to process data from automatic stream sources.</w:t>
      </w:r>
    </w:p>
    <w:p w14:paraId="7B9F6927" w14:textId="4BF4ACCA" w:rsidR="00863665" w:rsidRPr="008A62D7" w:rsidRDefault="00863665" w:rsidP="00863665">
      <w:pPr>
        <w:pStyle w:val="Heading3"/>
        <w:rPr>
          <w:lang w:val="en-GB"/>
        </w:rPr>
      </w:pPr>
      <w:bookmarkStart w:id="1537" w:name="_Toc536110913"/>
      <w:r w:rsidRPr="008A62D7">
        <w:rPr>
          <w:lang w:val="en-GB"/>
        </w:rPr>
        <w:t>Plume Height Data from Automatic Stream Sources</w:t>
      </w:r>
      <w:bookmarkEnd w:id="1537"/>
    </w:p>
    <w:p w14:paraId="636E802A" w14:textId="77777777" w:rsidR="0005038D" w:rsidRPr="008A62D7" w:rsidRDefault="0005038D" w:rsidP="0005038D">
      <w:pPr>
        <w:rPr>
          <w:lang w:val="en-GB"/>
        </w:rPr>
      </w:pPr>
    </w:p>
    <w:p w14:paraId="763FD9C5" w14:textId="48AD8DE0" w:rsidR="0005038D" w:rsidRPr="008A62D7" w:rsidRDefault="0005038D" w:rsidP="0005038D">
      <w:pPr>
        <w:rPr>
          <w:lang w:val="en-GB"/>
        </w:rPr>
      </w:pPr>
      <w:r w:rsidRPr="008A62D7">
        <w:rPr>
          <w:lang w:val="en-GB"/>
        </w:rPr>
        <w:t>Significant parts of the CRSS subroutines for auto-strea</w:t>
      </w:r>
      <w:r w:rsidR="00566F04" w:rsidRPr="008A62D7">
        <w:rPr>
          <w:lang w:val="en-GB"/>
        </w:rPr>
        <w:t xml:space="preserve">m plume height data (see </w:t>
      </w:r>
      <w:r w:rsidR="00F67937" w:rsidRPr="008A62D7">
        <w:rPr>
          <w:lang w:val="en-GB"/>
        </w:rPr>
        <w:fldChar w:fldCharType="begin"/>
      </w:r>
      <w:r w:rsidR="00F67937" w:rsidRPr="008A62D7">
        <w:rPr>
          <w:lang w:val="en-GB"/>
        </w:rPr>
        <w:instrText xml:space="preserve"> REF _Ref482445647 \h </w:instrText>
      </w:r>
      <w:r w:rsidR="00F67937" w:rsidRPr="008A62D7">
        <w:rPr>
          <w:lang w:val="en-GB"/>
        </w:rPr>
      </w:r>
      <w:r w:rsidR="00F67937" w:rsidRPr="008A62D7">
        <w:rPr>
          <w:lang w:val="en-GB"/>
        </w:rPr>
        <w:fldChar w:fldCharType="separate"/>
      </w:r>
      <w:r w:rsidR="00DE7C99" w:rsidRPr="008A62D7">
        <w:rPr>
          <w:lang w:val="en-GB"/>
        </w:rPr>
        <w:t xml:space="preserve">Figure </w:t>
      </w:r>
      <w:r w:rsidR="00DE7C99" w:rsidRPr="008A62D7">
        <w:rPr>
          <w:noProof/>
          <w:lang w:val="en-GB"/>
        </w:rPr>
        <w:t>38</w:t>
      </w:r>
      <w:r w:rsidR="00F67937" w:rsidRPr="008A62D7">
        <w:rPr>
          <w:lang w:val="en-GB"/>
        </w:rPr>
        <w:fldChar w:fldCharType="end"/>
      </w:r>
      <w:r w:rsidRPr="008A62D7">
        <w:rPr>
          <w:lang w:val="en-GB"/>
        </w:rPr>
        <w:t xml:space="preserve">) are identical to those for the manually added plume height data (see </w:t>
      </w:r>
      <w:r w:rsidR="00F67937" w:rsidRPr="008A62D7">
        <w:rPr>
          <w:lang w:val="en-GB"/>
        </w:rPr>
        <w:fldChar w:fldCharType="begin"/>
      </w:r>
      <w:r w:rsidR="00F67937" w:rsidRPr="008A62D7">
        <w:rPr>
          <w:lang w:val="en-GB"/>
        </w:rPr>
        <w:instrText xml:space="preserve"> REF _Ref482444796 \h </w:instrText>
      </w:r>
      <w:r w:rsidR="00F67937" w:rsidRPr="008A62D7">
        <w:rPr>
          <w:lang w:val="en-GB"/>
        </w:rPr>
      </w:r>
      <w:r w:rsidR="00F67937" w:rsidRPr="008A62D7">
        <w:rPr>
          <w:lang w:val="en-GB"/>
        </w:rPr>
        <w:fldChar w:fldCharType="separate"/>
      </w:r>
      <w:r w:rsidR="00DE7C99" w:rsidRPr="008A62D7">
        <w:rPr>
          <w:lang w:val="en-GB"/>
        </w:rPr>
        <w:t xml:space="preserve">Figure </w:t>
      </w:r>
      <w:r w:rsidR="00DE7C99" w:rsidRPr="008A62D7">
        <w:rPr>
          <w:noProof/>
          <w:lang w:val="en-GB"/>
        </w:rPr>
        <w:t>37</w:t>
      </w:r>
      <w:r w:rsidR="00F67937" w:rsidRPr="008A62D7">
        <w:rPr>
          <w:lang w:val="en-GB"/>
        </w:rPr>
        <w:fldChar w:fldCharType="end"/>
      </w:r>
      <w:r w:rsidRPr="008A62D7">
        <w:rPr>
          <w:lang w:val="en-GB"/>
        </w:rPr>
        <w:t>).</w:t>
      </w:r>
    </w:p>
    <w:p w14:paraId="3D03B37B" w14:textId="77777777" w:rsidR="00B235AB" w:rsidRPr="008A62D7" w:rsidRDefault="00B235AB" w:rsidP="00B14496">
      <w:pPr>
        <w:rPr>
          <w:lang w:val="en-GB"/>
        </w:rPr>
      </w:pPr>
    </w:p>
    <w:p w14:paraId="3EA89464" w14:textId="77777777" w:rsidR="00F441DB" w:rsidRPr="008A62D7" w:rsidRDefault="00F441DB" w:rsidP="00F441DB">
      <w:pPr>
        <w:keepNext/>
        <w:rPr>
          <w:lang w:val="en-GB"/>
        </w:rPr>
      </w:pPr>
    </w:p>
    <w:p w14:paraId="4985A609" w14:textId="6E661AD0" w:rsidR="00863665" w:rsidRPr="008A62D7" w:rsidRDefault="00F441DB" w:rsidP="00F441DB">
      <w:pPr>
        <w:pStyle w:val="Caption"/>
        <w:jc w:val="center"/>
        <w:rPr>
          <w:lang w:val="en-GB"/>
        </w:rPr>
      </w:pPr>
      <w:bookmarkStart w:id="1538" w:name="_Ref482445647"/>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539" w:author="Dioguardi, Fabio" w:date="2018-11-07T13:54:00Z">
        <w:r w:rsidR="00F35802">
          <w:rPr>
            <w:noProof/>
            <w:lang w:val="en-GB"/>
          </w:rPr>
          <w:t>43</w:t>
        </w:r>
      </w:ins>
      <w:del w:id="1540" w:author="Dioguardi, Fabio" w:date="2018-11-07T10:11:00Z">
        <w:r w:rsidR="00DE7C99" w:rsidRPr="008A62D7" w:rsidDel="00A3487B">
          <w:rPr>
            <w:noProof/>
            <w:lang w:val="en-GB"/>
          </w:rPr>
          <w:delText>38</w:delText>
        </w:r>
      </w:del>
      <w:r w:rsidRPr="008A62D7">
        <w:rPr>
          <w:lang w:val="en-GB"/>
        </w:rPr>
        <w:fldChar w:fldCharType="end"/>
      </w:r>
      <w:bookmarkEnd w:id="1538"/>
      <w:r w:rsidRPr="008A62D7">
        <w:rPr>
          <w:lang w:val="en-GB"/>
        </w:rPr>
        <w:t>: CRSS processing steps for automatic stream plume height data.</w:t>
      </w:r>
    </w:p>
    <w:p w14:paraId="5C5D386B" w14:textId="77777777" w:rsidR="00863665" w:rsidRPr="008A62D7" w:rsidRDefault="00863665" w:rsidP="00B14496">
      <w:pPr>
        <w:rPr>
          <w:lang w:val="en-GB"/>
        </w:rPr>
      </w:pPr>
    </w:p>
    <w:p w14:paraId="5322C7B7" w14:textId="0022F118" w:rsidR="006F7F98" w:rsidRPr="008A62D7" w:rsidRDefault="00523402" w:rsidP="00523402">
      <w:pPr>
        <w:rPr>
          <w:lang w:val="en-GB"/>
        </w:rPr>
      </w:pPr>
      <w:r w:rsidRPr="008A62D7">
        <w:rPr>
          <w:lang w:val="en-GB"/>
        </w:rPr>
        <w:t xml:space="preserve">The only difference occurs </w:t>
      </w:r>
      <w:r w:rsidR="0005038D" w:rsidRPr="008A62D7">
        <w:rPr>
          <w:lang w:val="en-GB"/>
        </w:rPr>
        <w:t>with</w:t>
      </w:r>
      <w:r w:rsidRPr="008A62D7">
        <w:rPr>
          <w:lang w:val="en-GB"/>
        </w:rPr>
        <w:t xml:space="preserve">in the first </w:t>
      </w:r>
      <w:r w:rsidR="00311DFB" w:rsidRPr="008A62D7">
        <w:rPr>
          <w:lang w:val="en-GB"/>
        </w:rPr>
        <w:t>four</w:t>
      </w:r>
      <w:r w:rsidR="0005038D" w:rsidRPr="008A62D7">
        <w:rPr>
          <w:lang w:val="en-GB"/>
        </w:rPr>
        <w:t xml:space="preserve"> steps</w:t>
      </w:r>
      <w:r w:rsidRPr="008A62D7">
        <w:rPr>
          <w:lang w:val="en-GB"/>
        </w:rPr>
        <w:t xml:space="preserve">: </w:t>
      </w:r>
      <w:r w:rsidR="00DD56C9" w:rsidRPr="008A62D7">
        <w:rPr>
          <w:lang w:val="en-GB"/>
        </w:rPr>
        <w:t>a</w:t>
      </w:r>
      <w:r w:rsidRPr="008A62D7">
        <w:rPr>
          <w:lang w:val="en-GB"/>
        </w:rPr>
        <w:t xml:space="preserve">fter a source-specific channel check, the availability of the file is verified. </w:t>
      </w:r>
      <w:r w:rsidR="006F7F98" w:rsidRPr="008A62D7">
        <w:rPr>
          <w:lang w:val="en-GB"/>
        </w:rPr>
        <w:t xml:space="preserve">The </w:t>
      </w:r>
      <w:r w:rsidR="008B4C4B" w:rsidRPr="008A62D7">
        <w:rPr>
          <w:lang w:val="en-GB"/>
        </w:rPr>
        <w:t xml:space="preserve">major </w:t>
      </w:r>
      <w:r w:rsidR="006F7F98" w:rsidRPr="008A62D7">
        <w:rPr>
          <w:lang w:val="en-GB"/>
        </w:rPr>
        <w:t>difference to the procedure applied to data from non-auto</w:t>
      </w:r>
      <w:r w:rsidR="00F67937" w:rsidRPr="008A62D7">
        <w:rPr>
          <w:lang w:val="en-GB"/>
        </w:rPr>
        <w:t>-</w:t>
      </w:r>
      <w:r w:rsidR="006F7F98" w:rsidRPr="008A62D7">
        <w:rPr>
          <w:lang w:val="en-GB"/>
        </w:rPr>
        <w:t>stream sources</w:t>
      </w:r>
      <w:r w:rsidR="0005038D" w:rsidRPr="008A62D7">
        <w:rPr>
          <w:lang w:val="en-GB"/>
        </w:rPr>
        <w:t>, however,</w:t>
      </w:r>
      <w:r w:rsidR="006F7F98" w:rsidRPr="008A62D7">
        <w:rPr>
          <w:lang w:val="en-GB"/>
        </w:rPr>
        <w:t xml:space="preserve"> is </w:t>
      </w:r>
      <w:r w:rsidRPr="008A62D7">
        <w:rPr>
          <w:lang w:val="en-GB"/>
        </w:rPr>
        <w:t>a</w:t>
      </w:r>
      <w:r w:rsidR="0005038D" w:rsidRPr="008A62D7">
        <w:rPr>
          <w:lang w:val="en-GB"/>
        </w:rPr>
        <w:t>n additional</w:t>
      </w:r>
      <w:r w:rsidRPr="008A62D7">
        <w:rPr>
          <w:lang w:val="en-GB"/>
        </w:rPr>
        <w:t xml:space="preserve"> data quality</w:t>
      </w:r>
      <w:r w:rsidR="006F7F98" w:rsidRPr="008A62D7">
        <w:rPr>
          <w:lang w:val="en-GB"/>
        </w:rPr>
        <w:t xml:space="preserve"> check conducted in the following step. </w:t>
      </w:r>
      <w:r w:rsidR="0005038D" w:rsidRPr="008A62D7">
        <w:rPr>
          <w:lang w:val="en-GB"/>
        </w:rPr>
        <w:t>It is checked if t</w:t>
      </w:r>
      <w:r w:rsidR="006F7F98" w:rsidRPr="008A62D7">
        <w:rPr>
          <w:lang w:val="en-GB"/>
        </w:rPr>
        <w:t xml:space="preserve">he </w:t>
      </w:r>
      <w:r w:rsidRPr="008A62D7">
        <w:rPr>
          <w:lang w:val="en-GB"/>
        </w:rPr>
        <w:t>quality factor</w:t>
      </w:r>
      <w:r w:rsidR="006F7F98" w:rsidRPr="008A62D7">
        <w:rPr>
          <w:lang w:val="en-GB"/>
        </w:rPr>
        <w:t xml:space="preserve"> attributed to the source via the configuration settings (</w:t>
      </w:r>
      <w:r w:rsidR="0005038D" w:rsidRPr="008A62D7">
        <w:rPr>
          <w:lang w:val="en-GB"/>
        </w:rPr>
        <w:t>imported from</w:t>
      </w:r>
      <w:r w:rsidR="006F7F98" w:rsidRPr="008A62D7">
        <w:rPr>
          <w:lang w:val="en-GB"/>
        </w:rPr>
        <w:t xml:space="preserve"> </w:t>
      </w:r>
      <w:r w:rsidR="006F7F98" w:rsidRPr="008A62D7">
        <w:rPr>
          <w:i/>
          <w:lang w:val="en-GB"/>
        </w:rPr>
        <w:t>fix.config.txt</w:t>
      </w:r>
      <w:r w:rsidR="006F7F98" w:rsidRPr="008A62D7">
        <w:rPr>
          <w:lang w:val="en-GB"/>
        </w:rPr>
        <w:t>) is above</w:t>
      </w:r>
      <w:r w:rsidRPr="008A62D7">
        <w:rPr>
          <w:lang w:val="en-GB"/>
        </w:rPr>
        <w:t xml:space="preserve"> a threshold value</w:t>
      </w:r>
      <w:r w:rsidR="006F7F98" w:rsidRPr="008A62D7">
        <w:rPr>
          <w:lang w:val="en-GB"/>
        </w:rPr>
        <w:t>.</w:t>
      </w:r>
      <w:r w:rsidRPr="008A62D7">
        <w:rPr>
          <w:lang w:val="en-GB"/>
        </w:rPr>
        <w:t xml:space="preserve"> </w:t>
      </w:r>
      <w:r w:rsidR="006F7F98" w:rsidRPr="008A62D7">
        <w:rPr>
          <w:lang w:val="en-GB"/>
        </w:rPr>
        <w:t>I</w:t>
      </w:r>
      <w:r w:rsidRPr="008A62D7">
        <w:rPr>
          <w:lang w:val="en-GB"/>
        </w:rPr>
        <w:t>n the current version of FOXI</w:t>
      </w:r>
      <w:r w:rsidR="006F7F98" w:rsidRPr="008A62D7">
        <w:rPr>
          <w:lang w:val="en-GB"/>
        </w:rPr>
        <w:t xml:space="preserve"> this threshold is</w:t>
      </w:r>
      <w:r w:rsidRPr="008A62D7">
        <w:rPr>
          <w:lang w:val="en-GB"/>
        </w:rPr>
        <w:t xml:space="preserve"> </w:t>
      </w:r>
      <w:r w:rsidR="008B4C4B" w:rsidRPr="008A62D7">
        <w:rPr>
          <w:lang w:val="en-GB"/>
        </w:rPr>
        <w:t>zero</w:t>
      </w:r>
      <w:r w:rsidRPr="008A62D7">
        <w:rPr>
          <w:lang w:val="en-GB"/>
        </w:rPr>
        <w:t>.</w:t>
      </w:r>
      <w:r w:rsidR="006F7F98" w:rsidRPr="008A62D7">
        <w:rPr>
          <w:lang w:val="en-GB"/>
        </w:rPr>
        <w:t xml:space="preserve"> Data sets that “fails” this quality test are discarded.</w:t>
      </w:r>
      <w:r w:rsidRPr="008A62D7">
        <w:rPr>
          <w:lang w:val="en-GB"/>
        </w:rPr>
        <w:t xml:space="preserve"> </w:t>
      </w:r>
    </w:p>
    <w:p w14:paraId="365E083D" w14:textId="77777777" w:rsidR="00311DFB" w:rsidRPr="008A62D7" w:rsidRDefault="00523402" w:rsidP="00523402">
      <w:pPr>
        <w:rPr>
          <w:lang w:val="en-GB"/>
        </w:rPr>
      </w:pPr>
      <w:r w:rsidRPr="008A62D7">
        <w:rPr>
          <w:lang w:val="en-GB"/>
        </w:rPr>
        <w:t>(</w:t>
      </w:r>
      <w:r w:rsidR="006F7F98" w:rsidRPr="008A62D7">
        <w:rPr>
          <w:lang w:val="en-GB"/>
        </w:rPr>
        <w:t>FIX assigns e.g. a quality factor of 0</w:t>
      </w:r>
      <w:r w:rsidRPr="008A62D7">
        <w:rPr>
          <w:lang w:val="en-GB"/>
        </w:rPr>
        <w:t xml:space="preserve"> </w:t>
      </w:r>
      <w:r w:rsidR="006F7F98" w:rsidRPr="008A62D7">
        <w:rPr>
          <w:lang w:val="en-GB"/>
        </w:rPr>
        <w:t xml:space="preserve">to </w:t>
      </w:r>
      <w:r w:rsidR="00BC254B" w:rsidRPr="008A62D7">
        <w:rPr>
          <w:lang w:val="en-GB"/>
        </w:rPr>
        <w:t xml:space="preserve">data sets from </w:t>
      </w:r>
      <w:r w:rsidR="006F7F98" w:rsidRPr="008A62D7">
        <w:rPr>
          <w:lang w:val="en-GB"/>
        </w:rPr>
        <w:t xml:space="preserve">a radar station that is </w:t>
      </w:r>
      <w:r w:rsidR="00BC254B" w:rsidRPr="008A62D7">
        <w:rPr>
          <w:lang w:val="en-GB"/>
        </w:rPr>
        <w:t xml:space="preserve">considered to be </w:t>
      </w:r>
      <w:r w:rsidRPr="008A62D7">
        <w:rPr>
          <w:lang w:val="en-GB"/>
        </w:rPr>
        <w:t>out of range</w:t>
      </w:r>
      <w:r w:rsidR="00BC254B" w:rsidRPr="008A62D7">
        <w:rPr>
          <w:lang w:val="en-GB"/>
        </w:rPr>
        <w:t xml:space="preserve"> </w:t>
      </w:r>
      <w:r w:rsidR="0046233E" w:rsidRPr="008A62D7">
        <w:rPr>
          <w:lang w:val="en-GB"/>
        </w:rPr>
        <w:t>for</w:t>
      </w:r>
      <w:r w:rsidR="00BC254B" w:rsidRPr="008A62D7">
        <w:rPr>
          <w:lang w:val="en-GB"/>
        </w:rPr>
        <w:t xml:space="preserve"> detect</w:t>
      </w:r>
      <w:r w:rsidR="0046233E" w:rsidRPr="008A62D7">
        <w:rPr>
          <w:lang w:val="en-GB"/>
        </w:rPr>
        <w:t>ing</w:t>
      </w:r>
      <w:r w:rsidR="00BC254B" w:rsidRPr="008A62D7">
        <w:rPr>
          <w:lang w:val="en-GB"/>
        </w:rPr>
        <w:t xml:space="preserve"> the plume over the vent</w:t>
      </w:r>
      <w:r w:rsidRPr="008A62D7">
        <w:rPr>
          <w:lang w:val="en-GB"/>
        </w:rPr>
        <w:t>. In this case no data will be considered by FOXI, even if the respective channel</w:t>
      </w:r>
      <w:r w:rsidR="006F7F98" w:rsidRPr="008A62D7">
        <w:rPr>
          <w:lang w:val="en-GB"/>
        </w:rPr>
        <w:t xml:space="preserve"> for this </w:t>
      </w:r>
      <w:r w:rsidR="00BC254B" w:rsidRPr="008A62D7">
        <w:rPr>
          <w:lang w:val="en-GB"/>
        </w:rPr>
        <w:t>radar sensor</w:t>
      </w:r>
      <w:r w:rsidRPr="008A62D7">
        <w:rPr>
          <w:lang w:val="en-GB"/>
        </w:rPr>
        <w:t xml:space="preserve"> is switched on and some data is streaming.)</w:t>
      </w:r>
      <w:r w:rsidR="00BC254B" w:rsidRPr="008A62D7">
        <w:rPr>
          <w:lang w:val="en-GB"/>
        </w:rPr>
        <w:t xml:space="preserve"> </w:t>
      </w:r>
    </w:p>
    <w:p w14:paraId="0AE965EE" w14:textId="77939A43" w:rsidR="00D30008" w:rsidRPr="008A62D7" w:rsidRDefault="00D30008" w:rsidP="00523402">
      <w:pPr>
        <w:rPr>
          <w:lang w:val="en-GB"/>
        </w:rPr>
      </w:pPr>
      <w:r w:rsidRPr="008A62D7">
        <w:rPr>
          <w:lang w:val="en-GB"/>
        </w:rPr>
        <w:t>In</w:t>
      </w:r>
      <w:r w:rsidR="008B4C4B" w:rsidRPr="008A62D7">
        <w:rPr>
          <w:lang w:val="en-GB"/>
        </w:rPr>
        <w:t xml:space="preserve"> the</w:t>
      </w:r>
      <w:r w:rsidRPr="008A62D7">
        <w:rPr>
          <w:lang w:val="en-GB"/>
        </w:rPr>
        <w:t xml:space="preserve"> case of C- or X-band radar-stream data, t</w:t>
      </w:r>
      <w:r w:rsidR="00311DFB" w:rsidRPr="008A62D7">
        <w:rPr>
          <w:lang w:val="en-GB"/>
        </w:rPr>
        <w:t xml:space="preserve">he data import procedure is </w:t>
      </w:r>
      <w:r w:rsidR="00021B8C" w:rsidRPr="008A62D7">
        <w:rPr>
          <w:lang w:val="en-GB"/>
        </w:rPr>
        <w:t xml:space="preserve">also </w:t>
      </w:r>
      <w:r w:rsidRPr="008A62D7">
        <w:rPr>
          <w:lang w:val="en-GB"/>
        </w:rPr>
        <w:t>linked to a</w:t>
      </w:r>
      <w:r w:rsidR="00021B8C" w:rsidRPr="008A62D7">
        <w:rPr>
          <w:lang w:val="en-GB"/>
        </w:rPr>
        <w:t xml:space="preserve"> special function, which </w:t>
      </w:r>
      <w:r w:rsidRPr="008A62D7">
        <w:rPr>
          <w:lang w:val="en-GB"/>
        </w:rPr>
        <w:t>adjust</w:t>
      </w:r>
      <w:r w:rsidR="00021B8C" w:rsidRPr="008A62D7">
        <w:rPr>
          <w:lang w:val="en-GB"/>
        </w:rPr>
        <w:t>s</w:t>
      </w:r>
      <w:r w:rsidRPr="008A62D7">
        <w:rPr>
          <w:lang w:val="en-GB"/>
        </w:rPr>
        <w:t xml:space="preserve"> the plume heights according to the source-specific calibration factors specified by the operator</w:t>
      </w:r>
      <w:r w:rsidR="00021B8C" w:rsidRPr="008A62D7">
        <w:rPr>
          <w:lang w:val="en-GB"/>
        </w:rPr>
        <w:t xml:space="preserve"> via FIX</w:t>
      </w:r>
      <w:r w:rsidRPr="008A62D7">
        <w:rPr>
          <w:lang w:val="en-GB"/>
        </w:rPr>
        <w:t>. This adjustment is performed according to eq</w:t>
      </w:r>
      <w:r w:rsidR="00F20F4C" w:rsidRPr="008A62D7">
        <w:rPr>
          <w:lang w:val="en-GB"/>
        </w:rPr>
        <w:t>. (1)</w:t>
      </w:r>
      <w:r w:rsidR="00CD42AA" w:rsidRPr="008A62D7">
        <w:rPr>
          <w:lang w:val="en-GB"/>
        </w:rPr>
        <w:t xml:space="preserve"> (see section </w:t>
      </w:r>
      <w:r w:rsidR="008E4BF3" w:rsidRPr="008A62D7">
        <w:rPr>
          <w:lang w:val="en-GB"/>
        </w:rPr>
        <w:fldChar w:fldCharType="begin"/>
      </w:r>
      <w:r w:rsidR="008E4BF3" w:rsidRPr="008A62D7">
        <w:rPr>
          <w:lang w:val="en-GB"/>
        </w:rPr>
        <w:instrText xml:space="preserve"> REF _Ref483234462 \r \h </w:instrText>
      </w:r>
      <w:r w:rsidR="008E4BF3" w:rsidRPr="008A62D7">
        <w:rPr>
          <w:lang w:val="en-GB"/>
        </w:rPr>
      </w:r>
      <w:r w:rsidR="008E4BF3" w:rsidRPr="008A62D7">
        <w:rPr>
          <w:lang w:val="en-GB"/>
        </w:rPr>
        <w:fldChar w:fldCharType="separate"/>
      </w:r>
      <w:r w:rsidR="00DE7C99" w:rsidRPr="008A62D7">
        <w:rPr>
          <w:lang w:val="en-GB"/>
        </w:rPr>
        <w:t>4.5</w:t>
      </w:r>
      <w:r w:rsidR="008E4BF3" w:rsidRPr="008A62D7">
        <w:rPr>
          <w:lang w:val="en-GB"/>
        </w:rPr>
        <w:fldChar w:fldCharType="end"/>
      </w:r>
      <w:r w:rsidR="00CD42AA" w:rsidRPr="008A62D7">
        <w:rPr>
          <w:lang w:val="en-GB"/>
        </w:rPr>
        <w:t>)</w:t>
      </w:r>
      <w:r w:rsidR="00F20F4C" w:rsidRPr="008A62D7">
        <w:rPr>
          <w:lang w:val="en-GB"/>
        </w:rPr>
        <w:t>.</w:t>
      </w:r>
    </w:p>
    <w:p w14:paraId="66FEED20" w14:textId="1EA95CCC" w:rsidR="00523402" w:rsidRPr="008A62D7" w:rsidRDefault="00BC254B" w:rsidP="00523402">
      <w:pPr>
        <w:rPr>
          <w:lang w:val="en-GB"/>
        </w:rPr>
      </w:pPr>
      <w:r w:rsidRPr="008A62D7">
        <w:rPr>
          <w:lang w:val="en-GB"/>
        </w:rPr>
        <w:t xml:space="preserve">The remaining steps of this </w:t>
      </w:r>
      <w:r w:rsidR="008B4C4B" w:rsidRPr="008A62D7">
        <w:rPr>
          <w:lang w:val="en-GB"/>
        </w:rPr>
        <w:t xml:space="preserve">procedure </w:t>
      </w:r>
      <w:r w:rsidRPr="008A62D7">
        <w:rPr>
          <w:lang w:val="en-GB"/>
        </w:rPr>
        <w:t xml:space="preserve">(sorting and storing the data sets according to the time stamps) are identical to those described for data from non-automatic sources (see section </w:t>
      </w:r>
      <w:r w:rsidR="008E4BF3" w:rsidRPr="008A62D7">
        <w:rPr>
          <w:lang w:val="en-GB"/>
        </w:rPr>
        <w:fldChar w:fldCharType="begin"/>
      </w:r>
      <w:r w:rsidR="008E4BF3" w:rsidRPr="008A62D7">
        <w:rPr>
          <w:lang w:val="en-GB"/>
        </w:rPr>
        <w:instrText xml:space="preserve"> REF _Ref482274008 \r \h </w:instrText>
      </w:r>
      <w:r w:rsidR="008E4BF3" w:rsidRPr="008A62D7">
        <w:rPr>
          <w:lang w:val="en-GB"/>
        </w:rPr>
      </w:r>
      <w:r w:rsidR="008E4BF3" w:rsidRPr="008A62D7">
        <w:rPr>
          <w:lang w:val="en-GB"/>
        </w:rPr>
        <w:fldChar w:fldCharType="separate"/>
      </w:r>
      <w:r w:rsidR="00DE7C99" w:rsidRPr="008A62D7">
        <w:rPr>
          <w:lang w:val="en-GB"/>
        </w:rPr>
        <w:t>5.4.1</w:t>
      </w:r>
      <w:r w:rsidR="008E4BF3" w:rsidRPr="008A62D7">
        <w:rPr>
          <w:lang w:val="en-GB"/>
        </w:rPr>
        <w:fldChar w:fldCharType="end"/>
      </w:r>
      <w:r w:rsidRPr="008A62D7">
        <w:rPr>
          <w:lang w:val="en-GB"/>
        </w:rPr>
        <w:t>)</w:t>
      </w:r>
      <w:r w:rsidR="0046233E" w:rsidRPr="008A62D7">
        <w:rPr>
          <w:lang w:val="en-GB"/>
        </w:rPr>
        <w:t xml:space="preserve"> and th</w:t>
      </w:r>
      <w:r w:rsidRPr="008A62D7">
        <w:rPr>
          <w:lang w:val="en-GB"/>
        </w:rPr>
        <w:t>e same data stacks are used</w:t>
      </w:r>
      <w:r w:rsidR="008B4C4B" w:rsidRPr="008A62D7">
        <w:rPr>
          <w:lang w:val="en-GB"/>
        </w:rPr>
        <w:t>,</w:t>
      </w:r>
      <w:r w:rsidRPr="008A62D7">
        <w:rPr>
          <w:lang w:val="en-GB"/>
        </w:rPr>
        <w:t xml:space="preserve"> as described above.</w:t>
      </w:r>
      <w:r w:rsidR="00C9136A" w:rsidRPr="008A62D7">
        <w:rPr>
          <w:lang w:val="en-GB"/>
        </w:rPr>
        <w:t xml:space="preserve"> For C- or X-band radar-stream data, source specific uncertainties are computed according to eq. (2), while the webcams provide the range of error by themselves.</w:t>
      </w:r>
    </w:p>
    <w:p w14:paraId="2EACD206" w14:textId="7CAE30F9" w:rsidR="00523402" w:rsidRPr="008A62D7" w:rsidRDefault="0046233E" w:rsidP="00523402">
      <w:pPr>
        <w:rPr>
          <w:lang w:val="en-GB"/>
        </w:rPr>
      </w:pPr>
      <w:r w:rsidRPr="008A62D7">
        <w:rPr>
          <w:lang w:val="en-GB"/>
        </w:rPr>
        <w:t xml:space="preserve">Although the data import functions for C-band radar, X-band radar and the </w:t>
      </w:r>
      <w:r w:rsidR="00B009C8" w:rsidRPr="008A62D7">
        <w:rPr>
          <w:lang w:val="en-GB"/>
        </w:rPr>
        <w:t xml:space="preserve">FutureVolc </w:t>
      </w:r>
      <w:r w:rsidRPr="008A62D7">
        <w:rPr>
          <w:lang w:val="en-GB"/>
        </w:rPr>
        <w:t>cameras vary in detail (which allows FOXI to read different file formats), s</w:t>
      </w:r>
      <w:r w:rsidR="00523402" w:rsidRPr="008A62D7">
        <w:rPr>
          <w:lang w:val="en-GB"/>
        </w:rPr>
        <w:t xml:space="preserve">chematically, the same CRSS subroutines are applied to all data from automatic stream sources.   </w:t>
      </w:r>
    </w:p>
    <w:p w14:paraId="4D4D82B9" w14:textId="4A6F9475" w:rsidR="00523402" w:rsidRPr="008A62D7" w:rsidRDefault="00523402" w:rsidP="00523402">
      <w:pPr>
        <w:rPr>
          <w:lang w:val="en-GB"/>
        </w:rPr>
      </w:pPr>
      <w:r w:rsidRPr="008A62D7">
        <w:rPr>
          <w:lang w:val="en-GB"/>
        </w:rPr>
        <w:t xml:space="preserve">The chronological order for the data files that are CRSS processed is as follows: </w:t>
      </w:r>
    </w:p>
    <w:p w14:paraId="128E6A89" w14:textId="77777777" w:rsidR="00863384" w:rsidRPr="008A62D7" w:rsidRDefault="00863384" w:rsidP="001507E8">
      <w:pPr>
        <w:pStyle w:val="ListParagraph"/>
        <w:numPr>
          <w:ilvl w:val="0"/>
          <w:numId w:val="7"/>
        </w:numPr>
        <w:rPr>
          <w:lang w:val="en-GB"/>
        </w:rPr>
      </w:pPr>
      <w:r w:rsidRPr="008A62D7">
        <w:rPr>
          <w:lang w:val="en-GB"/>
        </w:rPr>
        <w:t>data from the (up to 6) C-band radar stations</w:t>
      </w:r>
    </w:p>
    <w:p w14:paraId="3CB552BE" w14:textId="77777777" w:rsidR="00863384" w:rsidRPr="008A62D7" w:rsidRDefault="00863384" w:rsidP="001507E8">
      <w:pPr>
        <w:pStyle w:val="ListParagraph"/>
        <w:numPr>
          <w:ilvl w:val="0"/>
          <w:numId w:val="7"/>
        </w:numPr>
        <w:rPr>
          <w:lang w:val="en-GB"/>
        </w:rPr>
      </w:pPr>
      <w:r w:rsidRPr="008A62D7">
        <w:rPr>
          <w:lang w:val="en-GB"/>
        </w:rPr>
        <w:t>data from the (up to 6) X-band radar stations</w:t>
      </w:r>
    </w:p>
    <w:p w14:paraId="4A995AEA" w14:textId="77777777" w:rsidR="00863384" w:rsidRPr="008A62D7" w:rsidRDefault="00863384" w:rsidP="001507E8">
      <w:pPr>
        <w:pStyle w:val="ListParagraph"/>
        <w:numPr>
          <w:ilvl w:val="0"/>
          <w:numId w:val="7"/>
        </w:numPr>
        <w:rPr>
          <w:lang w:val="en-GB"/>
        </w:rPr>
      </w:pPr>
      <w:r w:rsidRPr="008A62D7">
        <w:rPr>
          <w:lang w:val="en-GB"/>
        </w:rPr>
        <w:t>data from the (up to 6) webcams.</w:t>
      </w:r>
    </w:p>
    <w:p w14:paraId="40FCB423" w14:textId="61A05A1C" w:rsidR="00863384" w:rsidRPr="008A62D7" w:rsidRDefault="00863384" w:rsidP="00863384">
      <w:pPr>
        <w:rPr>
          <w:lang w:val="en-GB"/>
        </w:rPr>
      </w:pPr>
      <w:r w:rsidRPr="008A62D7">
        <w:rPr>
          <w:lang w:val="en-GB"/>
        </w:rPr>
        <w:t>For example, with the Icelandic “Futurevolc” configuration the processing order would be:</w:t>
      </w:r>
    </w:p>
    <w:p w14:paraId="5991D10D" w14:textId="77777777" w:rsidR="00863384" w:rsidRPr="008A62D7" w:rsidRDefault="00863384" w:rsidP="001507E8">
      <w:pPr>
        <w:pStyle w:val="ListParagraph"/>
        <w:numPr>
          <w:ilvl w:val="0"/>
          <w:numId w:val="35"/>
        </w:numPr>
        <w:rPr>
          <w:lang w:val="en-GB"/>
        </w:rPr>
      </w:pPr>
      <w:r w:rsidRPr="008A62D7">
        <w:rPr>
          <w:i/>
          <w:kern w:val="32"/>
          <w:lang w:val="en-GB"/>
        </w:rPr>
        <w:t>radar_ISKEF.txt</w:t>
      </w:r>
      <w:r w:rsidRPr="008A62D7">
        <w:rPr>
          <w:lang w:val="en-GB"/>
        </w:rPr>
        <w:t xml:space="preserve">: data from the C-band radar station Keflavík (ISKEF) </w:t>
      </w:r>
    </w:p>
    <w:p w14:paraId="65878D25" w14:textId="13F47339" w:rsidR="00523402" w:rsidRPr="008A62D7" w:rsidRDefault="00863384" w:rsidP="001507E8">
      <w:pPr>
        <w:pStyle w:val="ListParagraph"/>
        <w:numPr>
          <w:ilvl w:val="0"/>
          <w:numId w:val="35"/>
        </w:numPr>
        <w:rPr>
          <w:lang w:val="en-GB"/>
        </w:rPr>
      </w:pPr>
      <w:r w:rsidRPr="008A62D7">
        <w:rPr>
          <w:i/>
          <w:kern w:val="32"/>
          <w:lang w:val="en-GB"/>
        </w:rPr>
        <w:t>radar_ISEGS.txt</w:t>
      </w:r>
      <w:r w:rsidRPr="008A62D7">
        <w:rPr>
          <w:lang w:val="en-GB"/>
        </w:rPr>
        <w:t xml:space="preserve">: data from the C-band radar station Egilstaðir (ISEGS)   </w:t>
      </w:r>
    </w:p>
    <w:p w14:paraId="1C3EABFF" w14:textId="7BF3F24C" w:rsidR="00523402" w:rsidRPr="008A62D7" w:rsidRDefault="002439C4" w:rsidP="001507E8">
      <w:pPr>
        <w:pStyle w:val="ListParagraph"/>
        <w:numPr>
          <w:ilvl w:val="0"/>
          <w:numId w:val="35"/>
        </w:numPr>
        <w:rPr>
          <w:lang w:val="en-GB"/>
        </w:rPr>
      </w:pPr>
      <w:r w:rsidRPr="008A62D7">
        <w:rPr>
          <w:i/>
          <w:kern w:val="32"/>
          <w:lang w:val="en-GB"/>
        </w:rPr>
        <w:t>radar_ISX1.txt</w:t>
      </w:r>
      <w:r w:rsidRPr="008A62D7">
        <w:rPr>
          <w:lang w:val="en-GB"/>
        </w:rPr>
        <w:t>: data</w:t>
      </w:r>
      <w:r w:rsidR="00523402" w:rsidRPr="008A62D7">
        <w:rPr>
          <w:lang w:val="en-GB"/>
        </w:rPr>
        <w:t xml:space="preserve"> from the mobile X-band radar station ISX1</w:t>
      </w:r>
    </w:p>
    <w:p w14:paraId="2B590A2A" w14:textId="14080776" w:rsidR="00523402" w:rsidRPr="008A62D7" w:rsidRDefault="002439C4" w:rsidP="001507E8">
      <w:pPr>
        <w:pStyle w:val="ListParagraph"/>
        <w:numPr>
          <w:ilvl w:val="0"/>
          <w:numId w:val="35"/>
        </w:numPr>
        <w:rPr>
          <w:lang w:val="en-GB"/>
        </w:rPr>
      </w:pPr>
      <w:r w:rsidRPr="008A62D7">
        <w:rPr>
          <w:i/>
          <w:kern w:val="32"/>
          <w:lang w:val="en-GB"/>
        </w:rPr>
        <w:t>radar_ISX2.txt</w:t>
      </w:r>
      <w:r w:rsidRPr="008A62D7">
        <w:rPr>
          <w:lang w:val="en-GB"/>
        </w:rPr>
        <w:t>: data</w:t>
      </w:r>
      <w:r w:rsidR="00523402" w:rsidRPr="008A62D7">
        <w:rPr>
          <w:lang w:val="en-GB"/>
        </w:rPr>
        <w:t xml:space="preserve"> from the mobile X-band radar station ISX2 </w:t>
      </w:r>
    </w:p>
    <w:p w14:paraId="11E7AD66" w14:textId="40619DA9" w:rsidR="00523402" w:rsidRPr="008A62D7" w:rsidRDefault="00863384" w:rsidP="001507E8">
      <w:pPr>
        <w:pStyle w:val="ListParagraph"/>
        <w:numPr>
          <w:ilvl w:val="0"/>
          <w:numId w:val="35"/>
        </w:numPr>
        <w:rPr>
          <w:lang w:val="en-GB"/>
        </w:rPr>
      </w:pPr>
      <w:r w:rsidRPr="008A62D7">
        <w:rPr>
          <w:i/>
          <w:kern w:val="32"/>
          <w:lang w:val="en-GB"/>
        </w:rPr>
        <w:t>cam</w:t>
      </w:r>
      <w:r w:rsidR="002439C4" w:rsidRPr="008A62D7">
        <w:rPr>
          <w:i/>
          <w:kern w:val="32"/>
          <w:lang w:val="en-GB"/>
        </w:rPr>
        <w:t>1.txt</w:t>
      </w:r>
      <w:r w:rsidR="002439C4" w:rsidRPr="008A62D7">
        <w:rPr>
          <w:lang w:val="en-GB"/>
        </w:rPr>
        <w:t xml:space="preserve">: data </w:t>
      </w:r>
      <w:r w:rsidR="00523402" w:rsidRPr="008A62D7">
        <w:rPr>
          <w:lang w:val="en-GB"/>
        </w:rPr>
        <w:t xml:space="preserve">from the automatic webcam </w:t>
      </w:r>
      <w:r w:rsidR="00B009C8" w:rsidRPr="008A62D7">
        <w:rPr>
          <w:lang w:val="en-GB"/>
        </w:rPr>
        <w:t>CAM1</w:t>
      </w:r>
    </w:p>
    <w:p w14:paraId="7FF3E81C" w14:textId="6132A45C" w:rsidR="00523402" w:rsidRPr="008A62D7" w:rsidRDefault="00863384" w:rsidP="001507E8">
      <w:pPr>
        <w:pStyle w:val="ListParagraph"/>
        <w:numPr>
          <w:ilvl w:val="0"/>
          <w:numId w:val="35"/>
        </w:numPr>
        <w:rPr>
          <w:lang w:val="en-GB"/>
        </w:rPr>
      </w:pPr>
      <w:r w:rsidRPr="008A62D7">
        <w:rPr>
          <w:i/>
          <w:kern w:val="32"/>
          <w:lang w:val="en-GB"/>
        </w:rPr>
        <w:t>cam</w:t>
      </w:r>
      <w:r w:rsidR="002439C4" w:rsidRPr="008A62D7">
        <w:rPr>
          <w:i/>
          <w:kern w:val="32"/>
          <w:lang w:val="en-GB"/>
        </w:rPr>
        <w:t>2.txt</w:t>
      </w:r>
      <w:r w:rsidR="002439C4" w:rsidRPr="008A62D7">
        <w:rPr>
          <w:lang w:val="en-GB"/>
        </w:rPr>
        <w:t>: data</w:t>
      </w:r>
      <w:r w:rsidR="00523402" w:rsidRPr="008A62D7">
        <w:rPr>
          <w:lang w:val="en-GB"/>
        </w:rPr>
        <w:t xml:space="preserve"> from the automatic webcam </w:t>
      </w:r>
      <w:r w:rsidR="00B009C8" w:rsidRPr="008A62D7">
        <w:rPr>
          <w:lang w:val="en-GB"/>
        </w:rPr>
        <w:t xml:space="preserve">CAM2 </w:t>
      </w:r>
    </w:p>
    <w:p w14:paraId="0C904D2E" w14:textId="101B1DF5" w:rsidR="008A125D" w:rsidRDefault="00863384" w:rsidP="008A125D">
      <w:pPr>
        <w:pStyle w:val="ListParagraph"/>
        <w:numPr>
          <w:ilvl w:val="0"/>
          <w:numId w:val="35"/>
        </w:numPr>
        <w:rPr>
          <w:ins w:id="1541" w:author="Dioguardi, Fabio" w:date="2019-01-24T10:25:00Z"/>
          <w:lang w:val="en-GB"/>
        </w:rPr>
      </w:pPr>
      <w:r w:rsidRPr="008A62D7">
        <w:rPr>
          <w:i/>
          <w:kern w:val="32"/>
          <w:lang w:val="en-GB"/>
        </w:rPr>
        <w:t>cam3</w:t>
      </w:r>
      <w:r w:rsidR="002439C4" w:rsidRPr="008A62D7">
        <w:rPr>
          <w:i/>
          <w:kern w:val="32"/>
          <w:lang w:val="en-GB"/>
        </w:rPr>
        <w:t>.txt</w:t>
      </w:r>
      <w:r w:rsidR="002439C4" w:rsidRPr="008A62D7">
        <w:rPr>
          <w:lang w:val="en-GB"/>
        </w:rPr>
        <w:t>: data</w:t>
      </w:r>
      <w:r w:rsidR="00523402" w:rsidRPr="008A62D7">
        <w:rPr>
          <w:lang w:val="en-GB"/>
        </w:rPr>
        <w:t xml:space="preserve"> from the automatic webcam </w:t>
      </w:r>
      <w:r w:rsidR="00B009C8" w:rsidRPr="008A62D7">
        <w:rPr>
          <w:lang w:val="en-GB"/>
        </w:rPr>
        <w:t>CAM3</w:t>
      </w:r>
      <w:r w:rsidR="00523402" w:rsidRPr="008A62D7">
        <w:rPr>
          <w:lang w:val="en-GB"/>
        </w:rPr>
        <w:t xml:space="preserve">. </w:t>
      </w:r>
    </w:p>
    <w:p w14:paraId="7B58FF3D" w14:textId="305A798E" w:rsidR="008A125D" w:rsidRDefault="008A125D" w:rsidP="007C4E3E">
      <w:pPr>
        <w:pStyle w:val="Heading3"/>
        <w:rPr>
          <w:ins w:id="1542" w:author="Dioguardi, Fabio" w:date="2019-01-24T10:26:00Z"/>
          <w:lang w:val="en-GB"/>
        </w:rPr>
      </w:pPr>
      <w:bookmarkStart w:id="1543" w:name="_Toc536110914"/>
      <w:ins w:id="1544" w:author="Dioguardi, Fabio" w:date="2019-01-24T10:25:00Z">
        <w:r>
          <w:rPr>
            <w:lang w:val="en-GB"/>
          </w:rPr>
          <w:t xml:space="preserve">Format of </w:t>
        </w:r>
      </w:ins>
      <w:ins w:id="1545" w:author="Dioguardi, Fabio" w:date="2019-01-24T10:26:00Z">
        <w:r w:rsidR="007C4E3E">
          <w:rPr>
            <w:lang w:val="en-GB"/>
          </w:rPr>
          <w:t>plume height data from radar and cameras</w:t>
        </w:r>
        <w:bookmarkEnd w:id="1543"/>
      </w:ins>
    </w:p>
    <w:p w14:paraId="19F60D49" w14:textId="7DF1066E" w:rsidR="007C4E3E" w:rsidRDefault="007C4E3E" w:rsidP="007C4E3E">
      <w:pPr>
        <w:rPr>
          <w:ins w:id="1546" w:author="Dioguardi, Fabio" w:date="2019-01-24T10:27:00Z"/>
          <w:lang w:val="en-GB"/>
        </w:rPr>
      </w:pPr>
    </w:p>
    <w:p w14:paraId="74406144" w14:textId="4E3E2601" w:rsidR="00982C18" w:rsidRDefault="005912DC" w:rsidP="00982C18">
      <w:pPr>
        <w:rPr>
          <w:ins w:id="1547" w:author="Dioguardi, Fabio" w:date="2019-01-24T10:52:00Z"/>
          <w:lang w:val="en-GB"/>
        </w:rPr>
      </w:pPr>
      <w:ins w:id="1548" w:author="Dioguardi, Fabio" w:date="2019-01-24T10:27:00Z">
        <w:r>
          <w:rPr>
            <w:lang w:val="en-GB"/>
          </w:rPr>
          <w:t xml:space="preserve">FOXI can interpret plume height data from radar and auto-tracking webcams </w:t>
        </w:r>
      </w:ins>
      <w:ins w:id="1549" w:author="Dioguardi, Fabio" w:date="2019-01-24T10:28:00Z">
        <w:r w:rsidR="00CB1FC3">
          <w:rPr>
            <w:lang w:val="en-GB"/>
          </w:rPr>
          <w:t xml:space="preserve">if </w:t>
        </w:r>
      </w:ins>
      <w:ins w:id="1550" w:author="Dioguardi, Fabio" w:date="2019-01-24T10:29:00Z">
        <w:r w:rsidR="00345CC9">
          <w:rPr>
            <w:lang w:val="en-GB"/>
          </w:rPr>
          <w:t xml:space="preserve">their format is compatible. </w:t>
        </w:r>
      </w:ins>
      <w:ins w:id="1551" w:author="Dioguardi, Fabio" w:date="2019-01-24T10:51:00Z">
        <w:r w:rsidR="008626B5">
          <w:rPr>
            <w:lang w:val="en-GB"/>
          </w:rPr>
          <w:t xml:space="preserve">However, </w:t>
        </w:r>
      </w:ins>
      <w:ins w:id="1552" w:author="Dioguardi, Fabio" w:date="2019-01-24T10:47:00Z">
        <w:r w:rsidR="00754B28">
          <w:rPr>
            <w:lang w:val="en-GB"/>
          </w:rPr>
          <w:t>each observatory has its own format that might s</w:t>
        </w:r>
        <w:r w:rsidR="00282DFF">
          <w:rPr>
            <w:lang w:val="en-GB"/>
          </w:rPr>
          <w:t>ignificantly differ from others and change over time.</w:t>
        </w:r>
        <w:r w:rsidR="00754B28">
          <w:rPr>
            <w:lang w:val="en-GB"/>
          </w:rPr>
          <w:t xml:space="preserve"> Additionally, the way the data are transferred might be significantly different. Since it </w:t>
        </w:r>
      </w:ins>
      <w:ins w:id="1553" w:author="Dioguardi, Fabio" w:date="2019-01-24T10:51:00Z">
        <w:r w:rsidR="008626B5">
          <w:rPr>
            <w:lang w:val="en-GB"/>
          </w:rPr>
          <w:t>is</w:t>
        </w:r>
      </w:ins>
      <w:ins w:id="1554" w:author="Dioguardi, Fabio" w:date="2019-01-24T10:47:00Z">
        <w:r w:rsidR="00754B28">
          <w:rPr>
            <w:lang w:val="en-GB"/>
          </w:rPr>
          <w:t xml:space="preserve"> unpractical to </w:t>
        </w:r>
      </w:ins>
      <w:ins w:id="1555" w:author="Dioguardi, Fabio" w:date="2019-01-24T10:48:00Z">
        <w:r w:rsidR="00282DFF">
          <w:rPr>
            <w:lang w:val="en-GB"/>
          </w:rPr>
          <w:t>create a tool/script capable of interpreting all the formats from all the observatories worldwide, the most</w:t>
        </w:r>
      </w:ins>
      <w:ins w:id="1556" w:author="Dioguardi, Fabio" w:date="2019-01-24T10:51:00Z">
        <w:r w:rsidR="00982C18">
          <w:rPr>
            <w:lang w:val="en-GB"/>
          </w:rPr>
          <w:t xml:space="preserve"> realistic and</w:t>
        </w:r>
      </w:ins>
      <w:ins w:id="1557" w:author="Dioguardi, Fabio" w:date="2019-01-24T10:48:00Z">
        <w:r w:rsidR="00282DFF">
          <w:rPr>
            <w:lang w:val="en-GB"/>
          </w:rPr>
          <w:t xml:space="preserve"> feasible option </w:t>
        </w:r>
      </w:ins>
      <w:ins w:id="1558" w:author="Dioguardi, Fabio" w:date="2019-01-24T10:49:00Z">
        <w:r w:rsidR="00282DFF">
          <w:rPr>
            <w:lang w:val="en-GB"/>
          </w:rPr>
          <w:t>is to</w:t>
        </w:r>
        <w:r w:rsidR="008626B5">
          <w:rPr>
            <w:lang w:val="en-GB"/>
          </w:rPr>
          <w:t xml:space="preserve"> define a FOXI-specific format for </w:t>
        </w:r>
        <w:r w:rsidR="008626B5">
          <w:rPr>
            <w:lang w:val="en-GB"/>
          </w:rPr>
          <w:lastRenderedPageBreak/>
          <w:t>the streamed data (radar and webcams). It is then the operator</w:t>
        </w:r>
      </w:ins>
      <w:ins w:id="1559" w:author="Dioguardi, Fabio" w:date="2019-01-24T10:50:00Z">
        <w:r w:rsidR="008626B5">
          <w:rPr>
            <w:lang w:val="en-GB"/>
          </w:rPr>
          <w:t>’s duty to make these data readable by FOXI, for example by creating an ad-hoc script for downloading the data in the working folder and convert them to the FOXI format.</w:t>
        </w:r>
      </w:ins>
      <w:ins w:id="1560" w:author="Dioguardi, Fabio" w:date="2019-01-24T10:52:00Z">
        <w:r w:rsidR="00982C18">
          <w:rPr>
            <w:lang w:val="en-GB"/>
          </w:rPr>
          <w:t xml:space="preserve"> The script radar_converter.py provided in the package is a working example designed for using the radar data streamed by the Icelandic Met Office for the Futurevolc configuration (</w:t>
        </w:r>
        <w:r w:rsidR="00982C18">
          <w:rPr>
            <w:lang w:val="en-GB"/>
          </w:rPr>
          <w:fldChar w:fldCharType="begin"/>
        </w:r>
        <w:r w:rsidR="00982C18">
          <w:rPr>
            <w:lang w:val="en-GB"/>
          </w:rPr>
          <w:instrText xml:space="preserve"> HYPERLINK "</w:instrText>
        </w:r>
        <w:r w:rsidR="00982C18" w:rsidRPr="00692250">
          <w:rPr>
            <w:lang w:val="en-GB"/>
          </w:rPr>
          <w:instrText>http://brunnur.vedur.is/radar/vespa/</w:instrText>
        </w:r>
        <w:r w:rsidR="00982C18">
          <w:rPr>
            <w:lang w:val="en-GB"/>
          </w:rPr>
          <w:instrText xml:space="preserve">" </w:instrText>
        </w:r>
        <w:r w:rsidR="00982C18">
          <w:rPr>
            <w:lang w:val="en-GB"/>
          </w:rPr>
          <w:fldChar w:fldCharType="separate"/>
        </w:r>
        <w:r w:rsidR="00982C18" w:rsidRPr="009D37CC">
          <w:rPr>
            <w:rStyle w:val="Hyperlink"/>
            <w:lang w:val="en-GB"/>
          </w:rPr>
          <w:t>http://brunnur.vedur.is/radar/vespa/</w:t>
        </w:r>
        <w:r w:rsidR="00982C18">
          <w:rPr>
            <w:lang w:val="en-GB"/>
          </w:rPr>
          <w:fldChar w:fldCharType="end"/>
        </w:r>
        <w:r w:rsidR="00982C18">
          <w:rPr>
            <w:lang w:val="en-GB"/>
          </w:rPr>
          <w:t xml:space="preserve">). </w:t>
        </w:r>
      </w:ins>
    </w:p>
    <w:p w14:paraId="2FFB4D2E" w14:textId="164ABDD3" w:rsidR="00754B28" w:rsidRDefault="00754B28" w:rsidP="00754B28">
      <w:pPr>
        <w:rPr>
          <w:ins w:id="1561" w:author="Dioguardi, Fabio" w:date="2019-01-24T10:47:00Z"/>
          <w:lang w:val="en-GB"/>
        </w:rPr>
      </w:pPr>
    </w:p>
    <w:p w14:paraId="22909CE7" w14:textId="0CFCB89A" w:rsidR="005912DC" w:rsidRDefault="00345CC9" w:rsidP="0082172E">
      <w:pPr>
        <w:rPr>
          <w:ins w:id="1562" w:author="Dioguardi, Fabio" w:date="2019-01-24T10:31:00Z"/>
          <w:lang w:val="en-GB"/>
        </w:rPr>
      </w:pPr>
      <w:ins w:id="1563" w:author="Dioguardi, Fabio" w:date="2019-01-24T10:29:00Z">
        <w:r>
          <w:rPr>
            <w:lang w:val="en-GB"/>
          </w:rPr>
          <w:t xml:space="preserve">For radar data, </w:t>
        </w:r>
      </w:ins>
      <w:ins w:id="1564" w:author="Dioguardi, Fabio" w:date="2019-01-24T10:31:00Z">
        <w:r>
          <w:rPr>
            <w:lang w:val="en-GB"/>
          </w:rPr>
          <w:t xml:space="preserve">the FOXI-specific </w:t>
        </w:r>
        <w:r w:rsidR="009678C3">
          <w:rPr>
            <w:lang w:val="en-GB"/>
          </w:rPr>
          <w:t xml:space="preserve">format is shown in Figure </w:t>
        </w:r>
        <w:r w:rsidR="00507F1F">
          <w:rPr>
            <w:lang w:val="en-GB"/>
          </w:rPr>
          <w:t>44. Note that the height is in km above sea level. For auto-tracking webcams, the FOXI-specific format is shown in Figure 45.</w:t>
        </w:r>
      </w:ins>
      <w:ins w:id="1565" w:author="Dioguardi, Fabio" w:date="2019-01-24T10:55:00Z">
        <w:r w:rsidR="009E6493">
          <w:rPr>
            <w:lang w:val="en-GB"/>
          </w:rPr>
          <w:t xml:space="preserve"> In the latter, the data are tab-separated. </w:t>
        </w:r>
      </w:ins>
      <w:ins w:id="1566" w:author="Dioguardi, Fabio" w:date="2019-01-24T10:57:00Z">
        <w:r w:rsidR="0082172E">
          <w:rPr>
            <w:lang w:val="en-GB"/>
          </w:rPr>
          <w:t xml:space="preserve">Column with </w:t>
        </w:r>
      </w:ins>
      <w:ins w:id="1567" w:author="Dioguardi, Fabio" w:date="2019-01-24T10:58:00Z">
        <w:r w:rsidR="0082172E">
          <w:rPr>
            <w:lang w:val="en-GB"/>
          </w:rPr>
          <w:t>“</w:t>
        </w:r>
      </w:ins>
      <w:ins w:id="1568" w:author="Dioguardi, Fabio" w:date="2019-01-24T10:57:00Z">
        <w:r w:rsidR="0082172E">
          <w:rPr>
            <w:lang w:val="en-GB"/>
          </w:rPr>
          <w:t>99</w:t>
        </w:r>
      </w:ins>
      <w:ins w:id="1569" w:author="Dioguardi, Fabio" w:date="2019-01-24T10:58:00Z">
        <w:r w:rsidR="0082172E">
          <w:rPr>
            <w:lang w:val="en-GB"/>
          </w:rPr>
          <w:t>” derives from the column “bwidth” in the Cam.ini file (see Fig. 8); it is not applicable for cameras, hence it is ignored. Column with “2” is the “focus”</w:t>
        </w:r>
        <w:r w:rsidR="0082172E" w:rsidRPr="0082172E">
          <w:rPr>
            <w:lang w:val="en-GB"/>
          </w:rPr>
          <w:t xml:space="preserve"> </w:t>
        </w:r>
        <w:r w:rsidR="0082172E">
          <w:rPr>
            <w:lang w:val="en-GB"/>
          </w:rPr>
          <w:t xml:space="preserve">in the Cam.ini file, hence the volcano in the list to which the camera is pointed. </w:t>
        </w:r>
      </w:ins>
      <w:ins w:id="1570" w:author="Dioguardi, Fabio" w:date="2019-01-24T10:59:00Z">
        <w:r w:rsidR="0082172E">
          <w:rPr>
            <w:lang w:val="en-GB"/>
          </w:rPr>
          <w:t>The second to last column is the plume height (in km above seal level) and the last column is the uncertainty (in km).</w:t>
        </w:r>
      </w:ins>
    </w:p>
    <w:p w14:paraId="3AD5166A" w14:textId="7809A6FA" w:rsidR="009678C3" w:rsidRDefault="009678C3" w:rsidP="007C4E3E">
      <w:pPr>
        <w:rPr>
          <w:ins w:id="1571" w:author="Dioguardi, Fabio" w:date="2019-01-24T10:31:00Z"/>
          <w:lang w:val="en-GB"/>
        </w:rPr>
      </w:pPr>
    </w:p>
    <w:p w14:paraId="12B85E16" w14:textId="77777777" w:rsidR="009D5A81" w:rsidRDefault="001819E3" w:rsidP="009D5A81">
      <w:pPr>
        <w:keepNext/>
        <w:rPr>
          <w:ins w:id="1572" w:author="Dioguardi, Fabio" w:date="2019-01-24T10:33:00Z"/>
        </w:rPr>
      </w:pPr>
      <w:ins w:id="1573" w:author="Dioguardi, Fabio" w:date="2019-01-24T10:33:00Z">
        <w:r>
          <w:rPr>
            <w:lang w:val="en-GB"/>
          </w:rPr>
          <w:pict w14:anchorId="2D1773AA">
            <v:shape id="_x0000_i1027" type="#_x0000_t75" style="width:276pt;height:350.25pt">
              <v:imagedata r:id="rId32" o:title="radar_data"/>
            </v:shape>
          </w:pict>
        </w:r>
      </w:ins>
    </w:p>
    <w:p w14:paraId="2557B717" w14:textId="331F4353" w:rsidR="009678C3" w:rsidRPr="007C4E3E" w:rsidRDefault="009D5A81" w:rsidP="009D5A81">
      <w:pPr>
        <w:pStyle w:val="Caption"/>
        <w:rPr>
          <w:ins w:id="1574" w:author="Dioguardi, Fabio" w:date="2019-01-24T10:25:00Z"/>
          <w:lang w:val="en-GB"/>
        </w:rPr>
      </w:pPr>
      <w:ins w:id="1575" w:author="Dioguardi, Fabio" w:date="2019-01-24T10:33:00Z">
        <w:r>
          <w:t xml:space="preserve">Figure </w:t>
        </w:r>
      </w:ins>
      <w:ins w:id="1576" w:author="Dioguardi, Fabio" w:date="2019-01-24T10:34:00Z">
        <w:r>
          <w:t>44</w:t>
        </w:r>
      </w:ins>
      <w:ins w:id="1577" w:author="Dioguardi, Fabio" w:date="2019-01-24T10:33:00Z">
        <w:r>
          <w:t>. Example of a radar data file usable by FOXI</w:t>
        </w:r>
      </w:ins>
    </w:p>
    <w:p w14:paraId="16A5A87A" w14:textId="77777777" w:rsidR="009E6493" w:rsidRDefault="008C08C3" w:rsidP="009E6493">
      <w:pPr>
        <w:keepNext/>
        <w:rPr>
          <w:ins w:id="1578" w:author="Dioguardi, Fabio" w:date="2019-01-24T10:55:00Z"/>
        </w:rPr>
      </w:pPr>
      <w:ins w:id="1579" w:author="Dioguardi, Fabio" w:date="2019-01-24T10:54:00Z">
        <w:r>
          <w:rPr>
            <w:lang w:val="en-GB"/>
          </w:rPr>
          <w:lastRenderedPageBreak/>
          <w:pict w14:anchorId="53B35B25">
            <v:shape id="_x0000_i1028" type="#_x0000_t75" style="width:345.75pt;height:274.5pt">
              <v:imagedata r:id="rId33" o:title="webcam_data"/>
            </v:shape>
          </w:pict>
        </w:r>
      </w:ins>
    </w:p>
    <w:p w14:paraId="2334EA6F" w14:textId="3516B1A9" w:rsidR="008A125D" w:rsidRDefault="009E6493" w:rsidP="009E6493">
      <w:pPr>
        <w:pStyle w:val="Caption"/>
        <w:rPr>
          <w:ins w:id="1580" w:author="Dioguardi, Fabio" w:date="2019-01-24T10:53:00Z"/>
          <w:lang w:val="en-GB"/>
        </w:rPr>
      </w:pPr>
      <w:ins w:id="1581" w:author="Dioguardi, Fabio" w:date="2019-01-24T10:55:00Z">
        <w:r>
          <w:t>Figure 45. Example of a auto-tracking webcam data file usable by FOXI</w:t>
        </w:r>
      </w:ins>
    </w:p>
    <w:p w14:paraId="22845726" w14:textId="77777777" w:rsidR="00507F1F" w:rsidRPr="008A125D" w:rsidRDefault="00507F1F" w:rsidP="008A125D">
      <w:pPr>
        <w:rPr>
          <w:lang w:val="en-GB"/>
        </w:rPr>
      </w:pPr>
    </w:p>
    <w:p w14:paraId="36E00315" w14:textId="0495AB8F" w:rsidR="002439C4" w:rsidRPr="008A62D7" w:rsidRDefault="002439C4" w:rsidP="002439C4">
      <w:pPr>
        <w:pStyle w:val="Heading3"/>
        <w:rPr>
          <w:lang w:val="en-GB"/>
        </w:rPr>
      </w:pPr>
      <w:bookmarkStart w:id="1582" w:name="_Ref482347351"/>
      <w:bookmarkStart w:id="1583" w:name="_Toc536110915"/>
      <w:r w:rsidRPr="008A62D7">
        <w:rPr>
          <w:lang w:val="en-GB"/>
        </w:rPr>
        <w:t xml:space="preserve">The Output Files </w:t>
      </w:r>
      <w:r w:rsidRPr="008A62D7">
        <w:rPr>
          <w:i/>
          <w:lang w:val="en-GB"/>
        </w:rPr>
        <w:t>*_plh_log_tmp.txt</w:t>
      </w:r>
      <w:r w:rsidRPr="008A62D7">
        <w:rPr>
          <w:lang w:val="en-GB"/>
        </w:rPr>
        <w:t xml:space="preserve"> and </w:t>
      </w:r>
      <w:r w:rsidRPr="008A62D7">
        <w:rPr>
          <w:i/>
          <w:lang w:val="en-GB"/>
        </w:rPr>
        <w:t>*_plh_log.txt</w:t>
      </w:r>
      <w:bookmarkEnd w:id="1582"/>
      <w:bookmarkEnd w:id="1583"/>
    </w:p>
    <w:p w14:paraId="5EF77174" w14:textId="074B6EB3" w:rsidR="002439C4" w:rsidRPr="008A62D7" w:rsidRDefault="002439C4" w:rsidP="0046233E">
      <w:pPr>
        <w:rPr>
          <w:lang w:val="en-GB"/>
        </w:rPr>
      </w:pPr>
    </w:p>
    <w:p w14:paraId="77D4F1BA" w14:textId="17C970BB" w:rsidR="00AE6B92" w:rsidRPr="008A62D7" w:rsidRDefault="00A07146" w:rsidP="0046233E">
      <w:pPr>
        <w:rPr>
          <w:lang w:val="en-GB"/>
        </w:rPr>
      </w:pPr>
      <w:r w:rsidRPr="008A62D7">
        <w:rPr>
          <w:lang w:val="en-GB"/>
        </w:rPr>
        <w:t xml:space="preserve">As </w:t>
      </w:r>
      <w:r w:rsidR="006419C3" w:rsidRPr="008A62D7">
        <w:rPr>
          <w:lang w:val="en-GB"/>
        </w:rPr>
        <w:t>detailed</w:t>
      </w:r>
      <w:r w:rsidRPr="008A62D7">
        <w:rPr>
          <w:lang w:val="en-GB"/>
        </w:rPr>
        <w:t xml:space="preserve"> above, for each run,</w:t>
      </w:r>
      <w:r w:rsidR="002439C4" w:rsidRPr="008A62D7">
        <w:rPr>
          <w:lang w:val="en-GB"/>
        </w:rPr>
        <w:t xml:space="preserve"> all imported plume height data </w:t>
      </w:r>
      <w:r w:rsidRPr="008A62D7">
        <w:rPr>
          <w:lang w:val="en-GB"/>
        </w:rPr>
        <w:t>that</w:t>
      </w:r>
      <w:r w:rsidR="002439C4" w:rsidRPr="008A62D7">
        <w:rPr>
          <w:lang w:val="en-GB"/>
        </w:rPr>
        <w:t xml:space="preserve"> </w:t>
      </w:r>
      <w:r w:rsidRPr="008A62D7">
        <w:rPr>
          <w:lang w:val="en-GB"/>
        </w:rPr>
        <w:t>are considered for further processing (i,e, stored in at least one of the data stacks) are logged in a text file with the ending</w:t>
      </w:r>
      <w:r w:rsidRPr="008A62D7">
        <w:rPr>
          <w:i/>
          <w:lang w:val="en-GB"/>
        </w:rPr>
        <w:t xml:space="preserve"> “_plh_log_tmp”</w:t>
      </w:r>
      <w:r w:rsidRPr="008A62D7">
        <w:rPr>
          <w:lang w:val="en-GB"/>
        </w:rPr>
        <w:t xml:space="preserve">. This file is </w:t>
      </w:r>
      <w:r w:rsidR="006419C3" w:rsidRPr="008A62D7">
        <w:rPr>
          <w:lang w:val="en-GB"/>
        </w:rPr>
        <w:t xml:space="preserve">retained </w:t>
      </w:r>
      <w:r w:rsidRPr="008A62D7">
        <w:rPr>
          <w:lang w:val="en-GB"/>
        </w:rPr>
        <w:t xml:space="preserve">for quality control and allows the operator to keep track of every single plume height input </w:t>
      </w:r>
      <w:r w:rsidR="006419C3" w:rsidRPr="008A62D7">
        <w:rPr>
          <w:lang w:val="en-GB"/>
        </w:rPr>
        <w:t xml:space="preserve">that </w:t>
      </w:r>
      <w:r w:rsidRPr="008A62D7">
        <w:rPr>
          <w:lang w:val="en-GB"/>
        </w:rPr>
        <w:t xml:space="preserve">is processed by FOXI. </w:t>
      </w:r>
    </w:p>
    <w:p w14:paraId="2EE4096F" w14:textId="77777777" w:rsidR="005728BB" w:rsidRPr="008A62D7" w:rsidRDefault="005728BB" w:rsidP="0046233E">
      <w:pPr>
        <w:rPr>
          <w:lang w:val="en-GB"/>
        </w:rPr>
      </w:pPr>
    </w:p>
    <w:p w14:paraId="4F2BB49B" w14:textId="7420F1AA" w:rsidR="00AE6B92" w:rsidRPr="008A62D7" w:rsidRDefault="00AE6B92" w:rsidP="0046233E">
      <w:pPr>
        <w:rPr>
          <w:lang w:val="en-GB"/>
        </w:rPr>
      </w:pPr>
      <w:r w:rsidRPr="008A62D7">
        <w:rPr>
          <w:lang w:val="en-GB"/>
        </w:rPr>
        <w:t xml:space="preserve">Every line in </w:t>
      </w:r>
      <w:r w:rsidRPr="008A62D7">
        <w:rPr>
          <w:i/>
          <w:lang w:val="en-GB"/>
        </w:rPr>
        <w:t>*_plh_log_tmp.txt</w:t>
      </w:r>
      <w:r w:rsidRPr="008A62D7">
        <w:rPr>
          <w:lang w:val="en-GB"/>
        </w:rPr>
        <w:t xml:space="preserve"> represents a data set with the following information:</w:t>
      </w:r>
    </w:p>
    <w:p w14:paraId="276EB37D" w14:textId="4557D67F" w:rsidR="00AE6B92" w:rsidRPr="008A62D7" w:rsidRDefault="00AE6B92" w:rsidP="0016488B">
      <w:pPr>
        <w:pStyle w:val="ListParagraph"/>
        <w:numPr>
          <w:ilvl w:val="0"/>
          <w:numId w:val="3"/>
        </w:numPr>
        <w:rPr>
          <w:lang w:val="en-GB"/>
        </w:rPr>
      </w:pPr>
      <w:r w:rsidRPr="008A62D7">
        <w:rPr>
          <w:lang w:val="en-GB"/>
        </w:rPr>
        <w:t>column 1: date and time of plume height record</w:t>
      </w:r>
    </w:p>
    <w:p w14:paraId="5CE88FF6" w14:textId="0073AFF7" w:rsidR="00AE6B92" w:rsidRPr="008A62D7" w:rsidRDefault="00AE6B92" w:rsidP="0016488B">
      <w:pPr>
        <w:pStyle w:val="ListParagraph"/>
        <w:numPr>
          <w:ilvl w:val="0"/>
          <w:numId w:val="3"/>
        </w:numPr>
        <w:rPr>
          <w:lang w:val="en-GB"/>
        </w:rPr>
      </w:pPr>
      <w:r w:rsidRPr="008A62D7">
        <w:rPr>
          <w:lang w:val="en-GB"/>
        </w:rPr>
        <w:t>column 2: minimum plume height</w:t>
      </w:r>
    </w:p>
    <w:p w14:paraId="2B2661A5" w14:textId="695784F2" w:rsidR="00AE6B92" w:rsidRPr="008A62D7" w:rsidRDefault="00AE6B92" w:rsidP="0016488B">
      <w:pPr>
        <w:pStyle w:val="ListParagraph"/>
        <w:numPr>
          <w:ilvl w:val="0"/>
          <w:numId w:val="3"/>
        </w:numPr>
        <w:rPr>
          <w:lang w:val="en-GB"/>
        </w:rPr>
      </w:pPr>
      <w:r w:rsidRPr="008A62D7">
        <w:rPr>
          <w:lang w:val="en-GB"/>
        </w:rPr>
        <w:t>column 3: average plume height</w:t>
      </w:r>
    </w:p>
    <w:p w14:paraId="398F1A43" w14:textId="16CE164A" w:rsidR="00AE6B92" w:rsidRPr="008A62D7" w:rsidRDefault="00AE6B92" w:rsidP="0016488B">
      <w:pPr>
        <w:pStyle w:val="ListParagraph"/>
        <w:numPr>
          <w:ilvl w:val="0"/>
          <w:numId w:val="3"/>
        </w:numPr>
        <w:rPr>
          <w:lang w:val="en-GB"/>
        </w:rPr>
      </w:pPr>
      <w:r w:rsidRPr="008A62D7">
        <w:rPr>
          <w:lang w:val="en-GB"/>
        </w:rPr>
        <w:t>column 4: maximum plume height</w:t>
      </w:r>
    </w:p>
    <w:p w14:paraId="71324CC0" w14:textId="3042B99F" w:rsidR="00AE6B92" w:rsidRPr="008A62D7" w:rsidRDefault="00AE6B92" w:rsidP="0016488B">
      <w:pPr>
        <w:pStyle w:val="ListParagraph"/>
        <w:numPr>
          <w:ilvl w:val="0"/>
          <w:numId w:val="3"/>
        </w:numPr>
        <w:rPr>
          <w:lang w:val="en-GB"/>
        </w:rPr>
      </w:pPr>
      <w:r w:rsidRPr="008A62D7">
        <w:rPr>
          <w:lang w:val="en-GB"/>
        </w:rPr>
        <w:t>column 5: quality factor (</w:t>
      </w:r>
      <w:r w:rsidR="00DA46A7" w:rsidRPr="008A62D7">
        <w:rPr>
          <w:lang w:val="en-GB"/>
        </w:rPr>
        <w:t>0: insufficient; 1: poor; 2: fair; 3: good; 4: brilliant)</w:t>
      </w:r>
    </w:p>
    <w:p w14:paraId="5F345869" w14:textId="130B30FE" w:rsidR="00DA46A7" w:rsidRPr="008A62D7" w:rsidRDefault="00DA46A7" w:rsidP="0016488B">
      <w:pPr>
        <w:pStyle w:val="ListParagraph"/>
        <w:numPr>
          <w:ilvl w:val="0"/>
          <w:numId w:val="3"/>
        </w:numPr>
        <w:rPr>
          <w:lang w:val="en-GB"/>
        </w:rPr>
      </w:pPr>
      <w:r w:rsidRPr="008A62D7">
        <w:rPr>
          <w:lang w:val="en-GB"/>
        </w:rPr>
        <w:t>column 6: source</w:t>
      </w:r>
      <w:r w:rsidR="00D150F3" w:rsidRPr="008A62D7">
        <w:rPr>
          <w:lang w:val="en-GB"/>
        </w:rPr>
        <w:t xml:space="preserve"> ID (explanation, </w:t>
      </w:r>
      <w:r w:rsidRPr="008A62D7">
        <w:rPr>
          <w:lang w:val="en-GB"/>
        </w:rPr>
        <w:t>see Table</w:t>
      </w:r>
      <w:r w:rsidR="00566F04" w:rsidRPr="008A62D7">
        <w:rPr>
          <w:lang w:val="en-GB"/>
        </w:rPr>
        <w:t> 8</w:t>
      </w:r>
      <w:r w:rsidRPr="008A62D7">
        <w:rPr>
          <w:lang w:val="en-GB"/>
        </w:rPr>
        <w:t>)</w:t>
      </w:r>
    </w:p>
    <w:p w14:paraId="609B1E08" w14:textId="6B1A211D" w:rsidR="00AE6B92" w:rsidRPr="008A62D7" w:rsidRDefault="00DA46A7" w:rsidP="0016488B">
      <w:pPr>
        <w:pStyle w:val="ListParagraph"/>
        <w:numPr>
          <w:ilvl w:val="0"/>
          <w:numId w:val="3"/>
        </w:numPr>
        <w:rPr>
          <w:lang w:val="en-GB"/>
        </w:rPr>
      </w:pPr>
      <w:r w:rsidRPr="008A62D7">
        <w:rPr>
          <w:lang w:val="en-GB"/>
        </w:rPr>
        <w:t xml:space="preserve">column 7: </w:t>
      </w:r>
      <w:r w:rsidR="00334B85" w:rsidRPr="008A62D7">
        <w:rPr>
          <w:lang w:val="en-GB"/>
        </w:rPr>
        <w:t>&lt;include&gt;</w:t>
      </w:r>
      <w:r w:rsidRPr="008A62D7">
        <w:rPr>
          <w:lang w:val="en-GB"/>
        </w:rPr>
        <w:t xml:space="preserve"> (1 if not changed, can be used to “flag” data set)</w:t>
      </w:r>
    </w:p>
    <w:p w14:paraId="1BB9F5A8" w14:textId="1523AD3D" w:rsidR="0039050B" w:rsidRPr="008A62D7" w:rsidRDefault="006419C3" w:rsidP="0046233E">
      <w:pPr>
        <w:rPr>
          <w:lang w:val="en-GB"/>
        </w:rPr>
      </w:pPr>
      <w:r w:rsidRPr="008A62D7">
        <w:rPr>
          <w:lang w:val="en-GB"/>
        </w:rPr>
        <w:t>Note</w:t>
      </w:r>
      <w:r w:rsidR="00A07146" w:rsidRPr="008A62D7">
        <w:rPr>
          <w:lang w:val="en-GB"/>
        </w:rPr>
        <w:t xml:space="preserve"> that </w:t>
      </w:r>
      <w:r w:rsidR="00BF5D96" w:rsidRPr="008A62D7">
        <w:rPr>
          <w:lang w:val="en-GB"/>
        </w:rPr>
        <w:t>a data set</w:t>
      </w:r>
      <w:r w:rsidR="00AE6B92" w:rsidRPr="008A62D7">
        <w:rPr>
          <w:lang w:val="en-GB"/>
        </w:rPr>
        <w:t xml:space="preserve"> </w:t>
      </w:r>
      <w:r w:rsidR="00BF5D96" w:rsidRPr="008A62D7">
        <w:rPr>
          <w:lang w:val="en-GB"/>
        </w:rPr>
        <w:t>is logged with every</w:t>
      </w:r>
      <w:r w:rsidR="00AE6B92" w:rsidRPr="008A62D7">
        <w:rPr>
          <w:lang w:val="en-GB"/>
        </w:rPr>
        <w:t xml:space="preserve"> </w:t>
      </w:r>
      <w:r w:rsidR="00BF5D96" w:rsidRPr="008A62D7">
        <w:rPr>
          <w:lang w:val="en-GB"/>
        </w:rPr>
        <w:t xml:space="preserve">new </w:t>
      </w:r>
      <w:r w:rsidR="00AE6B92" w:rsidRPr="008A62D7">
        <w:rPr>
          <w:lang w:val="en-GB"/>
        </w:rPr>
        <w:t>run</w:t>
      </w:r>
      <w:r w:rsidR="00BF5D96" w:rsidRPr="008A62D7">
        <w:rPr>
          <w:lang w:val="en-GB"/>
        </w:rPr>
        <w:t>, whenever it is considered as suitable input and as</w:t>
      </w:r>
      <w:r w:rsidR="00DA46A7" w:rsidRPr="008A62D7">
        <w:rPr>
          <w:lang w:val="en-GB"/>
        </w:rPr>
        <w:t xml:space="preserve"> long as it</w:t>
      </w:r>
      <w:r w:rsidR="00F87AE5" w:rsidRPr="008A62D7">
        <w:rPr>
          <w:lang w:val="en-GB"/>
        </w:rPr>
        <w:t>s time stamp is</w:t>
      </w:r>
      <w:r w:rsidR="00DA46A7" w:rsidRPr="008A62D7">
        <w:rPr>
          <w:lang w:val="en-GB"/>
        </w:rPr>
        <w:t xml:space="preserve"> within the 180 min time frame.</w:t>
      </w:r>
      <w:r w:rsidR="00F87AE5" w:rsidRPr="008A62D7">
        <w:rPr>
          <w:lang w:val="en-GB"/>
        </w:rPr>
        <w:t xml:space="preserve"> This implies the log file can contain re-occurring data sets, which reflects in detail the flow of data input, but might make it difficult for getting a quick overview. If the operator might only want to be updated on new incoming input, </w:t>
      </w:r>
      <w:r w:rsidRPr="008A62D7">
        <w:rPr>
          <w:lang w:val="en-GB"/>
        </w:rPr>
        <w:t>this information is more conveniently found in the file</w:t>
      </w:r>
      <w:r w:rsidR="00F87AE5" w:rsidRPr="008A62D7">
        <w:rPr>
          <w:lang w:val="en-GB"/>
        </w:rPr>
        <w:t xml:space="preserve"> </w:t>
      </w:r>
      <w:r w:rsidR="00F87AE5" w:rsidRPr="008A62D7">
        <w:rPr>
          <w:i/>
          <w:lang w:val="en-GB"/>
        </w:rPr>
        <w:t>&lt;outputname&gt;_plh_log.txt</w:t>
      </w:r>
      <w:r w:rsidR="0039050B" w:rsidRPr="008A62D7">
        <w:rPr>
          <w:lang w:val="en-GB"/>
        </w:rPr>
        <w:t>. This file is generated</w:t>
      </w:r>
      <w:r w:rsidR="0039050B" w:rsidRPr="008A62D7">
        <w:rPr>
          <w:i/>
          <w:lang w:val="en-GB"/>
        </w:rPr>
        <w:t xml:space="preserve"> </w:t>
      </w:r>
      <w:r w:rsidR="00F87AE5" w:rsidRPr="008A62D7">
        <w:rPr>
          <w:lang w:val="en-GB"/>
        </w:rPr>
        <w:t xml:space="preserve">at the end of step 4 by </w:t>
      </w:r>
      <w:r w:rsidR="0039050B" w:rsidRPr="008A62D7">
        <w:rPr>
          <w:lang w:val="en-GB"/>
        </w:rPr>
        <w:t xml:space="preserve">importing and </w:t>
      </w:r>
      <w:r w:rsidR="00F87AE5" w:rsidRPr="008A62D7">
        <w:rPr>
          <w:lang w:val="en-GB"/>
        </w:rPr>
        <w:t>remo</w:t>
      </w:r>
      <w:r w:rsidR="0039050B" w:rsidRPr="008A62D7">
        <w:rPr>
          <w:lang w:val="en-GB"/>
        </w:rPr>
        <w:t>ving all d</w:t>
      </w:r>
      <w:r w:rsidR="00F87AE5" w:rsidRPr="008A62D7">
        <w:rPr>
          <w:lang w:val="en-GB"/>
        </w:rPr>
        <w:t>uplicate</w:t>
      </w:r>
      <w:r w:rsidR="0039050B" w:rsidRPr="008A62D7">
        <w:rPr>
          <w:lang w:val="en-GB"/>
        </w:rPr>
        <w:t xml:space="preserve">s from </w:t>
      </w:r>
      <w:r w:rsidR="0039050B" w:rsidRPr="008A62D7">
        <w:rPr>
          <w:i/>
          <w:lang w:val="en-GB"/>
        </w:rPr>
        <w:t xml:space="preserve">&lt;outputname&gt;_plh_log_tmp.txt. </w:t>
      </w:r>
      <w:r w:rsidRPr="008A62D7">
        <w:rPr>
          <w:lang w:val="en-GB"/>
        </w:rPr>
        <w:t>Hence, t</w:t>
      </w:r>
      <w:r w:rsidR="0039050B" w:rsidRPr="008A62D7">
        <w:rPr>
          <w:lang w:val="en-GB"/>
        </w:rPr>
        <w:t>he entries have the same format</w:t>
      </w:r>
      <w:r w:rsidR="00F87AE5" w:rsidRPr="008A62D7">
        <w:rPr>
          <w:lang w:val="en-GB"/>
        </w:rPr>
        <w:t>.</w:t>
      </w:r>
    </w:p>
    <w:p w14:paraId="1BEBEEBE" w14:textId="55D2AE5E" w:rsidR="0039050B" w:rsidRPr="008A62D7" w:rsidRDefault="0039050B" w:rsidP="0046233E">
      <w:pPr>
        <w:rPr>
          <w:lang w:val="en-GB"/>
        </w:rPr>
      </w:pPr>
      <w:r w:rsidRPr="008A62D7">
        <w:rPr>
          <w:lang w:val="en-GB"/>
        </w:rPr>
        <w:t xml:space="preserve">Each plume height source is assigned to a </w:t>
      </w:r>
      <w:r w:rsidR="005728BB" w:rsidRPr="008A62D7">
        <w:rPr>
          <w:lang w:val="en-GB"/>
        </w:rPr>
        <w:t xml:space="preserve">specific </w:t>
      </w:r>
      <w:r w:rsidR="00D150F3" w:rsidRPr="008A62D7">
        <w:rPr>
          <w:lang w:val="en-GB"/>
        </w:rPr>
        <w:t xml:space="preserve">source </w:t>
      </w:r>
      <w:r w:rsidR="005728BB" w:rsidRPr="008A62D7">
        <w:rPr>
          <w:lang w:val="en-GB"/>
        </w:rPr>
        <w:t>ID</w:t>
      </w:r>
      <w:r w:rsidRPr="008A62D7">
        <w:rPr>
          <w:lang w:val="en-GB"/>
        </w:rPr>
        <w:t xml:space="preserve">, presented in Table </w:t>
      </w:r>
      <w:r w:rsidR="00566F04" w:rsidRPr="008A62D7">
        <w:rPr>
          <w:lang w:val="en-GB"/>
        </w:rPr>
        <w:t>8</w:t>
      </w:r>
      <w:r w:rsidRPr="008A62D7">
        <w:rPr>
          <w:lang w:val="en-GB"/>
        </w:rPr>
        <w:t>.</w:t>
      </w:r>
    </w:p>
    <w:p w14:paraId="6F27440E" w14:textId="77777777" w:rsidR="007F358A" w:rsidRPr="008A62D7" w:rsidRDefault="007F358A" w:rsidP="0046233E">
      <w:pPr>
        <w:rPr>
          <w:lang w:val="en-GB"/>
        </w:rPr>
      </w:pPr>
    </w:p>
    <w:p w14:paraId="22CECBAF" w14:textId="77777777" w:rsidR="003A7974" w:rsidRPr="008A62D7" w:rsidRDefault="007F358A" w:rsidP="0046233E">
      <w:pPr>
        <w:rPr>
          <w:rFonts w:asciiTheme="minorHAnsi" w:hAnsiTheme="minorHAnsi"/>
          <w:lang w:val="en-GB"/>
        </w:rPr>
      </w:pPr>
      <w:r w:rsidRPr="008A62D7">
        <w:rPr>
          <w:lang w:val="en-GB"/>
        </w:rPr>
        <w:t xml:space="preserve">  </w:t>
      </w:r>
      <w:r w:rsidRPr="008A62D7">
        <w:rPr>
          <w:lang w:val="en-GB"/>
        </w:rPr>
        <w:tab/>
      </w:r>
      <w:r w:rsidRPr="008A62D7">
        <w:rPr>
          <w:lang w:val="en-GB"/>
        </w:rPr>
        <w:tab/>
        <w:t xml:space="preserve">  </w:t>
      </w:r>
      <w:r w:rsidRPr="008A62D7">
        <w:rPr>
          <w:rFonts w:asciiTheme="minorHAnsi" w:hAnsiTheme="minorHAnsi"/>
          <w:lang w:val="en-GB"/>
        </w:rPr>
        <w:t>Table 8: Identification codes for plume height sources</w:t>
      </w:r>
    </w:p>
    <w:tbl>
      <w:tblPr>
        <w:tblW w:w="0" w:type="auto"/>
        <w:tblLook w:val="04A0" w:firstRow="1" w:lastRow="0" w:firstColumn="1" w:lastColumn="0" w:noHBand="0" w:noVBand="1"/>
      </w:tblPr>
      <w:tblGrid>
        <w:gridCol w:w="1271"/>
        <w:gridCol w:w="1559"/>
        <w:gridCol w:w="4111"/>
      </w:tblGrid>
      <w:tr w:rsidR="003A7974" w:rsidRPr="000E1A5F" w14:paraId="77CE1183" w14:textId="77777777" w:rsidTr="003A7974">
        <w:tc>
          <w:tcPr>
            <w:tcW w:w="1271" w:type="dxa"/>
          </w:tcPr>
          <w:p w14:paraId="7268CA51" w14:textId="77777777" w:rsidR="003A7974" w:rsidRPr="008A62D7" w:rsidRDefault="003A7974" w:rsidP="00004A89">
            <w:pPr>
              <w:jc w:val="right"/>
              <w:rPr>
                <w:b/>
                <w:lang w:val="en-GB"/>
              </w:rPr>
            </w:pPr>
            <w:r w:rsidRPr="008A62D7">
              <w:rPr>
                <w:b/>
                <w:lang w:val="en-GB"/>
              </w:rPr>
              <w:t>Source ID</w:t>
            </w:r>
          </w:p>
        </w:tc>
        <w:tc>
          <w:tcPr>
            <w:tcW w:w="1559" w:type="dxa"/>
          </w:tcPr>
          <w:p w14:paraId="39268C26" w14:textId="77777777" w:rsidR="003A7974" w:rsidRPr="008A62D7" w:rsidRDefault="003A7974" w:rsidP="00004A89">
            <w:pPr>
              <w:ind w:left="-1135" w:firstLine="1135"/>
              <w:jc w:val="center"/>
              <w:rPr>
                <w:b/>
                <w:lang w:val="en-GB"/>
              </w:rPr>
            </w:pPr>
            <w:r w:rsidRPr="008A62D7">
              <w:rPr>
                <w:b/>
                <w:lang w:val="en-GB"/>
              </w:rPr>
              <w:t>Input Type</w:t>
            </w:r>
          </w:p>
        </w:tc>
        <w:tc>
          <w:tcPr>
            <w:tcW w:w="4111" w:type="dxa"/>
          </w:tcPr>
          <w:p w14:paraId="16DB5810" w14:textId="77777777" w:rsidR="003A7974" w:rsidRPr="008A62D7" w:rsidRDefault="003A7974" w:rsidP="00004A89">
            <w:pPr>
              <w:rPr>
                <w:b/>
                <w:lang w:val="en-GB"/>
              </w:rPr>
            </w:pPr>
            <w:r w:rsidRPr="008A62D7">
              <w:rPr>
                <w:b/>
                <w:lang w:val="en-GB"/>
              </w:rPr>
              <w:t>Source</w:t>
            </w:r>
          </w:p>
        </w:tc>
      </w:tr>
      <w:tr w:rsidR="003A7974" w:rsidRPr="000E1A5F" w14:paraId="18EE221D" w14:textId="77777777" w:rsidTr="003A7974">
        <w:tc>
          <w:tcPr>
            <w:tcW w:w="1271" w:type="dxa"/>
          </w:tcPr>
          <w:p w14:paraId="3782B52B" w14:textId="77777777" w:rsidR="003A7974" w:rsidRPr="008A62D7" w:rsidRDefault="003A7974" w:rsidP="00004A89">
            <w:pPr>
              <w:jc w:val="right"/>
              <w:rPr>
                <w:lang w:val="en-GB"/>
              </w:rPr>
            </w:pPr>
            <w:r w:rsidRPr="008A62D7">
              <w:rPr>
                <w:lang w:val="en-GB"/>
              </w:rPr>
              <w:t>11</w:t>
            </w:r>
          </w:p>
        </w:tc>
        <w:tc>
          <w:tcPr>
            <w:tcW w:w="1559" w:type="dxa"/>
          </w:tcPr>
          <w:p w14:paraId="2C6CFFB9" w14:textId="77777777" w:rsidR="003A7974" w:rsidRPr="008A62D7" w:rsidRDefault="003A7974" w:rsidP="00004A89">
            <w:pPr>
              <w:jc w:val="center"/>
              <w:rPr>
                <w:lang w:val="en-GB"/>
              </w:rPr>
            </w:pPr>
            <w:r w:rsidRPr="008A62D7">
              <w:rPr>
                <w:lang w:val="en-GB"/>
              </w:rPr>
              <w:t>auto-stream</w:t>
            </w:r>
          </w:p>
        </w:tc>
        <w:tc>
          <w:tcPr>
            <w:tcW w:w="4111" w:type="dxa"/>
            <w:vMerge w:val="restart"/>
          </w:tcPr>
          <w:p w14:paraId="6C9B3286" w14:textId="77777777" w:rsidR="003A7974" w:rsidRPr="008A62D7" w:rsidRDefault="003A7974" w:rsidP="00004A89">
            <w:pPr>
              <w:rPr>
                <w:lang w:val="en-GB"/>
              </w:rPr>
            </w:pPr>
            <w:r w:rsidRPr="008A62D7">
              <w:rPr>
                <w:lang w:val="en-GB"/>
              </w:rPr>
              <w:t>C-band radar 1</w:t>
            </w:r>
          </w:p>
        </w:tc>
      </w:tr>
      <w:tr w:rsidR="003A7974" w:rsidRPr="000E1A5F" w14:paraId="656BECB7" w14:textId="77777777" w:rsidTr="003A7974">
        <w:tc>
          <w:tcPr>
            <w:tcW w:w="1271" w:type="dxa"/>
          </w:tcPr>
          <w:p w14:paraId="029F6783" w14:textId="77777777" w:rsidR="003A7974" w:rsidRPr="008A62D7" w:rsidRDefault="003A7974" w:rsidP="00004A89">
            <w:pPr>
              <w:jc w:val="right"/>
              <w:rPr>
                <w:lang w:val="en-GB"/>
              </w:rPr>
            </w:pPr>
            <w:r w:rsidRPr="008A62D7">
              <w:rPr>
                <w:lang w:val="en-GB"/>
              </w:rPr>
              <w:lastRenderedPageBreak/>
              <w:t>101</w:t>
            </w:r>
          </w:p>
        </w:tc>
        <w:tc>
          <w:tcPr>
            <w:tcW w:w="1559" w:type="dxa"/>
          </w:tcPr>
          <w:p w14:paraId="3852D02D" w14:textId="77777777" w:rsidR="003A7974" w:rsidRPr="008A62D7" w:rsidRDefault="003A7974" w:rsidP="00004A89">
            <w:pPr>
              <w:jc w:val="center"/>
              <w:rPr>
                <w:lang w:val="en-GB"/>
              </w:rPr>
            </w:pPr>
            <w:r w:rsidRPr="008A62D7">
              <w:rPr>
                <w:lang w:val="en-GB"/>
              </w:rPr>
              <w:t>manual</w:t>
            </w:r>
          </w:p>
        </w:tc>
        <w:tc>
          <w:tcPr>
            <w:tcW w:w="4111" w:type="dxa"/>
            <w:vMerge/>
          </w:tcPr>
          <w:p w14:paraId="5C09220B" w14:textId="77777777" w:rsidR="003A7974" w:rsidRPr="008A62D7" w:rsidRDefault="003A7974" w:rsidP="00004A89">
            <w:pPr>
              <w:jc w:val="center"/>
              <w:rPr>
                <w:lang w:val="en-GB"/>
              </w:rPr>
            </w:pPr>
          </w:p>
        </w:tc>
      </w:tr>
      <w:tr w:rsidR="003A7974" w:rsidRPr="000E1A5F" w14:paraId="0E1D2145" w14:textId="77777777" w:rsidTr="003A7974">
        <w:tc>
          <w:tcPr>
            <w:tcW w:w="1271" w:type="dxa"/>
          </w:tcPr>
          <w:p w14:paraId="786517D2" w14:textId="77777777" w:rsidR="003A7974" w:rsidRPr="008A62D7" w:rsidRDefault="003A7974" w:rsidP="00004A89">
            <w:pPr>
              <w:jc w:val="right"/>
              <w:rPr>
                <w:lang w:val="en-GB"/>
              </w:rPr>
            </w:pPr>
            <w:r w:rsidRPr="008A62D7">
              <w:rPr>
                <w:lang w:val="en-GB"/>
              </w:rPr>
              <w:t>12</w:t>
            </w:r>
          </w:p>
        </w:tc>
        <w:tc>
          <w:tcPr>
            <w:tcW w:w="1559" w:type="dxa"/>
          </w:tcPr>
          <w:p w14:paraId="594FD058" w14:textId="77777777" w:rsidR="003A7974" w:rsidRPr="008A62D7" w:rsidRDefault="003A7974" w:rsidP="00004A89">
            <w:pPr>
              <w:jc w:val="center"/>
              <w:rPr>
                <w:lang w:val="en-GB"/>
              </w:rPr>
            </w:pPr>
            <w:r w:rsidRPr="008A62D7">
              <w:rPr>
                <w:lang w:val="en-GB"/>
              </w:rPr>
              <w:t>auto-stream</w:t>
            </w:r>
          </w:p>
        </w:tc>
        <w:tc>
          <w:tcPr>
            <w:tcW w:w="4111" w:type="dxa"/>
            <w:vMerge w:val="restart"/>
          </w:tcPr>
          <w:p w14:paraId="65F89FF3" w14:textId="77777777" w:rsidR="003A7974" w:rsidRPr="008A62D7" w:rsidRDefault="003A7974" w:rsidP="00004A89">
            <w:pPr>
              <w:rPr>
                <w:lang w:val="en-GB"/>
              </w:rPr>
            </w:pPr>
            <w:r w:rsidRPr="008A62D7">
              <w:rPr>
                <w:lang w:val="en-GB"/>
              </w:rPr>
              <w:t>C-band radar 2</w:t>
            </w:r>
          </w:p>
        </w:tc>
      </w:tr>
      <w:tr w:rsidR="003A7974" w:rsidRPr="000E1A5F" w14:paraId="1FE9CBF9" w14:textId="77777777" w:rsidTr="003A7974">
        <w:tc>
          <w:tcPr>
            <w:tcW w:w="1271" w:type="dxa"/>
          </w:tcPr>
          <w:p w14:paraId="0E920E70" w14:textId="77777777" w:rsidR="003A7974" w:rsidRPr="008A62D7" w:rsidRDefault="003A7974" w:rsidP="00004A89">
            <w:pPr>
              <w:jc w:val="right"/>
              <w:rPr>
                <w:lang w:val="en-GB"/>
              </w:rPr>
            </w:pPr>
            <w:r w:rsidRPr="008A62D7">
              <w:rPr>
                <w:lang w:val="en-GB"/>
              </w:rPr>
              <w:t>102</w:t>
            </w:r>
          </w:p>
        </w:tc>
        <w:tc>
          <w:tcPr>
            <w:tcW w:w="1559" w:type="dxa"/>
          </w:tcPr>
          <w:p w14:paraId="1440A546" w14:textId="77777777" w:rsidR="003A7974" w:rsidRPr="008A62D7" w:rsidRDefault="003A7974" w:rsidP="00004A89">
            <w:pPr>
              <w:jc w:val="center"/>
              <w:rPr>
                <w:lang w:val="en-GB"/>
              </w:rPr>
            </w:pPr>
            <w:r w:rsidRPr="008A62D7">
              <w:rPr>
                <w:lang w:val="en-GB"/>
              </w:rPr>
              <w:t>manual</w:t>
            </w:r>
          </w:p>
        </w:tc>
        <w:tc>
          <w:tcPr>
            <w:tcW w:w="4111" w:type="dxa"/>
            <w:vMerge/>
          </w:tcPr>
          <w:p w14:paraId="0F1125F4" w14:textId="77777777" w:rsidR="003A7974" w:rsidRPr="008A62D7" w:rsidRDefault="003A7974" w:rsidP="00004A89">
            <w:pPr>
              <w:rPr>
                <w:lang w:val="en-GB"/>
              </w:rPr>
            </w:pPr>
          </w:p>
        </w:tc>
      </w:tr>
      <w:tr w:rsidR="003A7974" w:rsidRPr="000E1A5F" w14:paraId="1E60D5BC" w14:textId="77777777" w:rsidTr="003A7974">
        <w:tc>
          <w:tcPr>
            <w:tcW w:w="1271" w:type="dxa"/>
          </w:tcPr>
          <w:p w14:paraId="6742CA20" w14:textId="77777777" w:rsidR="003A7974" w:rsidRPr="008A62D7" w:rsidRDefault="003A7974" w:rsidP="00004A89">
            <w:pPr>
              <w:jc w:val="right"/>
              <w:rPr>
                <w:lang w:val="en-GB"/>
              </w:rPr>
            </w:pPr>
            <w:r w:rsidRPr="008A62D7">
              <w:rPr>
                <w:lang w:val="en-GB"/>
              </w:rPr>
              <w:t>13</w:t>
            </w:r>
          </w:p>
        </w:tc>
        <w:tc>
          <w:tcPr>
            <w:tcW w:w="1559" w:type="dxa"/>
          </w:tcPr>
          <w:p w14:paraId="08511016" w14:textId="77777777" w:rsidR="003A7974" w:rsidRPr="008A62D7" w:rsidRDefault="003A7974" w:rsidP="00004A89">
            <w:pPr>
              <w:jc w:val="center"/>
              <w:rPr>
                <w:lang w:val="en-GB"/>
              </w:rPr>
            </w:pPr>
            <w:r w:rsidRPr="008A62D7">
              <w:rPr>
                <w:lang w:val="en-GB"/>
              </w:rPr>
              <w:t>auto-stream</w:t>
            </w:r>
          </w:p>
        </w:tc>
        <w:tc>
          <w:tcPr>
            <w:tcW w:w="4111" w:type="dxa"/>
            <w:vMerge w:val="restart"/>
          </w:tcPr>
          <w:p w14:paraId="28E2C308" w14:textId="77777777" w:rsidR="003A7974" w:rsidRPr="008A62D7" w:rsidRDefault="003A7974" w:rsidP="00004A89">
            <w:pPr>
              <w:rPr>
                <w:lang w:val="en-GB"/>
              </w:rPr>
            </w:pPr>
            <w:r w:rsidRPr="008A62D7">
              <w:rPr>
                <w:lang w:val="en-GB"/>
              </w:rPr>
              <w:t>C-band radar 3</w:t>
            </w:r>
          </w:p>
        </w:tc>
      </w:tr>
      <w:tr w:rsidR="003A7974" w:rsidRPr="000E1A5F" w14:paraId="50F2C4A1" w14:textId="77777777" w:rsidTr="003A7974">
        <w:tc>
          <w:tcPr>
            <w:tcW w:w="1271" w:type="dxa"/>
          </w:tcPr>
          <w:p w14:paraId="03F4603F" w14:textId="77777777" w:rsidR="003A7974" w:rsidRPr="008A62D7" w:rsidRDefault="003A7974" w:rsidP="00004A89">
            <w:pPr>
              <w:jc w:val="right"/>
              <w:rPr>
                <w:lang w:val="en-GB"/>
              </w:rPr>
            </w:pPr>
            <w:r w:rsidRPr="008A62D7">
              <w:rPr>
                <w:lang w:val="en-GB"/>
              </w:rPr>
              <w:t>103</w:t>
            </w:r>
          </w:p>
        </w:tc>
        <w:tc>
          <w:tcPr>
            <w:tcW w:w="1559" w:type="dxa"/>
          </w:tcPr>
          <w:p w14:paraId="511D0749" w14:textId="77777777" w:rsidR="003A7974" w:rsidRPr="008A62D7" w:rsidRDefault="003A7974" w:rsidP="00004A89">
            <w:pPr>
              <w:jc w:val="center"/>
              <w:rPr>
                <w:lang w:val="en-GB"/>
              </w:rPr>
            </w:pPr>
            <w:r w:rsidRPr="008A62D7">
              <w:rPr>
                <w:lang w:val="en-GB"/>
              </w:rPr>
              <w:t>manual</w:t>
            </w:r>
          </w:p>
        </w:tc>
        <w:tc>
          <w:tcPr>
            <w:tcW w:w="4111" w:type="dxa"/>
            <w:vMerge/>
          </w:tcPr>
          <w:p w14:paraId="61AD5069" w14:textId="77777777" w:rsidR="003A7974" w:rsidRPr="008A62D7" w:rsidRDefault="003A7974" w:rsidP="00004A89">
            <w:pPr>
              <w:rPr>
                <w:lang w:val="en-GB"/>
              </w:rPr>
            </w:pPr>
          </w:p>
        </w:tc>
      </w:tr>
      <w:tr w:rsidR="003A7974" w:rsidRPr="000E1A5F" w14:paraId="4BAE4B6D" w14:textId="77777777" w:rsidTr="003A7974">
        <w:tc>
          <w:tcPr>
            <w:tcW w:w="1271" w:type="dxa"/>
          </w:tcPr>
          <w:p w14:paraId="0C6E3154" w14:textId="77777777" w:rsidR="003A7974" w:rsidRPr="008A62D7" w:rsidRDefault="003A7974" w:rsidP="00004A89">
            <w:pPr>
              <w:jc w:val="right"/>
              <w:rPr>
                <w:lang w:val="en-GB"/>
              </w:rPr>
            </w:pPr>
            <w:r w:rsidRPr="008A62D7">
              <w:rPr>
                <w:lang w:val="en-GB"/>
              </w:rPr>
              <w:t>14</w:t>
            </w:r>
          </w:p>
        </w:tc>
        <w:tc>
          <w:tcPr>
            <w:tcW w:w="1559" w:type="dxa"/>
          </w:tcPr>
          <w:p w14:paraId="7A671903" w14:textId="77777777" w:rsidR="003A7974" w:rsidRPr="008A62D7" w:rsidRDefault="003A7974" w:rsidP="00004A89">
            <w:pPr>
              <w:jc w:val="center"/>
              <w:rPr>
                <w:lang w:val="en-GB"/>
              </w:rPr>
            </w:pPr>
            <w:r w:rsidRPr="008A62D7">
              <w:rPr>
                <w:lang w:val="en-GB"/>
              </w:rPr>
              <w:t>auto-stream</w:t>
            </w:r>
          </w:p>
        </w:tc>
        <w:tc>
          <w:tcPr>
            <w:tcW w:w="4111" w:type="dxa"/>
            <w:vMerge w:val="restart"/>
          </w:tcPr>
          <w:p w14:paraId="60377C74" w14:textId="77777777" w:rsidR="003A7974" w:rsidRPr="008A62D7" w:rsidRDefault="003A7974" w:rsidP="00004A89">
            <w:pPr>
              <w:rPr>
                <w:lang w:val="en-GB"/>
              </w:rPr>
            </w:pPr>
            <w:r w:rsidRPr="008A62D7">
              <w:rPr>
                <w:lang w:val="en-GB"/>
              </w:rPr>
              <w:t>C-band radar 4</w:t>
            </w:r>
          </w:p>
        </w:tc>
      </w:tr>
      <w:tr w:rsidR="003A7974" w:rsidRPr="000E1A5F" w14:paraId="3E5CA276" w14:textId="77777777" w:rsidTr="003A7974">
        <w:tc>
          <w:tcPr>
            <w:tcW w:w="1271" w:type="dxa"/>
          </w:tcPr>
          <w:p w14:paraId="789073E7" w14:textId="77777777" w:rsidR="003A7974" w:rsidRPr="008A62D7" w:rsidRDefault="003A7974" w:rsidP="00004A89">
            <w:pPr>
              <w:jc w:val="right"/>
              <w:rPr>
                <w:lang w:val="en-GB"/>
              </w:rPr>
            </w:pPr>
            <w:r w:rsidRPr="008A62D7">
              <w:rPr>
                <w:lang w:val="en-GB"/>
              </w:rPr>
              <w:t>104</w:t>
            </w:r>
          </w:p>
        </w:tc>
        <w:tc>
          <w:tcPr>
            <w:tcW w:w="1559" w:type="dxa"/>
          </w:tcPr>
          <w:p w14:paraId="58BB66EB" w14:textId="77777777" w:rsidR="003A7974" w:rsidRPr="008A62D7" w:rsidRDefault="003A7974" w:rsidP="00004A89">
            <w:pPr>
              <w:jc w:val="center"/>
              <w:rPr>
                <w:lang w:val="en-GB"/>
              </w:rPr>
            </w:pPr>
            <w:r w:rsidRPr="008A62D7">
              <w:rPr>
                <w:lang w:val="en-GB"/>
              </w:rPr>
              <w:t>manual</w:t>
            </w:r>
          </w:p>
        </w:tc>
        <w:tc>
          <w:tcPr>
            <w:tcW w:w="4111" w:type="dxa"/>
            <w:vMerge/>
          </w:tcPr>
          <w:p w14:paraId="286824E8" w14:textId="77777777" w:rsidR="003A7974" w:rsidRPr="008A62D7" w:rsidRDefault="003A7974" w:rsidP="00004A89">
            <w:pPr>
              <w:rPr>
                <w:lang w:val="en-GB"/>
              </w:rPr>
            </w:pPr>
          </w:p>
        </w:tc>
      </w:tr>
      <w:tr w:rsidR="003A7974" w:rsidRPr="000E1A5F" w14:paraId="27BC75E4" w14:textId="77777777" w:rsidTr="003A7974">
        <w:tc>
          <w:tcPr>
            <w:tcW w:w="1271" w:type="dxa"/>
          </w:tcPr>
          <w:p w14:paraId="02D15BF7" w14:textId="77777777" w:rsidR="003A7974" w:rsidRPr="008A62D7" w:rsidRDefault="003A7974" w:rsidP="00004A89">
            <w:pPr>
              <w:jc w:val="right"/>
              <w:rPr>
                <w:lang w:val="en-GB"/>
              </w:rPr>
            </w:pPr>
            <w:r w:rsidRPr="008A62D7">
              <w:rPr>
                <w:lang w:val="en-GB"/>
              </w:rPr>
              <w:t>15</w:t>
            </w:r>
          </w:p>
        </w:tc>
        <w:tc>
          <w:tcPr>
            <w:tcW w:w="1559" w:type="dxa"/>
          </w:tcPr>
          <w:p w14:paraId="34C1D711" w14:textId="77777777" w:rsidR="003A7974" w:rsidRPr="008A62D7" w:rsidRDefault="003A7974" w:rsidP="00004A89">
            <w:pPr>
              <w:jc w:val="center"/>
              <w:rPr>
                <w:lang w:val="en-GB"/>
              </w:rPr>
            </w:pPr>
            <w:r w:rsidRPr="008A62D7">
              <w:rPr>
                <w:lang w:val="en-GB"/>
              </w:rPr>
              <w:t>auto-stream</w:t>
            </w:r>
          </w:p>
        </w:tc>
        <w:tc>
          <w:tcPr>
            <w:tcW w:w="4111" w:type="dxa"/>
            <w:vMerge w:val="restart"/>
          </w:tcPr>
          <w:p w14:paraId="0B6473D5" w14:textId="77777777" w:rsidR="003A7974" w:rsidRPr="008A62D7" w:rsidRDefault="003A7974" w:rsidP="00004A89">
            <w:pPr>
              <w:rPr>
                <w:lang w:val="en-GB"/>
              </w:rPr>
            </w:pPr>
            <w:r w:rsidRPr="008A62D7">
              <w:rPr>
                <w:lang w:val="en-GB"/>
              </w:rPr>
              <w:t>C-band radar 5</w:t>
            </w:r>
          </w:p>
        </w:tc>
      </w:tr>
      <w:tr w:rsidR="003A7974" w:rsidRPr="000E1A5F" w14:paraId="19729C75" w14:textId="77777777" w:rsidTr="003A7974">
        <w:tc>
          <w:tcPr>
            <w:tcW w:w="1271" w:type="dxa"/>
          </w:tcPr>
          <w:p w14:paraId="0403788F" w14:textId="77777777" w:rsidR="003A7974" w:rsidRPr="008A62D7" w:rsidRDefault="003A7974" w:rsidP="00004A89">
            <w:pPr>
              <w:jc w:val="right"/>
              <w:rPr>
                <w:lang w:val="en-GB"/>
              </w:rPr>
            </w:pPr>
            <w:r w:rsidRPr="008A62D7">
              <w:rPr>
                <w:lang w:val="en-GB"/>
              </w:rPr>
              <w:t>105</w:t>
            </w:r>
          </w:p>
        </w:tc>
        <w:tc>
          <w:tcPr>
            <w:tcW w:w="1559" w:type="dxa"/>
          </w:tcPr>
          <w:p w14:paraId="1434B96E" w14:textId="77777777" w:rsidR="003A7974" w:rsidRPr="008A62D7" w:rsidRDefault="003A7974" w:rsidP="00004A89">
            <w:pPr>
              <w:jc w:val="center"/>
              <w:rPr>
                <w:lang w:val="en-GB"/>
              </w:rPr>
            </w:pPr>
            <w:r w:rsidRPr="008A62D7">
              <w:rPr>
                <w:lang w:val="en-GB"/>
              </w:rPr>
              <w:t>manual</w:t>
            </w:r>
          </w:p>
        </w:tc>
        <w:tc>
          <w:tcPr>
            <w:tcW w:w="4111" w:type="dxa"/>
            <w:vMerge/>
          </w:tcPr>
          <w:p w14:paraId="45BA5C45" w14:textId="77777777" w:rsidR="003A7974" w:rsidRPr="008A62D7" w:rsidRDefault="003A7974" w:rsidP="00004A89">
            <w:pPr>
              <w:rPr>
                <w:lang w:val="en-GB"/>
              </w:rPr>
            </w:pPr>
          </w:p>
        </w:tc>
      </w:tr>
      <w:tr w:rsidR="003A7974" w:rsidRPr="000E1A5F" w14:paraId="2D42B40B" w14:textId="77777777" w:rsidTr="003A7974">
        <w:tc>
          <w:tcPr>
            <w:tcW w:w="1271" w:type="dxa"/>
          </w:tcPr>
          <w:p w14:paraId="5CE902BA" w14:textId="77777777" w:rsidR="003A7974" w:rsidRPr="008A62D7" w:rsidRDefault="003A7974" w:rsidP="00004A89">
            <w:pPr>
              <w:jc w:val="right"/>
              <w:rPr>
                <w:lang w:val="en-GB"/>
              </w:rPr>
            </w:pPr>
            <w:r w:rsidRPr="008A62D7">
              <w:rPr>
                <w:lang w:val="en-GB"/>
              </w:rPr>
              <w:t>16</w:t>
            </w:r>
          </w:p>
        </w:tc>
        <w:tc>
          <w:tcPr>
            <w:tcW w:w="1559" w:type="dxa"/>
          </w:tcPr>
          <w:p w14:paraId="721A8BAF" w14:textId="77777777" w:rsidR="003A7974" w:rsidRPr="008A62D7" w:rsidRDefault="003A7974" w:rsidP="00004A89">
            <w:pPr>
              <w:jc w:val="center"/>
              <w:rPr>
                <w:lang w:val="en-GB"/>
              </w:rPr>
            </w:pPr>
            <w:r w:rsidRPr="008A62D7">
              <w:rPr>
                <w:lang w:val="en-GB"/>
              </w:rPr>
              <w:t>auto-stream</w:t>
            </w:r>
          </w:p>
        </w:tc>
        <w:tc>
          <w:tcPr>
            <w:tcW w:w="4111" w:type="dxa"/>
            <w:vMerge w:val="restart"/>
          </w:tcPr>
          <w:p w14:paraId="7F6DAAE9" w14:textId="77777777" w:rsidR="003A7974" w:rsidRPr="008A62D7" w:rsidRDefault="003A7974" w:rsidP="00004A89">
            <w:pPr>
              <w:rPr>
                <w:lang w:val="en-GB"/>
              </w:rPr>
            </w:pPr>
            <w:r w:rsidRPr="008A62D7">
              <w:rPr>
                <w:lang w:val="en-GB"/>
              </w:rPr>
              <w:t>C-band radar 6</w:t>
            </w:r>
          </w:p>
        </w:tc>
      </w:tr>
      <w:tr w:rsidR="003A7974" w:rsidRPr="000E1A5F" w14:paraId="46918E3A" w14:textId="77777777" w:rsidTr="003A7974">
        <w:tc>
          <w:tcPr>
            <w:tcW w:w="1271" w:type="dxa"/>
          </w:tcPr>
          <w:p w14:paraId="7301C629" w14:textId="77777777" w:rsidR="003A7974" w:rsidRPr="008A62D7" w:rsidRDefault="003A7974" w:rsidP="00004A89">
            <w:pPr>
              <w:jc w:val="right"/>
              <w:rPr>
                <w:lang w:val="en-GB"/>
              </w:rPr>
            </w:pPr>
            <w:r w:rsidRPr="008A62D7">
              <w:rPr>
                <w:lang w:val="en-GB"/>
              </w:rPr>
              <w:t>106</w:t>
            </w:r>
          </w:p>
        </w:tc>
        <w:tc>
          <w:tcPr>
            <w:tcW w:w="1559" w:type="dxa"/>
          </w:tcPr>
          <w:p w14:paraId="261C0DA1" w14:textId="77777777" w:rsidR="003A7974" w:rsidRPr="008A62D7" w:rsidRDefault="003A7974" w:rsidP="00004A89">
            <w:pPr>
              <w:jc w:val="center"/>
              <w:rPr>
                <w:lang w:val="en-GB"/>
              </w:rPr>
            </w:pPr>
            <w:r w:rsidRPr="008A62D7">
              <w:rPr>
                <w:lang w:val="en-GB"/>
              </w:rPr>
              <w:t>manual</w:t>
            </w:r>
          </w:p>
        </w:tc>
        <w:tc>
          <w:tcPr>
            <w:tcW w:w="4111" w:type="dxa"/>
            <w:vMerge/>
          </w:tcPr>
          <w:p w14:paraId="1D43A159" w14:textId="77777777" w:rsidR="003A7974" w:rsidRPr="008A62D7" w:rsidRDefault="003A7974" w:rsidP="00004A89">
            <w:pPr>
              <w:rPr>
                <w:lang w:val="en-GB"/>
              </w:rPr>
            </w:pPr>
          </w:p>
        </w:tc>
      </w:tr>
      <w:tr w:rsidR="003A7974" w:rsidRPr="000E1A5F" w14:paraId="03F3F04E" w14:textId="77777777" w:rsidTr="003A7974">
        <w:tc>
          <w:tcPr>
            <w:tcW w:w="1271" w:type="dxa"/>
          </w:tcPr>
          <w:p w14:paraId="590A1811" w14:textId="77777777" w:rsidR="003A7974" w:rsidRPr="008A62D7" w:rsidRDefault="003A7974" w:rsidP="00004A89">
            <w:pPr>
              <w:jc w:val="right"/>
              <w:rPr>
                <w:lang w:val="en-GB"/>
              </w:rPr>
            </w:pPr>
            <w:r w:rsidRPr="008A62D7">
              <w:rPr>
                <w:lang w:val="en-GB"/>
              </w:rPr>
              <w:t>21</w:t>
            </w:r>
          </w:p>
        </w:tc>
        <w:tc>
          <w:tcPr>
            <w:tcW w:w="1559" w:type="dxa"/>
          </w:tcPr>
          <w:p w14:paraId="734A2B93" w14:textId="77777777" w:rsidR="003A7974" w:rsidRPr="008A62D7" w:rsidRDefault="003A7974" w:rsidP="00004A89">
            <w:pPr>
              <w:jc w:val="center"/>
              <w:rPr>
                <w:lang w:val="en-GB"/>
              </w:rPr>
            </w:pPr>
            <w:r w:rsidRPr="008A62D7">
              <w:rPr>
                <w:lang w:val="en-GB"/>
              </w:rPr>
              <w:t>auto-stream</w:t>
            </w:r>
          </w:p>
        </w:tc>
        <w:tc>
          <w:tcPr>
            <w:tcW w:w="4111" w:type="dxa"/>
            <w:vMerge w:val="restart"/>
          </w:tcPr>
          <w:p w14:paraId="7F7699B7" w14:textId="77777777" w:rsidR="003A7974" w:rsidRPr="008A62D7" w:rsidRDefault="003A7974" w:rsidP="00004A89">
            <w:pPr>
              <w:rPr>
                <w:lang w:val="en-GB"/>
              </w:rPr>
            </w:pPr>
            <w:r w:rsidRPr="008A62D7">
              <w:rPr>
                <w:lang w:val="en-GB"/>
              </w:rPr>
              <w:t>X-band radar 1</w:t>
            </w:r>
          </w:p>
        </w:tc>
      </w:tr>
      <w:tr w:rsidR="003A7974" w:rsidRPr="000E1A5F" w14:paraId="7E203A29" w14:textId="77777777" w:rsidTr="003A7974">
        <w:tc>
          <w:tcPr>
            <w:tcW w:w="1271" w:type="dxa"/>
          </w:tcPr>
          <w:p w14:paraId="40568653" w14:textId="77777777" w:rsidR="003A7974" w:rsidRPr="008A62D7" w:rsidRDefault="003A7974" w:rsidP="00004A89">
            <w:pPr>
              <w:jc w:val="right"/>
              <w:rPr>
                <w:lang w:val="en-GB"/>
              </w:rPr>
            </w:pPr>
            <w:r w:rsidRPr="008A62D7">
              <w:rPr>
                <w:lang w:val="en-GB"/>
              </w:rPr>
              <w:t>201</w:t>
            </w:r>
          </w:p>
        </w:tc>
        <w:tc>
          <w:tcPr>
            <w:tcW w:w="1559" w:type="dxa"/>
          </w:tcPr>
          <w:p w14:paraId="526BFB83" w14:textId="77777777" w:rsidR="003A7974" w:rsidRPr="008A62D7" w:rsidRDefault="003A7974" w:rsidP="00004A89">
            <w:pPr>
              <w:jc w:val="center"/>
              <w:rPr>
                <w:lang w:val="en-GB"/>
              </w:rPr>
            </w:pPr>
            <w:r w:rsidRPr="008A62D7">
              <w:rPr>
                <w:lang w:val="en-GB"/>
              </w:rPr>
              <w:t>manual</w:t>
            </w:r>
          </w:p>
        </w:tc>
        <w:tc>
          <w:tcPr>
            <w:tcW w:w="4111" w:type="dxa"/>
            <w:vMerge/>
          </w:tcPr>
          <w:p w14:paraId="139CB6DF" w14:textId="77777777" w:rsidR="003A7974" w:rsidRPr="008A62D7" w:rsidRDefault="003A7974" w:rsidP="00004A89">
            <w:pPr>
              <w:rPr>
                <w:lang w:val="en-GB"/>
              </w:rPr>
            </w:pPr>
          </w:p>
        </w:tc>
      </w:tr>
      <w:tr w:rsidR="003A7974" w:rsidRPr="000E1A5F" w14:paraId="37E85134" w14:textId="77777777" w:rsidTr="003A7974">
        <w:tc>
          <w:tcPr>
            <w:tcW w:w="1271" w:type="dxa"/>
          </w:tcPr>
          <w:p w14:paraId="35643D18" w14:textId="77777777" w:rsidR="003A7974" w:rsidRPr="008A62D7" w:rsidRDefault="003A7974" w:rsidP="00004A89">
            <w:pPr>
              <w:jc w:val="right"/>
              <w:rPr>
                <w:lang w:val="en-GB"/>
              </w:rPr>
            </w:pPr>
            <w:r w:rsidRPr="008A62D7">
              <w:rPr>
                <w:lang w:val="en-GB"/>
              </w:rPr>
              <w:t>22</w:t>
            </w:r>
          </w:p>
        </w:tc>
        <w:tc>
          <w:tcPr>
            <w:tcW w:w="1559" w:type="dxa"/>
          </w:tcPr>
          <w:p w14:paraId="6188817B" w14:textId="77777777" w:rsidR="003A7974" w:rsidRPr="008A62D7" w:rsidRDefault="003A7974" w:rsidP="00004A89">
            <w:pPr>
              <w:jc w:val="center"/>
              <w:rPr>
                <w:lang w:val="en-GB"/>
              </w:rPr>
            </w:pPr>
            <w:r w:rsidRPr="008A62D7">
              <w:rPr>
                <w:lang w:val="en-GB"/>
              </w:rPr>
              <w:t>auto-stream</w:t>
            </w:r>
          </w:p>
        </w:tc>
        <w:tc>
          <w:tcPr>
            <w:tcW w:w="4111" w:type="dxa"/>
            <w:vMerge w:val="restart"/>
          </w:tcPr>
          <w:p w14:paraId="4CDC3BA0" w14:textId="77777777" w:rsidR="003A7974" w:rsidRPr="008A62D7" w:rsidRDefault="003A7974" w:rsidP="00004A89">
            <w:pPr>
              <w:rPr>
                <w:lang w:val="en-GB"/>
              </w:rPr>
            </w:pPr>
            <w:r w:rsidRPr="008A62D7">
              <w:rPr>
                <w:lang w:val="en-GB"/>
              </w:rPr>
              <w:t>X-band radar 2</w:t>
            </w:r>
          </w:p>
        </w:tc>
      </w:tr>
      <w:tr w:rsidR="003A7974" w:rsidRPr="000E1A5F" w14:paraId="25A43376" w14:textId="77777777" w:rsidTr="003A7974">
        <w:tc>
          <w:tcPr>
            <w:tcW w:w="1271" w:type="dxa"/>
          </w:tcPr>
          <w:p w14:paraId="667FF6D4" w14:textId="77777777" w:rsidR="003A7974" w:rsidRPr="008A62D7" w:rsidRDefault="003A7974" w:rsidP="00004A89">
            <w:pPr>
              <w:jc w:val="right"/>
              <w:rPr>
                <w:lang w:val="en-GB"/>
              </w:rPr>
            </w:pPr>
            <w:r w:rsidRPr="008A62D7">
              <w:rPr>
                <w:lang w:val="en-GB"/>
              </w:rPr>
              <w:t>202</w:t>
            </w:r>
          </w:p>
        </w:tc>
        <w:tc>
          <w:tcPr>
            <w:tcW w:w="1559" w:type="dxa"/>
          </w:tcPr>
          <w:p w14:paraId="562D1308" w14:textId="77777777" w:rsidR="003A7974" w:rsidRPr="008A62D7" w:rsidRDefault="003A7974" w:rsidP="00004A89">
            <w:pPr>
              <w:jc w:val="center"/>
              <w:rPr>
                <w:lang w:val="en-GB"/>
              </w:rPr>
            </w:pPr>
            <w:r w:rsidRPr="008A62D7">
              <w:rPr>
                <w:lang w:val="en-GB"/>
              </w:rPr>
              <w:t>manual</w:t>
            </w:r>
          </w:p>
        </w:tc>
        <w:tc>
          <w:tcPr>
            <w:tcW w:w="4111" w:type="dxa"/>
            <w:vMerge/>
          </w:tcPr>
          <w:p w14:paraId="1A4008F4" w14:textId="77777777" w:rsidR="003A7974" w:rsidRPr="008A62D7" w:rsidRDefault="003A7974" w:rsidP="00004A89">
            <w:pPr>
              <w:rPr>
                <w:lang w:val="en-GB"/>
              </w:rPr>
            </w:pPr>
          </w:p>
        </w:tc>
      </w:tr>
      <w:tr w:rsidR="003A7974" w:rsidRPr="000E1A5F" w14:paraId="556ED75A" w14:textId="77777777" w:rsidTr="003A7974">
        <w:tc>
          <w:tcPr>
            <w:tcW w:w="1271" w:type="dxa"/>
          </w:tcPr>
          <w:p w14:paraId="2756FFE6" w14:textId="77777777" w:rsidR="003A7974" w:rsidRPr="008A62D7" w:rsidRDefault="003A7974" w:rsidP="00004A89">
            <w:pPr>
              <w:jc w:val="right"/>
              <w:rPr>
                <w:lang w:val="en-GB"/>
              </w:rPr>
            </w:pPr>
            <w:r w:rsidRPr="008A62D7">
              <w:rPr>
                <w:lang w:val="en-GB"/>
              </w:rPr>
              <w:t>23</w:t>
            </w:r>
          </w:p>
        </w:tc>
        <w:tc>
          <w:tcPr>
            <w:tcW w:w="1559" w:type="dxa"/>
          </w:tcPr>
          <w:p w14:paraId="4FA3DFB6" w14:textId="77777777" w:rsidR="003A7974" w:rsidRPr="008A62D7" w:rsidRDefault="003A7974" w:rsidP="00004A89">
            <w:pPr>
              <w:jc w:val="center"/>
              <w:rPr>
                <w:lang w:val="en-GB"/>
              </w:rPr>
            </w:pPr>
            <w:r w:rsidRPr="008A62D7">
              <w:rPr>
                <w:lang w:val="en-GB"/>
              </w:rPr>
              <w:t>auto-stream</w:t>
            </w:r>
          </w:p>
        </w:tc>
        <w:tc>
          <w:tcPr>
            <w:tcW w:w="4111" w:type="dxa"/>
            <w:vMerge w:val="restart"/>
          </w:tcPr>
          <w:p w14:paraId="5CCA3C0E" w14:textId="77777777" w:rsidR="003A7974" w:rsidRPr="008A62D7" w:rsidRDefault="003A7974" w:rsidP="00004A89">
            <w:pPr>
              <w:rPr>
                <w:lang w:val="en-GB"/>
              </w:rPr>
            </w:pPr>
            <w:r w:rsidRPr="008A62D7">
              <w:rPr>
                <w:lang w:val="en-GB"/>
              </w:rPr>
              <w:t>X-band radar 3</w:t>
            </w:r>
          </w:p>
        </w:tc>
      </w:tr>
      <w:tr w:rsidR="003A7974" w:rsidRPr="000E1A5F" w14:paraId="6B81CB7A" w14:textId="77777777" w:rsidTr="003A7974">
        <w:tc>
          <w:tcPr>
            <w:tcW w:w="1271" w:type="dxa"/>
          </w:tcPr>
          <w:p w14:paraId="1848719D" w14:textId="77777777" w:rsidR="003A7974" w:rsidRPr="008A62D7" w:rsidRDefault="003A7974" w:rsidP="00004A89">
            <w:pPr>
              <w:jc w:val="right"/>
              <w:rPr>
                <w:lang w:val="en-GB"/>
              </w:rPr>
            </w:pPr>
            <w:r w:rsidRPr="008A62D7">
              <w:rPr>
                <w:lang w:val="en-GB"/>
              </w:rPr>
              <w:t>203</w:t>
            </w:r>
          </w:p>
        </w:tc>
        <w:tc>
          <w:tcPr>
            <w:tcW w:w="1559" w:type="dxa"/>
          </w:tcPr>
          <w:p w14:paraId="2E3B4650" w14:textId="77777777" w:rsidR="003A7974" w:rsidRPr="008A62D7" w:rsidRDefault="003A7974" w:rsidP="00004A89">
            <w:pPr>
              <w:jc w:val="center"/>
              <w:rPr>
                <w:lang w:val="en-GB"/>
              </w:rPr>
            </w:pPr>
            <w:r w:rsidRPr="008A62D7">
              <w:rPr>
                <w:lang w:val="en-GB"/>
              </w:rPr>
              <w:t>manual</w:t>
            </w:r>
          </w:p>
        </w:tc>
        <w:tc>
          <w:tcPr>
            <w:tcW w:w="4111" w:type="dxa"/>
            <w:vMerge/>
          </w:tcPr>
          <w:p w14:paraId="33054055" w14:textId="77777777" w:rsidR="003A7974" w:rsidRPr="008A62D7" w:rsidRDefault="003A7974" w:rsidP="00004A89">
            <w:pPr>
              <w:rPr>
                <w:lang w:val="en-GB"/>
              </w:rPr>
            </w:pPr>
          </w:p>
        </w:tc>
      </w:tr>
      <w:tr w:rsidR="003A7974" w:rsidRPr="000E1A5F" w14:paraId="337D5170" w14:textId="77777777" w:rsidTr="003A7974">
        <w:tc>
          <w:tcPr>
            <w:tcW w:w="1271" w:type="dxa"/>
          </w:tcPr>
          <w:p w14:paraId="6D67F5E9" w14:textId="77777777" w:rsidR="003A7974" w:rsidRPr="008A62D7" w:rsidRDefault="003A7974" w:rsidP="00004A89">
            <w:pPr>
              <w:jc w:val="right"/>
              <w:rPr>
                <w:lang w:val="en-GB"/>
              </w:rPr>
            </w:pPr>
            <w:r w:rsidRPr="008A62D7">
              <w:rPr>
                <w:lang w:val="en-GB"/>
              </w:rPr>
              <w:t>24</w:t>
            </w:r>
          </w:p>
        </w:tc>
        <w:tc>
          <w:tcPr>
            <w:tcW w:w="1559" w:type="dxa"/>
          </w:tcPr>
          <w:p w14:paraId="4851EFBE" w14:textId="77777777" w:rsidR="003A7974" w:rsidRPr="008A62D7" w:rsidRDefault="003A7974" w:rsidP="00004A89">
            <w:pPr>
              <w:jc w:val="center"/>
              <w:rPr>
                <w:lang w:val="en-GB"/>
              </w:rPr>
            </w:pPr>
            <w:r w:rsidRPr="008A62D7">
              <w:rPr>
                <w:lang w:val="en-GB"/>
              </w:rPr>
              <w:t>auto-stream</w:t>
            </w:r>
          </w:p>
        </w:tc>
        <w:tc>
          <w:tcPr>
            <w:tcW w:w="4111" w:type="dxa"/>
            <w:vMerge w:val="restart"/>
          </w:tcPr>
          <w:p w14:paraId="0A672EDC" w14:textId="77777777" w:rsidR="003A7974" w:rsidRPr="008A62D7" w:rsidRDefault="003A7974" w:rsidP="00004A89">
            <w:pPr>
              <w:rPr>
                <w:lang w:val="en-GB"/>
              </w:rPr>
            </w:pPr>
            <w:r w:rsidRPr="008A62D7">
              <w:rPr>
                <w:lang w:val="en-GB"/>
              </w:rPr>
              <w:t>X-band radar 4</w:t>
            </w:r>
          </w:p>
        </w:tc>
      </w:tr>
      <w:tr w:rsidR="003A7974" w:rsidRPr="000E1A5F" w14:paraId="07CDAB61" w14:textId="77777777" w:rsidTr="003A7974">
        <w:tc>
          <w:tcPr>
            <w:tcW w:w="1271" w:type="dxa"/>
          </w:tcPr>
          <w:p w14:paraId="69AA1345" w14:textId="77777777" w:rsidR="003A7974" w:rsidRPr="008A62D7" w:rsidRDefault="003A7974" w:rsidP="00004A89">
            <w:pPr>
              <w:jc w:val="right"/>
              <w:rPr>
                <w:lang w:val="en-GB"/>
              </w:rPr>
            </w:pPr>
            <w:r w:rsidRPr="008A62D7">
              <w:rPr>
                <w:lang w:val="en-GB"/>
              </w:rPr>
              <w:t>204</w:t>
            </w:r>
          </w:p>
        </w:tc>
        <w:tc>
          <w:tcPr>
            <w:tcW w:w="1559" w:type="dxa"/>
          </w:tcPr>
          <w:p w14:paraId="3CB23940" w14:textId="77777777" w:rsidR="003A7974" w:rsidRPr="008A62D7" w:rsidRDefault="003A7974" w:rsidP="00004A89">
            <w:pPr>
              <w:jc w:val="center"/>
              <w:rPr>
                <w:lang w:val="en-GB"/>
              </w:rPr>
            </w:pPr>
            <w:r w:rsidRPr="008A62D7">
              <w:rPr>
                <w:lang w:val="en-GB"/>
              </w:rPr>
              <w:t>manual</w:t>
            </w:r>
          </w:p>
        </w:tc>
        <w:tc>
          <w:tcPr>
            <w:tcW w:w="4111" w:type="dxa"/>
            <w:vMerge/>
          </w:tcPr>
          <w:p w14:paraId="1C4B1768" w14:textId="77777777" w:rsidR="003A7974" w:rsidRPr="008A62D7" w:rsidRDefault="003A7974" w:rsidP="00004A89">
            <w:pPr>
              <w:rPr>
                <w:lang w:val="en-GB"/>
              </w:rPr>
            </w:pPr>
          </w:p>
        </w:tc>
      </w:tr>
      <w:tr w:rsidR="003A7974" w:rsidRPr="000E1A5F" w14:paraId="0B3DE2A4" w14:textId="77777777" w:rsidTr="003A7974">
        <w:tc>
          <w:tcPr>
            <w:tcW w:w="1271" w:type="dxa"/>
          </w:tcPr>
          <w:p w14:paraId="78345D5C" w14:textId="77777777" w:rsidR="003A7974" w:rsidRPr="008A62D7" w:rsidRDefault="003A7974" w:rsidP="00004A89">
            <w:pPr>
              <w:jc w:val="right"/>
              <w:rPr>
                <w:lang w:val="en-GB"/>
              </w:rPr>
            </w:pPr>
            <w:r w:rsidRPr="008A62D7">
              <w:rPr>
                <w:lang w:val="en-GB"/>
              </w:rPr>
              <w:t>25</w:t>
            </w:r>
          </w:p>
        </w:tc>
        <w:tc>
          <w:tcPr>
            <w:tcW w:w="1559" w:type="dxa"/>
          </w:tcPr>
          <w:p w14:paraId="0BEE8A50" w14:textId="77777777" w:rsidR="003A7974" w:rsidRPr="008A62D7" w:rsidRDefault="003A7974" w:rsidP="00004A89">
            <w:pPr>
              <w:jc w:val="center"/>
              <w:rPr>
                <w:lang w:val="en-GB"/>
              </w:rPr>
            </w:pPr>
            <w:r w:rsidRPr="008A62D7">
              <w:rPr>
                <w:lang w:val="en-GB"/>
              </w:rPr>
              <w:t>auto-stream</w:t>
            </w:r>
          </w:p>
        </w:tc>
        <w:tc>
          <w:tcPr>
            <w:tcW w:w="4111" w:type="dxa"/>
            <w:vMerge w:val="restart"/>
          </w:tcPr>
          <w:p w14:paraId="593CC427" w14:textId="77777777" w:rsidR="003A7974" w:rsidRPr="008A62D7" w:rsidRDefault="003A7974" w:rsidP="00004A89">
            <w:pPr>
              <w:rPr>
                <w:lang w:val="en-GB"/>
              </w:rPr>
            </w:pPr>
            <w:r w:rsidRPr="008A62D7">
              <w:rPr>
                <w:lang w:val="en-GB"/>
              </w:rPr>
              <w:t>X-band radar 5</w:t>
            </w:r>
          </w:p>
        </w:tc>
      </w:tr>
      <w:tr w:rsidR="003A7974" w:rsidRPr="000E1A5F" w14:paraId="7C6208B9" w14:textId="77777777" w:rsidTr="003A7974">
        <w:tc>
          <w:tcPr>
            <w:tcW w:w="1271" w:type="dxa"/>
          </w:tcPr>
          <w:p w14:paraId="602C5237" w14:textId="77777777" w:rsidR="003A7974" w:rsidRPr="008A62D7" w:rsidRDefault="003A7974" w:rsidP="00004A89">
            <w:pPr>
              <w:jc w:val="right"/>
              <w:rPr>
                <w:lang w:val="en-GB"/>
              </w:rPr>
            </w:pPr>
            <w:r w:rsidRPr="008A62D7">
              <w:rPr>
                <w:lang w:val="en-GB"/>
              </w:rPr>
              <w:t>205</w:t>
            </w:r>
          </w:p>
        </w:tc>
        <w:tc>
          <w:tcPr>
            <w:tcW w:w="1559" w:type="dxa"/>
          </w:tcPr>
          <w:p w14:paraId="1F5B015E" w14:textId="77777777" w:rsidR="003A7974" w:rsidRPr="008A62D7" w:rsidRDefault="003A7974" w:rsidP="00004A89">
            <w:pPr>
              <w:jc w:val="center"/>
              <w:rPr>
                <w:lang w:val="en-GB"/>
              </w:rPr>
            </w:pPr>
            <w:r w:rsidRPr="008A62D7">
              <w:rPr>
                <w:lang w:val="en-GB"/>
              </w:rPr>
              <w:t>manual</w:t>
            </w:r>
          </w:p>
        </w:tc>
        <w:tc>
          <w:tcPr>
            <w:tcW w:w="4111" w:type="dxa"/>
            <w:vMerge/>
          </w:tcPr>
          <w:p w14:paraId="01503085" w14:textId="77777777" w:rsidR="003A7974" w:rsidRPr="008A62D7" w:rsidRDefault="003A7974" w:rsidP="00004A89">
            <w:pPr>
              <w:rPr>
                <w:lang w:val="en-GB"/>
              </w:rPr>
            </w:pPr>
          </w:p>
        </w:tc>
      </w:tr>
      <w:tr w:rsidR="003A7974" w:rsidRPr="000E1A5F" w14:paraId="6B09D3D5" w14:textId="77777777" w:rsidTr="003A7974">
        <w:tc>
          <w:tcPr>
            <w:tcW w:w="1271" w:type="dxa"/>
          </w:tcPr>
          <w:p w14:paraId="57F59A11" w14:textId="77777777" w:rsidR="003A7974" w:rsidRPr="008A62D7" w:rsidRDefault="003A7974" w:rsidP="00004A89">
            <w:pPr>
              <w:jc w:val="right"/>
              <w:rPr>
                <w:lang w:val="en-GB"/>
              </w:rPr>
            </w:pPr>
            <w:r w:rsidRPr="008A62D7">
              <w:rPr>
                <w:lang w:val="en-GB"/>
              </w:rPr>
              <w:t>26</w:t>
            </w:r>
          </w:p>
        </w:tc>
        <w:tc>
          <w:tcPr>
            <w:tcW w:w="1559" w:type="dxa"/>
          </w:tcPr>
          <w:p w14:paraId="0424631C" w14:textId="77777777" w:rsidR="003A7974" w:rsidRPr="008A62D7" w:rsidRDefault="003A7974" w:rsidP="00004A89">
            <w:pPr>
              <w:jc w:val="center"/>
              <w:rPr>
                <w:lang w:val="en-GB"/>
              </w:rPr>
            </w:pPr>
            <w:r w:rsidRPr="008A62D7">
              <w:rPr>
                <w:lang w:val="en-GB"/>
              </w:rPr>
              <w:t>auto-stream</w:t>
            </w:r>
          </w:p>
        </w:tc>
        <w:tc>
          <w:tcPr>
            <w:tcW w:w="4111" w:type="dxa"/>
            <w:vMerge w:val="restart"/>
          </w:tcPr>
          <w:p w14:paraId="02FACFFD" w14:textId="77777777" w:rsidR="003A7974" w:rsidRPr="008A62D7" w:rsidRDefault="003A7974" w:rsidP="00004A89">
            <w:pPr>
              <w:rPr>
                <w:lang w:val="en-GB"/>
              </w:rPr>
            </w:pPr>
            <w:r w:rsidRPr="008A62D7">
              <w:rPr>
                <w:lang w:val="en-GB"/>
              </w:rPr>
              <w:t>X-band radar 6</w:t>
            </w:r>
          </w:p>
        </w:tc>
      </w:tr>
      <w:tr w:rsidR="003A7974" w:rsidRPr="000E1A5F" w14:paraId="59B03DB1" w14:textId="77777777" w:rsidTr="003A7974">
        <w:tc>
          <w:tcPr>
            <w:tcW w:w="1271" w:type="dxa"/>
          </w:tcPr>
          <w:p w14:paraId="731071B0" w14:textId="77777777" w:rsidR="003A7974" w:rsidRPr="008A62D7" w:rsidRDefault="003A7974" w:rsidP="00004A89">
            <w:pPr>
              <w:jc w:val="right"/>
              <w:rPr>
                <w:lang w:val="en-GB"/>
              </w:rPr>
            </w:pPr>
            <w:r w:rsidRPr="008A62D7">
              <w:rPr>
                <w:lang w:val="en-GB"/>
              </w:rPr>
              <w:t>206</w:t>
            </w:r>
          </w:p>
        </w:tc>
        <w:tc>
          <w:tcPr>
            <w:tcW w:w="1559" w:type="dxa"/>
          </w:tcPr>
          <w:p w14:paraId="58E65FA7" w14:textId="77777777" w:rsidR="003A7974" w:rsidRPr="008A62D7" w:rsidRDefault="003A7974" w:rsidP="00004A89">
            <w:pPr>
              <w:jc w:val="center"/>
              <w:rPr>
                <w:lang w:val="en-GB"/>
              </w:rPr>
            </w:pPr>
            <w:r w:rsidRPr="008A62D7">
              <w:rPr>
                <w:lang w:val="en-GB"/>
              </w:rPr>
              <w:t>manual</w:t>
            </w:r>
          </w:p>
        </w:tc>
        <w:tc>
          <w:tcPr>
            <w:tcW w:w="4111" w:type="dxa"/>
            <w:vMerge/>
          </w:tcPr>
          <w:p w14:paraId="18F0671B" w14:textId="77777777" w:rsidR="003A7974" w:rsidRPr="008A62D7" w:rsidRDefault="003A7974" w:rsidP="00004A89">
            <w:pPr>
              <w:rPr>
                <w:lang w:val="en-GB"/>
              </w:rPr>
            </w:pPr>
          </w:p>
        </w:tc>
      </w:tr>
      <w:tr w:rsidR="003A7974" w:rsidRPr="000E1A5F" w14:paraId="348417DE" w14:textId="77777777" w:rsidTr="003A7974">
        <w:tc>
          <w:tcPr>
            <w:tcW w:w="1271" w:type="dxa"/>
          </w:tcPr>
          <w:p w14:paraId="593B82B2" w14:textId="77777777" w:rsidR="003A7974" w:rsidRPr="008A62D7" w:rsidRDefault="003A7974" w:rsidP="00004A89">
            <w:pPr>
              <w:jc w:val="right"/>
              <w:rPr>
                <w:lang w:val="en-GB"/>
              </w:rPr>
            </w:pPr>
            <w:r w:rsidRPr="008A62D7">
              <w:rPr>
                <w:lang w:val="en-GB"/>
              </w:rPr>
              <w:t>31</w:t>
            </w:r>
          </w:p>
        </w:tc>
        <w:tc>
          <w:tcPr>
            <w:tcW w:w="1559" w:type="dxa"/>
          </w:tcPr>
          <w:p w14:paraId="5B11C6DF" w14:textId="77777777" w:rsidR="003A7974" w:rsidRPr="008A62D7" w:rsidRDefault="003A7974" w:rsidP="00004A89">
            <w:pPr>
              <w:jc w:val="center"/>
              <w:rPr>
                <w:lang w:val="en-GB"/>
              </w:rPr>
            </w:pPr>
            <w:r w:rsidRPr="008A62D7">
              <w:rPr>
                <w:lang w:val="en-GB"/>
              </w:rPr>
              <w:t>auto-stream</w:t>
            </w:r>
          </w:p>
        </w:tc>
        <w:tc>
          <w:tcPr>
            <w:tcW w:w="4111" w:type="dxa"/>
          </w:tcPr>
          <w:p w14:paraId="54073B8B" w14:textId="77777777" w:rsidR="003A7974" w:rsidRPr="008A62D7" w:rsidRDefault="003A7974" w:rsidP="00004A89">
            <w:pPr>
              <w:rPr>
                <w:lang w:val="en-GB"/>
              </w:rPr>
            </w:pPr>
            <w:r w:rsidRPr="008A62D7">
              <w:rPr>
                <w:lang w:val="en-GB"/>
              </w:rPr>
              <w:t>automatic webcam 1</w:t>
            </w:r>
          </w:p>
        </w:tc>
      </w:tr>
      <w:tr w:rsidR="003A7974" w:rsidRPr="000E1A5F" w14:paraId="29E071F9" w14:textId="77777777" w:rsidTr="003A7974">
        <w:tc>
          <w:tcPr>
            <w:tcW w:w="1271" w:type="dxa"/>
          </w:tcPr>
          <w:p w14:paraId="4A94675B" w14:textId="77777777" w:rsidR="003A7974" w:rsidRPr="008A62D7" w:rsidRDefault="003A7974" w:rsidP="00004A89">
            <w:pPr>
              <w:jc w:val="right"/>
              <w:rPr>
                <w:lang w:val="en-GB"/>
              </w:rPr>
            </w:pPr>
            <w:r w:rsidRPr="008A62D7">
              <w:rPr>
                <w:lang w:val="en-GB"/>
              </w:rPr>
              <w:t>32</w:t>
            </w:r>
          </w:p>
        </w:tc>
        <w:tc>
          <w:tcPr>
            <w:tcW w:w="1559" w:type="dxa"/>
          </w:tcPr>
          <w:p w14:paraId="3A4DE161" w14:textId="77777777" w:rsidR="003A7974" w:rsidRPr="008A62D7" w:rsidRDefault="003A7974" w:rsidP="00004A89">
            <w:pPr>
              <w:jc w:val="center"/>
              <w:rPr>
                <w:lang w:val="en-GB"/>
              </w:rPr>
            </w:pPr>
            <w:r w:rsidRPr="008A62D7">
              <w:rPr>
                <w:lang w:val="en-GB"/>
              </w:rPr>
              <w:t>auto-stream</w:t>
            </w:r>
          </w:p>
        </w:tc>
        <w:tc>
          <w:tcPr>
            <w:tcW w:w="4111" w:type="dxa"/>
          </w:tcPr>
          <w:p w14:paraId="58CC1F7A" w14:textId="77777777" w:rsidR="003A7974" w:rsidRPr="008A62D7" w:rsidRDefault="003A7974" w:rsidP="00004A89">
            <w:pPr>
              <w:rPr>
                <w:lang w:val="en-GB"/>
              </w:rPr>
            </w:pPr>
            <w:r w:rsidRPr="008A62D7">
              <w:rPr>
                <w:lang w:val="en-GB"/>
              </w:rPr>
              <w:t>automatic webcam 2</w:t>
            </w:r>
          </w:p>
        </w:tc>
      </w:tr>
      <w:tr w:rsidR="003A7974" w:rsidRPr="000E1A5F" w14:paraId="184A4046" w14:textId="77777777" w:rsidTr="003A7974">
        <w:tc>
          <w:tcPr>
            <w:tcW w:w="1271" w:type="dxa"/>
          </w:tcPr>
          <w:p w14:paraId="22813174" w14:textId="77777777" w:rsidR="003A7974" w:rsidRPr="008A62D7" w:rsidRDefault="003A7974" w:rsidP="00004A89">
            <w:pPr>
              <w:jc w:val="right"/>
              <w:rPr>
                <w:lang w:val="en-GB"/>
              </w:rPr>
            </w:pPr>
            <w:r w:rsidRPr="008A62D7">
              <w:rPr>
                <w:lang w:val="en-GB"/>
              </w:rPr>
              <w:t>33</w:t>
            </w:r>
          </w:p>
        </w:tc>
        <w:tc>
          <w:tcPr>
            <w:tcW w:w="1559" w:type="dxa"/>
          </w:tcPr>
          <w:p w14:paraId="5152FA5E" w14:textId="77777777" w:rsidR="003A7974" w:rsidRPr="008A62D7" w:rsidRDefault="003A7974" w:rsidP="00004A89">
            <w:pPr>
              <w:jc w:val="center"/>
              <w:rPr>
                <w:lang w:val="en-GB"/>
              </w:rPr>
            </w:pPr>
            <w:r w:rsidRPr="008A62D7">
              <w:rPr>
                <w:lang w:val="en-GB"/>
              </w:rPr>
              <w:t>auto-stream</w:t>
            </w:r>
          </w:p>
        </w:tc>
        <w:tc>
          <w:tcPr>
            <w:tcW w:w="4111" w:type="dxa"/>
          </w:tcPr>
          <w:p w14:paraId="775BD012" w14:textId="77777777" w:rsidR="003A7974" w:rsidRPr="008A62D7" w:rsidRDefault="003A7974" w:rsidP="00004A89">
            <w:pPr>
              <w:rPr>
                <w:lang w:val="en-GB"/>
              </w:rPr>
            </w:pPr>
            <w:r w:rsidRPr="008A62D7">
              <w:rPr>
                <w:lang w:val="en-GB"/>
              </w:rPr>
              <w:t>automatic webcam 3</w:t>
            </w:r>
          </w:p>
        </w:tc>
      </w:tr>
      <w:tr w:rsidR="003A7974" w:rsidRPr="000E1A5F" w14:paraId="0871DACA" w14:textId="77777777" w:rsidTr="003A7974">
        <w:tc>
          <w:tcPr>
            <w:tcW w:w="1271" w:type="dxa"/>
          </w:tcPr>
          <w:p w14:paraId="7390691C" w14:textId="77777777" w:rsidR="003A7974" w:rsidRPr="008A62D7" w:rsidRDefault="003A7974" w:rsidP="00004A89">
            <w:pPr>
              <w:jc w:val="right"/>
              <w:rPr>
                <w:lang w:val="en-GB"/>
              </w:rPr>
            </w:pPr>
            <w:r w:rsidRPr="008A62D7">
              <w:rPr>
                <w:lang w:val="en-GB"/>
              </w:rPr>
              <w:t>34</w:t>
            </w:r>
          </w:p>
        </w:tc>
        <w:tc>
          <w:tcPr>
            <w:tcW w:w="1559" w:type="dxa"/>
          </w:tcPr>
          <w:p w14:paraId="061D5368" w14:textId="77777777" w:rsidR="003A7974" w:rsidRPr="008A62D7" w:rsidRDefault="003A7974" w:rsidP="00004A89">
            <w:pPr>
              <w:jc w:val="center"/>
              <w:rPr>
                <w:lang w:val="en-GB"/>
              </w:rPr>
            </w:pPr>
            <w:r w:rsidRPr="008A62D7">
              <w:rPr>
                <w:lang w:val="en-GB"/>
              </w:rPr>
              <w:t>auto-stream</w:t>
            </w:r>
          </w:p>
        </w:tc>
        <w:tc>
          <w:tcPr>
            <w:tcW w:w="4111" w:type="dxa"/>
          </w:tcPr>
          <w:p w14:paraId="2E15768D" w14:textId="77777777" w:rsidR="003A7974" w:rsidRPr="008A62D7" w:rsidRDefault="003A7974" w:rsidP="00004A89">
            <w:pPr>
              <w:rPr>
                <w:lang w:val="en-GB"/>
              </w:rPr>
            </w:pPr>
            <w:r w:rsidRPr="008A62D7">
              <w:rPr>
                <w:lang w:val="en-GB"/>
              </w:rPr>
              <w:t>automatic webcam 4</w:t>
            </w:r>
          </w:p>
        </w:tc>
      </w:tr>
      <w:tr w:rsidR="003A7974" w:rsidRPr="000E1A5F" w14:paraId="160F4E40" w14:textId="77777777" w:rsidTr="003A7974">
        <w:tc>
          <w:tcPr>
            <w:tcW w:w="1271" w:type="dxa"/>
          </w:tcPr>
          <w:p w14:paraId="12E32983" w14:textId="77777777" w:rsidR="003A7974" w:rsidRPr="008A62D7" w:rsidRDefault="003A7974" w:rsidP="00004A89">
            <w:pPr>
              <w:jc w:val="right"/>
              <w:rPr>
                <w:lang w:val="en-GB"/>
              </w:rPr>
            </w:pPr>
            <w:r w:rsidRPr="008A62D7">
              <w:rPr>
                <w:lang w:val="en-GB"/>
              </w:rPr>
              <w:t>35</w:t>
            </w:r>
          </w:p>
        </w:tc>
        <w:tc>
          <w:tcPr>
            <w:tcW w:w="1559" w:type="dxa"/>
          </w:tcPr>
          <w:p w14:paraId="2FBC4DEC" w14:textId="77777777" w:rsidR="003A7974" w:rsidRPr="008A62D7" w:rsidRDefault="003A7974" w:rsidP="00004A89">
            <w:pPr>
              <w:jc w:val="center"/>
              <w:rPr>
                <w:lang w:val="en-GB"/>
              </w:rPr>
            </w:pPr>
            <w:r w:rsidRPr="008A62D7">
              <w:rPr>
                <w:lang w:val="en-GB"/>
              </w:rPr>
              <w:t>auto-stream</w:t>
            </w:r>
          </w:p>
        </w:tc>
        <w:tc>
          <w:tcPr>
            <w:tcW w:w="4111" w:type="dxa"/>
          </w:tcPr>
          <w:p w14:paraId="66062D93" w14:textId="77777777" w:rsidR="003A7974" w:rsidRPr="008A62D7" w:rsidRDefault="003A7974" w:rsidP="00004A89">
            <w:pPr>
              <w:rPr>
                <w:lang w:val="en-GB"/>
              </w:rPr>
            </w:pPr>
            <w:r w:rsidRPr="008A62D7">
              <w:rPr>
                <w:lang w:val="en-GB"/>
              </w:rPr>
              <w:t>automatic webcam 5</w:t>
            </w:r>
          </w:p>
        </w:tc>
      </w:tr>
      <w:tr w:rsidR="003A7974" w:rsidRPr="000E1A5F" w14:paraId="63B26CD6" w14:textId="77777777" w:rsidTr="003A7974">
        <w:tc>
          <w:tcPr>
            <w:tcW w:w="1271" w:type="dxa"/>
          </w:tcPr>
          <w:p w14:paraId="6439ABAA" w14:textId="77777777" w:rsidR="003A7974" w:rsidRPr="008A62D7" w:rsidRDefault="003A7974" w:rsidP="00004A89">
            <w:pPr>
              <w:jc w:val="right"/>
              <w:rPr>
                <w:lang w:val="en-GB"/>
              </w:rPr>
            </w:pPr>
            <w:r w:rsidRPr="008A62D7">
              <w:rPr>
                <w:lang w:val="en-GB"/>
              </w:rPr>
              <w:t>36</w:t>
            </w:r>
          </w:p>
        </w:tc>
        <w:tc>
          <w:tcPr>
            <w:tcW w:w="1559" w:type="dxa"/>
          </w:tcPr>
          <w:p w14:paraId="137B7E5D" w14:textId="77777777" w:rsidR="003A7974" w:rsidRPr="008A62D7" w:rsidRDefault="003A7974" w:rsidP="00004A89">
            <w:pPr>
              <w:jc w:val="center"/>
              <w:rPr>
                <w:lang w:val="en-GB"/>
              </w:rPr>
            </w:pPr>
            <w:r w:rsidRPr="008A62D7">
              <w:rPr>
                <w:lang w:val="en-GB"/>
              </w:rPr>
              <w:t>auto-stream</w:t>
            </w:r>
          </w:p>
        </w:tc>
        <w:tc>
          <w:tcPr>
            <w:tcW w:w="4111" w:type="dxa"/>
          </w:tcPr>
          <w:p w14:paraId="03AB74F4" w14:textId="77777777" w:rsidR="003A7974" w:rsidRPr="008A62D7" w:rsidRDefault="003A7974" w:rsidP="00004A89">
            <w:pPr>
              <w:rPr>
                <w:lang w:val="en-GB"/>
              </w:rPr>
            </w:pPr>
            <w:r w:rsidRPr="008A62D7">
              <w:rPr>
                <w:lang w:val="en-GB"/>
              </w:rPr>
              <w:t>automatic webcam 6</w:t>
            </w:r>
          </w:p>
        </w:tc>
      </w:tr>
      <w:tr w:rsidR="003A7974" w:rsidRPr="000E1A5F" w14:paraId="51346170" w14:textId="77777777" w:rsidTr="003A7974">
        <w:tc>
          <w:tcPr>
            <w:tcW w:w="1271" w:type="dxa"/>
          </w:tcPr>
          <w:p w14:paraId="4F06306C" w14:textId="77777777" w:rsidR="003A7974" w:rsidRPr="008A62D7" w:rsidRDefault="003A7974" w:rsidP="00004A89">
            <w:pPr>
              <w:jc w:val="right"/>
              <w:rPr>
                <w:lang w:val="en-GB"/>
              </w:rPr>
            </w:pPr>
            <w:r w:rsidRPr="008A62D7">
              <w:rPr>
                <w:lang w:val="en-GB"/>
              </w:rPr>
              <w:t>700</w:t>
            </w:r>
          </w:p>
        </w:tc>
        <w:tc>
          <w:tcPr>
            <w:tcW w:w="1559" w:type="dxa"/>
          </w:tcPr>
          <w:p w14:paraId="3B7C818A" w14:textId="77777777" w:rsidR="003A7974" w:rsidRPr="008A62D7" w:rsidRDefault="003A7974" w:rsidP="00004A89">
            <w:pPr>
              <w:jc w:val="center"/>
              <w:rPr>
                <w:lang w:val="en-GB"/>
              </w:rPr>
            </w:pPr>
            <w:r w:rsidRPr="008A62D7">
              <w:rPr>
                <w:lang w:val="en-GB"/>
              </w:rPr>
              <w:t>manual</w:t>
            </w:r>
          </w:p>
        </w:tc>
        <w:tc>
          <w:tcPr>
            <w:tcW w:w="4111" w:type="dxa"/>
          </w:tcPr>
          <w:p w14:paraId="328270F6" w14:textId="77777777" w:rsidR="003A7974" w:rsidRPr="008A62D7" w:rsidRDefault="003A7974" w:rsidP="00004A89">
            <w:pPr>
              <w:rPr>
                <w:lang w:val="en-GB"/>
              </w:rPr>
            </w:pPr>
            <w:r w:rsidRPr="008A62D7">
              <w:rPr>
                <w:rFonts w:ascii="Calibri" w:hAnsi="Calibri"/>
                <w:color w:val="000000"/>
                <w:szCs w:val="22"/>
                <w:lang w:val="en-GB"/>
              </w:rPr>
              <w:t>aircraft observation</w:t>
            </w:r>
          </w:p>
        </w:tc>
      </w:tr>
      <w:tr w:rsidR="003A7974" w:rsidRPr="000E1A5F" w14:paraId="7C621C8D" w14:textId="77777777" w:rsidTr="003A7974">
        <w:tc>
          <w:tcPr>
            <w:tcW w:w="1271" w:type="dxa"/>
          </w:tcPr>
          <w:p w14:paraId="618AD7E2" w14:textId="77777777" w:rsidR="003A7974" w:rsidRPr="008A62D7" w:rsidRDefault="003A7974" w:rsidP="00004A89">
            <w:pPr>
              <w:jc w:val="right"/>
              <w:rPr>
                <w:lang w:val="en-GB"/>
              </w:rPr>
            </w:pPr>
            <w:r w:rsidRPr="008A62D7">
              <w:rPr>
                <w:lang w:val="en-GB"/>
              </w:rPr>
              <w:t>800</w:t>
            </w:r>
          </w:p>
        </w:tc>
        <w:tc>
          <w:tcPr>
            <w:tcW w:w="1559" w:type="dxa"/>
          </w:tcPr>
          <w:p w14:paraId="2688DCE8" w14:textId="77777777" w:rsidR="003A7974" w:rsidRPr="008A62D7" w:rsidRDefault="003A7974" w:rsidP="00004A89">
            <w:pPr>
              <w:jc w:val="center"/>
              <w:rPr>
                <w:lang w:val="en-GB"/>
              </w:rPr>
            </w:pPr>
            <w:r w:rsidRPr="008A62D7">
              <w:rPr>
                <w:lang w:val="en-GB"/>
              </w:rPr>
              <w:t>manual</w:t>
            </w:r>
          </w:p>
        </w:tc>
        <w:tc>
          <w:tcPr>
            <w:tcW w:w="4111" w:type="dxa"/>
          </w:tcPr>
          <w:p w14:paraId="6B8F8805" w14:textId="77777777" w:rsidR="003A7974" w:rsidRPr="008A62D7" w:rsidRDefault="003A7974" w:rsidP="00004A89">
            <w:pPr>
              <w:rPr>
                <w:lang w:val="en-GB"/>
              </w:rPr>
            </w:pPr>
            <w:r w:rsidRPr="008A62D7">
              <w:rPr>
                <w:rFonts w:ascii="Calibri" w:hAnsi="Calibri"/>
                <w:color w:val="000000"/>
                <w:szCs w:val="22"/>
                <w:lang w:val="en-GB"/>
              </w:rPr>
              <w:t>ground observation</w:t>
            </w:r>
          </w:p>
        </w:tc>
      </w:tr>
      <w:tr w:rsidR="003A7974" w:rsidRPr="000E1A5F" w14:paraId="246F50A0" w14:textId="77777777" w:rsidTr="003A7974">
        <w:tc>
          <w:tcPr>
            <w:tcW w:w="1271" w:type="dxa"/>
          </w:tcPr>
          <w:p w14:paraId="5AEE4D6C" w14:textId="77777777" w:rsidR="003A7974" w:rsidRPr="008A62D7" w:rsidRDefault="003A7974" w:rsidP="00004A89">
            <w:pPr>
              <w:jc w:val="right"/>
              <w:rPr>
                <w:lang w:val="en-GB"/>
              </w:rPr>
            </w:pPr>
            <w:r w:rsidRPr="008A62D7">
              <w:rPr>
                <w:lang w:val="en-GB"/>
              </w:rPr>
              <w:t>900</w:t>
            </w:r>
          </w:p>
        </w:tc>
        <w:tc>
          <w:tcPr>
            <w:tcW w:w="1559" w:type="dxa"/>
          </w:tcPr>
          <w:p w14:paraId="031D2059" w14:textId="77777777" w:rsidR="003A7974" w:rsidRPr="008A62D7" w:rsidRDefault="003A7974" w:rsidP="00004A89">
            <w:pPr>
              <w:jc w:val="center"/>
              <w:rPr>
                <w:lang w:val="en-GB"/>
              </w:rPr>
            </w:pPr>
            <w:r w:rsidRPr="008A62D7">
              <w:rPr>
                <w:lang w:val="en-GB"/>
              </w:rPr>
              <w:t>manual</w:t>
            </w:r>
          </w:p>
        </w:tc>
        <w:tc>
          <w:tcPr>
            <w:tcW w:w="4111" w:type="dxa"/>
          </w:tcPr>
          <w:p w14:paraId="0F6EB054" w14:textId="77777777" w:rsidR="003A7974" w:rsidRPr="008A62D7" w:rsidRDefault="003A7974" w:rsidP="00004A89">
            <w:pPr>
              <w:rPr>
                <w:lang w:val="en-GB"/>
              </w:rPr>
            </w:pPr>
            <w:r w:rsidRPr="008A62D7">
              <w:rPr>
                <w:rFonts w:ascii="Calibri" w:hAnsi="Calibri"/>
                <w:color w:val="000000"/>
                <w:szCs w:val="22"/>
                <w:lang w:val="en-GB"/>
              </w:rPr>
              <w:t>other source</w:t>
            </w:r>
          </w:p>
        </w:tc>
      </w:tr>
    </w:tbl>
    <w:p w14:paraId="3FB72F31" w14:textId="7A476198" w:rsidR="00AA655A" w:rsidRPr="008A62D7" w:rsidRDefault="00AA655A">
      <w:pPr>
        <w:rPr>
          <w:rFonts w:asciiTheme="majorHAnsi" w:eastAsiaTheme="majorEastAsia" w:hAnsiTheme="majorHAnsi" w:cstheme="majorBidi"/>
          <w:color w:val="365F91" w:themeColor="accent1" w:themeShade="BF"/>
          <w:sz w:val="26"/>
          <w:szCs w:val="26"/>
          <w:lang w:val="en-GB"/>
        </w:rPr>
      </w:pPr>
    </w:p>
    <w:p w14:paraId="4D5FEE16" w14:textId="7CE34F2F" w:rsidR="0046233E" w:rsidRPr="008A62D7" w:rsidRDefault="0046233E" w:rsidP="0010418F">
      <w:pPr>
        <w:pStyle w:val="Heading2"/>
        <w:rPr>
          <w:rFonts w:ascii="Scala" w:hAnsi="Scala"/>
          <w:lang w:val="en-GB"/>
        </w:rPr>
      </w:pPr>
      <w:bookmarkStart w:id="1584" w:name="_Ref482621810"/>
      <w:bookmarkStart w:id="1585" w:name="_Ref482707235"/>
      <w:bookmarkStart w:id="1586" w:name="_Toc536110916"/>
      <w:r w:rsidRPr="008A62D7">
        <w:rPr>
          <w:lang w:val="en-GB"/>
        </w:rPr>
        <w:t>Step 5: Constraining the Current Plume Height</w:t>
      </w:r>
      <w:bookmarkEnd w:id="1584"/>
      <w:bookmarkEnd w:id="1585"/>
      <w:bookmarkEnd w:id="1586"/>
    </w:p>
    <w:p w14:paraId="4B009C5A" w14:textId="77777777" w:rsidR="00DB5017" w:rsidRPr="008A62D7" w:rsidRDefault="00DB5017" w:rsidP="00B14496">
      <w:pPr>
        <w:rPr>
          <w:lang w:val="en-GB"/>
        </w:rPr>
      </w:pPr>
    </w:p>
    <w:p w14:paraId="19ABECA9" w14:textId="4F37DD2E" w:rsidR="00107989" w:rsidRPr="008A62D7" w:rsidRDefault="00021B8C" w:rsidP="00B14496">
      <w:pPr>
        <w:rPr>
          <w:lang w:val="en-GB"/>
        </w:rPr>
      </w:pPr>
      <w:r w:rsidRPr="008A62D7">
        <w:rPr>
          <w:lang w:val="en-GB"/>
        </w:rPr>
        <w:t>Within this step, the four stacks are</w:t>
      </w:r>
      <w:r w:rsidR="006419C3" w:rsidRPr="008A62D7">
        <w:rPr>
          <w:lang w:val="en-GB"/>
        </w:rPr>
        <w:t xml:space="preserve"> </w:t>
      </w:r>
      <w:r w:rsidRPr="008A62D7">
        <w:rPr>
          <w:lang w:val="en-GB"/>
        </w:rPr>
        <w:t>processed</w:t>
      </w:r>
      <w:r w:rsidR="006419C3" w:rsidRPr="008A62D7">
        <w:rPr>
          <w:lang w:val="en-GB"/>
        </w:rPr>
        <w:t xml:space="preserve"> sequentially</w:t>
      </w:r>
      <w:r w:rsidRPr="008A62D7">
        <w:rPr>
          <w:lang w:val="en-GB"/>
        </w:rPr>
        <w:t xml:space="preserve">, resulting in </w:t>
      </w:r>
      <w:r w:rsidR="00107989" w:rsidRPr="008A62D7">
        <w:rPr>
          <w:lang w:val="en-GB"/>
        </w:rPr>
        <w:t xml:space="preserve">best estimates </w:t>
      </w:r>
      <w:r w:rsidR="008A7FDD" w:rsidRPr="008A62D7">
        <w:rPr>
          <w:lang w:val="en-GB"/>
        </w:rPr>
        <w:t>for</w:t>
      </w:r>
      <w:r w:rsidR="00107989" w:rsidRPr="008A62D7">
        <w:rPr>
          <w:lang w:val="en-GB"/>
        </w:rPr>
        <w:t xml:space="preserve"> plume heights for the past 15, 30, 60 or 180 minutes. </w:t>
      </w:r>
      <w:r w:rsidR="004429DF" w:rsidRPr="008A62D7">
        <w:rPr>
          <w:lang w:val="en-GB"/>
        </w:rPr>
        <w:t>In addition to the best estimates</w:t>
      </w:r>
      <w:r w:rsidR="006419C3" w:rsidRPr="008A62D7">
        <w:rPr>
          <w:lang w:val="en-GB"/>
        </w:rPr>
        <w:t xml:space="preserve"> of average plume heights</w:t>
      </w:r>
      <w:r w:rsidR="004429DF" w:rsidRPr="008A62D7">
        <w:rPr>
          <w:lang w:val="en-GB"/>
        </w:rPr>
        <w:t xml:space="preserve">, the minimum and maximum boundaries are constrained. </w:t>
      </w:r>
    </w:p>
    <w:p w14:paraId="05104FE4" w14:textId="03BA6DD2" w:rsidR="00107989" w:rsidRPr="008A62D7" w:rsidRDefault="006419C3" w:rsidP="00107989">
      <w:pPr>
        <w:rPr>
          <w:lang w:val="en-GB"/>
        </w:rPr>
      </w:pPr>
      <w:r w:rsidRPr="008A62D7">
        <w:rPr>
          <w:lang w:val="en-GB"/>
        </w:rPr>
        <w:t>In the</w:t>
      </w:r>
      <w:r w:rsidR="006E49CE" w:rsidRPr="008A62D7">
        <w:rPr>
          <w:lang w:val="en-GB"/>
        </w:rPr>
        <w:t xml:space="preserve"> first</w:t>
      </w:r>
      <w:r w:rsidRPr="008A62D7">
        <w:rPr>
          <w:lang w:val="en-GB"/>
        </w:rPr>
        <w:t xml:space="preserve"> step of processing the plume height data,</w:t>
      </w:r>
      <w:r w:rsidR="006E49CE" w:rsidRPr="008A62D7">
        <w:rPr>
          <w:lang w:val="en-GB"/>
        </w:rPr>
        <w:t xml:space="preserve"> the number</w:t>
      </w:r>
      <w:r w:rsidR="00107989" w:rsidRPr="008A62D7">
        <w:rPr>
          <w:lang w:val="en-GB"/>
        </w:rPr>
        <w:t xml:space="preserve"> of data sets</w:t>
      </w:r>
      <w:r w:rsidR="006E49CE" w:rsidRPr="008A62D7">
        <w:rPr>
          <w:lang w:val="en-GB"/>
        </w:rPr>
        <w:t xml:space="preserve"> </w:t>
      </w:r>
      <w:r w:rsidR="006E49CE" w:rsidRPr="008A62D7">
        <w:rPr>
          <w:i/>
          <w:lang w:val="en-GB"/>
        </w:rPr>
        <w:t>N</w:t>
      </w:r>
      <w:r w:rsidR="006E49CE" w:rsidRPr="008A62D7">
        <w:rPr>
          <w:lang w:val="en-GB"/>
        </w:rPr>
        <w:t xml:space="preserve"> within each stack</w:t>
      </w:r>
      <w:r w:rsidR="00107989" w:rsidRPr="008A62D7">
        <w:rPr>
          <w:lang w:val="en-GB"/>
        </w:rPr>
        <w:t xml:space="preserve"> </w:t>
      </w:r>
      <w:r w:rsidR="006E49CE" w:rsidRPr="008A62D7">
        <w:rPr>
          <w:lang w:val="en-GB"/>
        </w:rPr>
        <w:t>is</w:t>
      </w:r>
      <w:r w:rsidR="00107989" w:rsidRPr="008A62D7">
        <w:rPr>
          <w:lang w:val="en-GB"/>
        </w:rPr>
        <w:t xml:space="preserve"> </w:t>
      </w:r>
      <w:r w:rsidR="006E49CE" w:rsidRPr="008A62D7">
        <w:rPr>
          <w:lang w:val="en-GB"/>
        </w:rPr>
        <w:t>determined</w:t>
      </w:r>
      <w:r w:rsidR="00107989" w:rsidRPr="008A62D7">
        <w:rPr>
          <w:lang w:val="en-GB"/>
        </w:rPr>
        <w:t xml:space="preserve"> and a summary is </w:t>
      </w:r>
      <w:r w:rsidR="006E49CE" w:rsidRPr="008A62D7">
        <w:rPr>
          <w:lang w:val="en-GB"/>
        </w:rPr>
        <w:t>provided.</w:t>
      </w:r>
      <w:r w:rsidR="00107989" w:rsidRPr="008A62D7">
        <w:rPr>
          <w:lang w:val="en-GB"/>
        </w:rPr>
        <w:t xml:space="preserve"> </w:t>
      </w:r>
      <w:r w:rsidRPr="008A62D7">
        <w:rPr>
          <w:lang w:val="en-GB"/>
        </w:rPr>
        <w:t>An</w:t>
      </w:r>
      <w:r w:rsidR="00107989" w:rsidRPr="008A62D7">
        <w:rPr>
          <w:lang w:val="en-GB"/>
        </w:rPr>
        <w:t xml:space="preserve"> example</w:t>
      </w:r>
      <w:r w:rsidRPr="008A62D7">
        <w:rPr>
          <w:lang w:val="en-GB"/>
        </w:rPr>
        <w:t xml:space="preserve"> summary is shown below.</w:t>
      </w:r>
    </w:p>
    <w:p w14:paraId="550C0C56" w14:textId="51FA2954" w:rsidR="00107989" w:rsidRPr="008A62D7" w:rsidRDefault="00107989" w:rsidP="006E49CE">
      <w:pPr>
        <w:ind w:firstLine="720"/>
        <w:rPr>
          <w:lang w:val="en-GB"/>
        </w:rPr>
      </w:pPr>
      <w:r w:rsidRPr="008A62D7">
        <w:rPr>
          <w:rFonts w:ascii="Courier New" w:hAnsi="Courier New" w:cs="Courier New"/>
          <w:color w:val="006600"/>
          <w:lang w:val="en-GB"/>
        </w:rPr>
        <w:t>number of plume height data considered by system:</w:t>
      </w:r>
    </w:p>
    <w:p w14:paraId="4A42278B" w14:textId="761EC28A" w:rsidR="00107989" w:rsidRPr="008A62D7" w:rsidRDefault="00107989" w:rsidP="006E49CE">
      <w:pPr>
        <w:ind w:firstLine="720"/>
        <w:rPr>
          <w:rFonts w:ascii="Courier New" w:hAnsi="Courier New" w:cs="Courier New"/>
          <w:color w:val="006600"/>
          <w:lang w:val="en-GB"/>
        </w:rPr>
      </w:pPr>
      <w:r w:rsidRPr="008A62D7">
        <w:rPr>
          <w:rFonts w:ascii="Courier New" w:hAnsi="Courier New" w:cs="Courier New"/>
          <w:color w:val="006600"/>
          <w:lang w:val="en-GB"/>
        </w:rPr>
        <w:t>within last 180 min: 27</w:t>
      </w:r>
    </w:p>
    <w:p w14:paraId="66F3D357" w14:textId="41DB9779" w:rsidR="00107989" w:rsidRPr="008A62D7" w:rsidRDefault="00107989" w:rsidP="006E49CE">
      <w:pPr>
        <w:ind w:firstLine="720"/>
        <w:rPr>
          <w:rFonts w:ascii="Courier New" w:hAnsi="Courier New" w:cs="Courier New"/>
          <w:color w:val="006600"/>
          <w:lang w:val="en-GB"/>
        </w:rPr>
      </w:pPr>
      <w:r w:rsidRPr="008A62D7">
        <w:rPr>
          <w:rFonts w:ascii="Courier New" w:hAnsi="Courier New" w:cs="Courier New"/>
          <w:color w:val="006600"/>
          <w:lang w:val="en-GB"/>
        </w:rPr>
        <w:t>within last 60 min: 12</w:t>
      </w:r>
    </w:p>
    <w:p w14:paraId="32FF9443" w14:textId="6496F670" w:rsidR="00107989" w:rsidRPr="008A62D7" w:rsidRDefault="00107989" w:rsidP="006E49CE">
      <w:pPr>
        <w:ind w:firstLine="720"/>
        <w:rPr>
          <w:rFonts w:ascii="Courier New" w:hAnsi="Courier New" w:cs="Courier New"/>
          <w:color w:val="006600"/>
          <w:lang w:val="en-GB"/>
        </w:rPr>
      </w:pPr>
      <w:r w:rsidRPr="008A62D7">
        <w:rPr>
          <w:rFonts w:ascii="Courier New" w:hAnsi="Courier New" w:cs="Courier New"/>
          <w:color w:val="006600"/>
          <w:lang w:val="en-GB"/>
        </w:rPr>
        <w:t>within last 30 min: 5</w:t>
      </w:r>
    </w:p>
    <w:p w14:paraId="717AF6D8" w14:textId="78C96D30" w:rsidR="00DB5017" w:rsidRPr="008A62D7" w:rsidRDefault="00107989" w:rsidP="006E49CE">
      <w:pPr>
        <w:ind w:firstLine="720"/>
        <w:rPr>
          <w:lang w:val="en-GB"/>
        </w:rPr>
      </w:pPr>
      <w:r w:rsidRPr="008A62D7">
        <w:rPr>
          <w:rFonts w:ascii="Courier New" w:hAnsi="Courier New" w:cs="Courier New"/>
          <w:color w:val="006600"/>
          <w:lang w:val="en-GB"/>
        </w:rPr>
        <w:t>within last 15 min: 2</w:t>
      </w:r>
    </w:p>
    <w:p w14:paraId="155CA79F" w14:textId="455F667F" w:rsidR="00DB5017" w:rsidRPr="008A62D7" w:rsidRDefault="006E49CE" w:rsidP="00B14496">
      <w:pPr>
        <w:rPr>
          <w:lang w:val="en-GB"/>
        </w:rPr>
      </w:pPr>
      <w:r w:rsidRPr="008A62D7">
        <w:rPr>
          <w:lang w:val="en-GB"/>
        </w:rPr>
        <w:t xml:space="preserve">This information </w:t>
      </w:r>
      <w:r w:rsidR="006419C3" w:rsidRPr="008A62D7">
        <w:rPr>
          <w:lang w:val="en-GB"/>
        </w:rPr>
        <w:t>provides the</w:t>
      </w:r>
      <w:r w:rsidRPr="008A62D7">
        <w:rPr>
          <w:lang w:val="en-GB"/>
        </w:rPr>
        <w:t xml:space="preserve"> operator with</w:t>
      </w:r>
      <w:r w:rsidR="006419C3" w:rsidRPr="008A62D7">
        <w:rPr>
          <w:lang w:val="en-GB"/>
        </w:rPr>
        <w:t xml:space="preserve"> a</w:t>
      </w:r>
      <w:r w:rsidRPr="008A62D7">
        <w:rPr>
          <w:lang w:val="en-GB"/>
        </w:rPr>
        <w:t xml:space="preserve"> useful indication </w:t>
      </w:r>
      <w:r w:rsidR="006419C3" w:rsidRPr="008A62D7">
        <w:rPr>
          <w:lang w:val="en-GB"/>
        </w:rPr>
        <w:t>of</w:t>
      </w:r>
      <w:r w:rsidR="00BC0E09" w:rsidRPr="008A62D7">
        <w:rPr>
          <w:lang w:val="en-GB"/>
        </w:rPr>
        <w:t xml:space="preserve"> the</w:t>
      </w:r>
      <w:r w:rsidRPr="008A62D7">
        <w:rPr>
          <w:lang w:val="en-GB"/>
        </w:rPr>
        <w:t xml:space="preserve"> </w:t>
      </w:r>
      <w:r w:rsidR="00BC0E09" w:rsidRPr="008A62D7">
        <w:rPr>
          <w:lang w:val="en-GB"/>
        </w:rPr>
        <w:t xml:space="preserve">optimal </w:t>
      </w:r>
      <w:r w:rsidRPr="008A62D7">
        <w:rPr>
          <w:lang w:val="en-GB"/>
        </w:rPr>
        <w:t>time base</w:t>
      </w:r>
      <w:r w:rsidR="00BC0E09" w:rsidRPr="008A62D7">
        <w:rPr>
          <w:lang w:val="en-GB"/>
        </w:rPr>
        <w:t xml:space="preserve"> for FOXI. (The larger the number of data, the more reliable the </w:t>
      </w:r>
      <w:r w:rsidR="008A7FDD" w:rsidRPr="008A62D7">
        <w:rPr>
          <w:lang w:val="en-GB"/>
        </w:rPr>
        <w:t>resulting best estimate</w:t>
      </w:r>
      <w:r w:rsidR="00BC0E09" w:rsidRPr="008A62D7">
        <w:rPr>
          <w:lang w:val="en-GB"/>
        </w:rPr>
        <w:t>. On the other hand, the shorter the time base, the higher the temporal resolution of changes in plume heights and MER.)</w:t>
      </w:r>
    </w:p>
    <w:p w14:paraId="19429BC2" w14:textId="20BC3BA8" w:rsidR="004429DF" w:rsidRPr="008A62D7" w:rsidRDefault="00BC0E09" w:rsidP="00B14496">
      <w:pPr>
        <w:rPr>
          <w:lang w:val="en-GB"/>
        </w:rPr>
      </w:pPr>
      <w:r w:rsidRPr="008A62D7">
        <w:rPr>
          <w:lang w:val="en-GB"/>
        </w:rPr>
        <w:t xml:space="preserve">The </w:t>
      </w:r>
      <w:r w:rsidR="006419C3" w:rsidRPr="008A62D7">
        <w:rPr>
          <w:lang w:val="en-GB"/>
        </w:rPr>
        <w:t xml:space="preserve">subsequent processing </w:t>
      </w:r>
      <w:r w:rsidRPr="008A62D7">
        <w:rPr>
          <w:lang w:val="en-GB"/>
        </w:rPr>
        <w:t xml:space="preserve">depends on the data size </w:t>
      </w:r>
      <w:r w:rsidRPr="008A62D7">
        <w:rPr>
          <w:i/>
          <w:lang w:val="en-GB"/>
        </w:rPr>
        <w:t>N</w:t>
      </w:r>
      <w:r w:rsidRPr="008A62D7">
        <w:rPr>
          <w:lang w:val="en-GB"/>
        </w:rPr>
        <w:t xml:space="preserve">. </w:t>
      </w:r>
    </w:p>
    <w:p w14:paraId="6A899131" w14:textId="77777777" w:rsidR="008C6596" w:rsidRPr="008A62D7" w:rsidRDefault="008C6596" w:rsidP="00B14496">
      <w:pPr>
        <w:rPr>
          <w:lang w:val="en-GB"/>
        </w:rPr>
      </w:pPr>
    </w:p>
    <w:p w14:paraId="07B5CFF8" w14:textId="3761ADCB" w:rsidR="008C6596" w:rsidRPr="008A62D7" w:rsidRDefault="008C6596" w:rsidP="008C6596">
      <w:pPr>
        <w:pStyle w:val="Heading3"/>
        <w:rPr>
          <w:lang w:val="en-GB"/>
        </w:rPr>
      </w:pPr>
      <w:bookmarkStart w:id="1587" w:name="_Toc536110917"/>
      <w:r w:rsidRPr="008A62D7">
        <w:rPr>
          <w:lang w:val="en-GB"/>
        </w:rPr>
        <w:t>Plume Height Constraining Procedures</w:t>
      </w:r>
      <w:bookmarkEnd w:id="1587"/>
    </w:p>
    <w:p w14:paraId="39E0B6D4" w14:textId="77777777" w:rsidR="00153D60" w:rsidRPr="008A62D7" w:rsidRDefault="00153D60" w:rsidP="00B14496">
      <w:pPr>
        <w:rPr>
          <w:lang w:val="en-GB"/>
        </w:rPr>
      </w:pPr>
    </w:p>
    <w:p w14:paraId="62FF1BF9" w14:textId="70494EFB" w:rsidR="00BC0E09" w:rsidRPr="008A62D7" w:rsidRDefault="00BC0E09" w:rsidP="00B14496">
      <w:pPr>
        <w:rPr>
          <w:lang w:val="en-GB"/>
        </w:rPr>
      </w:pPr>
      <w:r w:rsidRPr="008A62D7">
        <w:rPr>
          <w:u w:val="single"/>
          <w:lang w:val="en-GB"/>
        </w:rPr>
        <w:t>If the stack analyzed is empty (</w:t>
      </w:r>
      <w:r w:rsidRPr="008A62D7">
        <w:rPr>
          <w:i/>
          <w:u w:val="single"/>
          <w:lang w:val="en-GB"/>
        </w:rPr>
        <w:t>N</w:t>
      </w:r>
      <w:r w:rsidRPr="008A62D7">
        <w:rPr>
          <w:u w:val="single"/>
          <w:lang w:val="en-GB"/>
        </w:rPr>
        <w:t xml:space="preserve"> = 0)</w:t>
      </w:r>
      <w:r w:rsidR="00037D62" w:rsidRPr="008A62D7">
        <w:rPr>
          <w:lang w:val="en-GB"/>
        </w:rPr>
        <w:t>,</w:t>
      </w:r>
      <w:r w:rsidRPr="008A62D7">
        <w:rPr>
          <w:lang w:val="en-GB"/>
        </w:rPr>
        <w:t xml:space="preserve"> </w:t>
      </w:r>
      <w:r w:rsidR="006419C3" w:rsidRPr="008A62D7">
        <w:rPr>
          <w:lang w:val="en-GB"/>
        </w:rPr>
        <w:t xml:space="preserve">the following </w:t>
      </w:r>
      <w:r w:rsidR="004429DF" w:rsidRPr="008A62D7">
        <w:rPr>
          <w:lang w:val="en-GB"/>
        </w:rPr>
        <w:t xml:space="preserve">message is </w:t>
      </w:r>
      <w:r w:rsidR="00037D62" w:rsidRPr="008A62D7">
        <w:rPr>
          <w:lang w:val="en-GB"/>
        </w:rPr>
        <w:t>returned</w:t>
      </w:r>
      <w:r w:rsidRPr="008A62D7">
        <w:rPr>
          <w:lang w:val="en-GB"/>
        </w:rPr>
        <w:t xml:space="preserve">: </w:t>
      </w:r>
    </w:p>
    <w:p w14:paraId="37A187EA" w14:textId="490102C6" w:rsidR="004429DF" w:rsidRPr="008A62D7" w:rsidRDefault="004429DF" w:rsidP="004429DF">
      <w:pPr>
        <w:ind w:firstLine="720"/>
        <w:rPr>
          <w:lang w:val="en-GB"/>
        </w:rPr>
      </w:pPr>
      <w:r w:rsidRPr="008A62D7">
        <w:rPr>
          <w:rFonts w:ascii="Courier New" w:hAnsi="Courier New" w:cs="Courier New"/>
          <w:color w:val="006600"/>
          <w:lang w:val="en-GB"/>
        </w:rPr>
        <w:t>No plume height data - no calculation possible!</w:t>
      </w:r>
      <w:r w:rsidR="00BC0E09" w:rsidRPr="008A62D7">
        <w:rPr>
          <w:lang w:val="en-GB"/>
        </w:rPr>
        <w:t xml:space="preserve"> </w:t>
      </w:r>
    </w:p>
    <w:p w14:paraId="46D430C8" w14:textId="77777777" w:rsidR="00153D60" w:rsidRPr="008A62D7" w:rsidRDefault="00153D60" w:rsidP="004429DF">
      <w:pPr>
        <w:ind w:firstLine="720"/>
        <w:rPr>
          <w:lang w:val="en-GB"/>
        </w:rPr>
      </w:pPr>
    </w:p>
    <w:p w14:paraId="5757E094" w14:textId="247BD7D7" w:rsidR="00153D60" w:rsidRPr="008A62D7" w:rsidRDefault="004429DF" w:rsidP="00B14496">
      <w:pPr>
        <w:rPr>
          <w:lang w:val="en-GB"/>
        </w:rPr>
      </w:pPr>
      <w:r w:rsidRPr="008A62D7">
        <w:rPr>
          <w:u w:val="single"/>
          <w:lang w:val="en-GB"/>
        </w:rPr>
        <w:t xml:space="preserve">If </w:t>
      </w:r>
      <w:r w:rsidR="00114FD8" w:rsidRPr="008A62D7">
        <w:rPr>
          <w:u w:val="single"/>
          <w:lang w:val="en-GB"/>
        </w:rPr>
        <w:t>only one data set is available (</w:t>
      </w:r>
      <w:r w:rsidRPr="008A62D7">
        <w:rPr>
          <w:i/>
          <w:u w:val="single"/>
          <w:lang w:val="en-GB"/>
        </w:rPr>
        <w:t>N</w:t>
      </w:r>
      <w:r w:rsidRPr="008A62D7">
        <w:rPr>
          <w:u w:val="single"/>
          <w:lang w:val="en-GB"/>
        </w:rPr>
        <w:t xml:space="preserve"> = 1</w:t>
      </w:r>
      <w:r w:rsidR="00114FD8" w:rsidRPr="008A62D7">
        <w:rPr>
          <w:u w:val="single"/>
          <w:lang w:val="en-GB"/>
        </w:rPr>
        <w:t>)</w:t>
      </w:r>
      <w:r w:rsidR="00114FD8" w:rsidRPr="008A62D7">
        <w:rPr>
          <w:lang w:val="en-GB"/>
        </w:rPr>
        <w:t xml:space="preserve">, the best estimate for the range of plume heights cannot be </w:t>
      </w:r>
      <w:r w:rsidR="008A7FDD" w:rsidRPr="008A62D7">
        <w:rPr>
          <w:lang w:val="en-GB"/>
        </w:rPr>
        <w:t xml:space="preserve">further </w:t>
      </w:r>
      <w:r w:rsidR="00114FD8" w:rsidRPr="008A62D7">
        <w:rPr>
          <w:lang w:val="en-GB"/>
        </w:rPr>
        <w:t>constrained. It is then simply defined by the average, minimum and maximum values of the only available data set.</w:t>
      </w:r>
    </w:p>
    <w:p w14:paraId="4116FD98" w14:textId="079C05F9" w:rsidR="006811AB" w:rsidRPr="008A62D7" w:rsidRDefault="006811AB" w:rsidP="00B14496">
      <w:pPr>
        <w:rPr>
          <w:lang w:val="en-GB"/>
        </w:rPr>
      </w:pPr>
      <w:r w:rsidRPr="008A62D7">
        <w:rPr>
          <w:lang w:val="en-GB"/>
        </w:rPr>
        <w:t xml:space="preserve">The plume height range constraining procedures applicable for </w:t>
      </w:r>
      <w:r w:rsidRPr="008A62D7">
        <w:rPr>
          <w:i/>
          <w:lang w:val="en-GB"/>
        </w:rPr>
        <w:t>N</w:t>
      </w:r>
      <w:r w:rsidRPr="008A62D7">
        <w:rPr>
          <w:lang w:val="en-GB"/>
        </w:rPr>
        <w:t xml:space="preserve"> &gt; 1 are illustrated in </w:t>
      </w:r>
      <w:r w:rsidR="00122DF9" w:rsidRPr="008A62D7">
        <w:rPr>
          <w:lang w:val="en-GB"/>
        </w:rPr>
        <w:fldChar w:fldCharType="begin"/>
      </w:r>
      <w:r w:rsidR="00122DF9" w:rsidRPr="008A62D7">
        <w:rPr>
          <w:lang w:val="en-GB"/>
        </w:rPr>
        <w:instrText xml:space="preserve"> REF _Ref482449533 \h </w:instrText>
      </w:r>
      <w:r w:rsidR="00122DF9" w:rsidRPr="008A62D7">
        <w:rPr>
          <w:lang w:val="en-GB"/>
        </w:rPr>
      </w:r>
      <w:r w:rsidR="00122DF9" w:rsidRPr="008A62D7">
        <w:rPr>
          <w:lang w:val="en-GB"/>
        </w:rPr>
        <w:fldChar w:fldCharType="separate"/>
      </w:r>
      <w:r w:rsidR="00DE7C99" w:rsidRPr="008A62D7">
        <w:rPr>
          <w:lang w:val="en-GB"/>
        </w:rPr>
        <w:t xml:space="preserve">Figure </w:t>
      </w:r>
      <w:r w:rsidR="00DE7C99" w:rsidRPr="008A62D7">
        <w:rPr>
          <w:noProof/>
          <w:lang w:val="en-GB"/>
        </w:rPr>
        <w:t>39</w:t>
      </w:r>
      <w:r w:rsidR="00122DF9" w:rsidRPr="008A62D7">
        <w:rPr>
          <w:lang w:val="en-GB"/>
        </w:rPr>
        <w:fldChar w:fldCharType="end"/>
      </w:r>
      <w:r w:rsidRPr="008A62D7">
        <w:rPr>
          <w:lang w:val="en-GB"/>
        </w:rPr>
        <w:t xml:space="preserve">. </w:t>
      </w:r>
    </w:p>
    <w:p w14:paraId="6BACE14A" w14:textId="77777777" w:rsidR="005D4C7A" w:rsidRPr="008A62D7" w:rsidRDefault="005D4C7A" w:rsidP="00B14496">
      <w:pPr>
        <w:rPr>
          <w:lang w:val="en-GB"/>
        </w:rPr>
      </w:pPr>
    </w:p>
    <w:p w14:paraId="0943201A" w14:textId="77777777" w:rsidR="00122DF9" w:rsidRPr="008A62D7" w:rsidRDefault="00122DF9" w:rsidP="00122DF9">
      <w:pPr>
        <w:keepNext/>
        <w:rPr>
          <w:lang w:val="en-GB"/>
        </w:rPr>
      </w:pPr>
    </w:p>
    <w:p w14:paraId="5F4D9FD5" w14:textId="242D555A" w:rsidR="005D4C7A" w:rsidRPr="008A62D7" w:rsidRDefault="00122DF9" w:rsidP="00122DF9">
      <w:pPr>
        <w:pStyle w:val="Caption"/>
        <w:jc w:val="center"/>
        <w:rPr>
          <w:lang w:val="en-GB"/>
        </w:rPr>
      </w:pPr>
      <w:bookmarkStart w:id="1588" w:name="_Ref482449533"/>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589" w:author="Dioguardi, Fabio" w:date="2018-11-07T13:54:00Z">
        <w:r w:rsidR="00F35802">
          <w:rPr>
            <w:noProof/>
            <w:lang w:val="en-GB"/>
          </w:rPr>
          <w:t>44</w:t>
        </w:r>
      </w:ins>
      <w:del w:id="1590" w:author="Dioguardi, Fabio" w:date="2018-11-07T10:11:00Z">
        <w:r w:rsidR="00DE7C99" w:rsidRPr="008A62D7" w:rsidDel="00A3487B">
          <w:rPr>
            <w:noProof/>
            <w:lang w:val="en-GB"/>
          </w:rPr>
          <w:delText>39</w:delText>
        </w:r>
      </w:del>
      <w:r w:rsidRPr="008A62D7">
        <w:rPr>
          <w:lang w:val="en-GB"/>
        </w:rPr>
        <w:fldChar w:fldCharType="end"/>
      </w:r>
      <w:bookmarkEnd w:id="1588"/>
      <w:r w:rsidRPr="008A62D7">
        <w:rPr>
          <w:lang w:val="en-GB"/>
        </w:rPr>
        <w:t>: Procedures for constraining and finding best estimate for plume heights (see text).</w:t>
      </w:r>
    </w:p>
    <w:p w14:paraId="1FD3A69F" w14:textId="07CF7CFC" w:rsidR="00037D62" w:rsidRPr="008A62D7" w:rsidRDefault="00153D60" w:rsidP="00B14496">
      <w:pPr>
        <w:rPr>
          <w:lang w:val="en-GB"/>
        </w:rPr>
      </w:pPr>
      <w:r w:rsidRPr="008A62D7">
        <w:rPr>
          <w:u w:val="single"/>
          <w:lang w:val="en-GB"/>
        </w:rPr>
        <w:t xml:space="preserve">If </w:t>
      </w:r>
      <w:r w:rsidR="00186DDA" w:rsidRPr="008A62D7">
        <w:rPr>
          <w:u w:val="single"/>
          <w:lang w:val="en-GB"/>
        </w:rPr>
        <w:t xml:space="preserve">the analyzed stack contains </w:t>
      </w:r>
      <w:r w:rsidRPr="008A62D7">
        <w:rPr>
          <w:u w:val="single"/>
          <w:lang w:val="en-GB"/>
        </w:rPr>
        <w:t>two data sets</w:t>
      </w:r>
      <w:r w:rsidR="00037D62" w:rsidRPr="008A62D7">
        <w:rPr>
          <w:u w:val="single"/>
          <w:lang w:val="en-GB"/>
        </w:rPr>
        <w:t xml:space="preserve"> </w:t>
      </w:r>
      <w:r w:rsidR="00186DDA" w:rsidRPr="008A62D7">
        <w:rPr>
          <w:u w:val="single"/>
          <w:lang w:val="en-GB"/>
        </w:rPr>
        <w:t>(</w:t>
      </w:r>
      <w:r w:rsidR="00037D62" w:rsidRPr="008A62D7">
        <w:rPr>
          <w:i/>
          <w:u w:val="single"/>
          <w:lang w:val="en-GB"/>
        </w:rPr>
        <w:t>N</w:t>
      </w:r>
      <w:r w:rsidR="00037D62" w:rsidRPr="008A62D7">
        <w:rPr>
          <w:u w:val="single"/>
          <w:lang w:val="en-GB"/>
        </w:rPr>
        <w:t> = 2</w:t>
      </w:r>
      <w:r w:rsidR="00186DDA" w:rsidRPr="008A62D7">
        <w:rPr>
          <w:u w:val="single"/>
          <w:lang w:val="en-GB"/>
        </w:rPr>
        <w:t>)</w:t>
      </w:r>
      <w:r w:rsidRPr="008A62D7">
        <w:rPr>
          <w:lang w:val="en-GB"/>
        </w:rPr>
        <w:t>, FOXI distinguishes</w:t>
      </w:r>
      <w:r w:rsidR="00037D62" w:rsidRPr="008A62D7">
        <w:rPr>
          <w:lang w:val="en-GB"/>
        </w:rPr>
        <w:t xml:space="preserve"> </w:t>
      </w:r>
      <w:r w:rsidR="00186DDA" w:rsidRPr="008A62D7">
        <w:rPr>
          <w:lang w:val="en-GB"/>
        </w:rPr>
        <w:t xml:space="preserve">between three cases that </w:t>
      </w:r>
      <w:r w:rsidR="00037D62" w:rsidRPr="008A62D7">
        <w:rPr>
          <w:lang w:val="en-GB"/>
        </w:rPr>
        <w:t xml:space="preserve">are </w:t>
      </w:r>
      <w:r w:rsidR="00186DDA" w:rsidRPr="008A62D7">
        <w:rPr>
          <w:lang w:val="en-GB"/>
        </w:rPr>
        <w:t xml:space="preserve">presented in the upper half of </w:t>
      </w:r>
      <w:r w:rsidR="00122DF9" w:rsidRPr="008A62D7">
        <w:rPr>
          <w:lang w:val="en-GB"/>
        </w:rPr>
        <w:fldChar w:fldCharType="begin"/>
      </w:r>
      <w:r w:rsidR="00122DF9" w:rsidRPr="008A62D7">
        <w:rPr>
          <w:lang w:val="en-GB"/>
        </w:rPr>
        <w:instrText xml:space="preserve"> REF _Ref482449533 \h </w:instrText>
      </w:r>
      <w:r w:rsidR="00122DF9" w:rsidRPr="008A62D7">
        <w:rPr>
          <w:lang w:val="en-GB"/>
        </w:rPr>
      </w:r>
      <w:r w:rsidR="00122DF9" w:rsidRPr="008A62D7">
        <w:rPr>
          <w:lang w:val="en-GB"/>
        </w:rPr>
        <w:fldChar w:fldCharType="separate"/>
      </w:r>
      <w:r w:rsidR="00DE7C99" w:rsidRPr="008A62D7">
        <w:rPr>
          <w:lang w:val="en-GB"/>
        </w:rPr>
        <w:t xml:space="preserve">Figure </w:t>
      </w:r>
      <w:r w:rsidR="00DE7C99" w:rsidRPr="008A62D7">
        <w:rPr>
          <w:noProof/>
          <w:lang w:val="en-GB"/>
        </w:rPr>
        <w:t>39</w:t>
      </w:r>
      <w:r w:rsidR="00122DF9" w:rsidRPr="008A62D7">
        <w:rPr>
          <w:lang w:val="en-GB"/>
        </w:rPr>
        <w:fldChar w:fldCharType="end"/>
      </w:r>
      <w:r w:rsidR="00186DDA" w:rsidRPr="008A62D7">
        <w:rPr>
          <w:lang w:val="en-GB"/>
        </w:rPr>
        <w:t>:</w:t>
      </w:r>
      <w:r w:rsidR="00037D62" w:rsidRPr="008A62D7">
        <w:rPr>
          <w:lang w:val="en-GB"/>
        </w:rPr>
        <w:t xml:space="preserve"> </w:t>
      </w:r>
    </w:p>
    <w:p w14:paraId="0AB41D58" w14:textId="5BA7F1B2" w:rsidR="00114FD8" w:rsidRPr="008A62D7" w:rsidRDefault="00122DF9" w:rsidP="00B14496">
      <w:pPr>
        <w:rPr>
          <w:lang w:val="en-GB"/>
        </w:rPr>
      </w:pPr>
      <w:r w:rsidRPr="008A62D7">
        <w:rPr>
          <w:lang w:val="en-GB"/>
        </w:rPr>
        <w:fldChar w:fldCharType="begin"/>
      </w:r>
      <w:r w:rsidRPr="008A62D7">
        <w:rPr>
          <w:lang w:val="en-GB"/>
        </w:rPr>
        <w:instrText xml:space="preserve"> REF _Ref482449533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39</w:t>
      </w:r>
      <w:r w:rsidRPr="008A62D7">
        <w:rPr>
          <w:lang w:val="en-GB"/>
        </w:rPr>
        <w:fldChar w:fldCharType="end"/>
      </w:r>
      <w:r w:rsidRPr="008A62D7">
        <w:rPr>
          <w:lang w:val="en-GB"/>
        </w:rPr>
        <w:t>a</w:t>
      </w:r>
      <w:r w:rsidR="00037D62" w:rsidRPr="008A62D7">
        <w:rPr>
          <w:lang w:val="en-GB"/>
        </w:rPr>
        <w:t xml:space="preserve"> shows two data </w:t>
      </w:r>
      <w:r w:rsidR="00D006C7" w:rsidRPr="008A62D7">
        <w:rPr>
          <w:lang w:val="en-GB"/>
        </w:rPr>
        <w:t xml:space="preserve">sets that </w:t>
      </w:r>
      <w:r w:rsidR="00037D62" w:rsidRPr="008A62D7">
        <w:rPr>
          <w:lang w:val="en-GB"/>
        </w:rPr>
        <w:t xml:space="preserve">constrain the plume height well, since the </w:t>
      </w:r>
      <w:r w:rsidR="0084355F" w:rsidRPr="008A62D7">
        <w:rPr>
          <w:lang w:val="en-GB"/>
        </w:rPr>
        <w:t>minimum</w:t>
      </w:r>
      <w:r w:rsidR="00037D62" w:rsidRPr="008A62D7">
        <w:rPr>
          <w:lang w:val="en-GB"/>
        </w:rPr>
        <w:t xml:space="preserve"> of the </w:t>
      </w:r>
      <w:r w:rsidR="0084355F" w:rsidRPr="008A62D7">
        <w:rPr>
          <w:lang w:val="en-GB"/>
        </w:rPr>
        <w:t>upper</w:t>
      </w:r>
      <w:r w:rsidR="00037D62" w:rsidRPr="008A62D7">
        <w:rPr>
          <w:lang w:val="en-GB"/>
        </w:rPr>
        <w:t xml:space="preserve"> </w:t>
      </w:r>
      <w:r w:rsidR="00186DDA" w:rsidRPr="008A62D7">
        <w:rPr>
          <w:lang w:val="en-GB"/>
        </w:rPr>
        <w:t xml:space="preserve">range of </w:t>
      </w:r>
      <w:r w:rsidR="00037D62" w:rsidRPr="008A62D7">
        <w:rPr>
          <w:lang w:val="en-GB"/>
        </w:rPr>
        <w:t>height</w:t>
      </w:r>
      <w:r w:rsidR="00186DDA" w:rsidRPr="008A62D7">
        <w:rPr>
          <w:lang w:val="en-GB"/>
        </w:rPr>
        <w:t>s</w:t>
      </w:r>
      <w:r w:rsidR="00037D62" w:rsidRPr="008A62D7">
        <w:rPr>
          <w:lang w:val="en-GB"/>
        </w:rPr>
        <w:t xml:space="preserve"> is above the </w:t>
      </w:r>
      <w:r w:rsidR="0084355F" w:rsidRPr="008A62D7">
        <w:rPr>
          <w:lang w:val="en-GB"/>
        </w:rPr>
        <w:t>maximum of the lower range of heights</w:t>
      </w:r>
      <w:r w:rsidR="00037D62" w:rsidRPr="008A62D7">
        <w:rPr>
          <w:lang w:val="en-GB"/>
        </w:rPr>
        <w:t xml:space="preserve">. If this condition is fulfilled, the average </w:t>
      </w:r>
      <w:r w:rsidR="006D768A" w:rsidRPr="008A62D7">
        <w:rPr>
          <w:lang w:val="en-GB"/>
        </w:rPr>
        <w:t>(</w:t>
      </w:r>
      <w:r w:rsidR="005A2B0C" w:rsidRPr="008A62D7">
        <w:rPr>
          <w:lang w:val="en-GB"/>
        </w:rPr>
        <w:t>abbreviated</w:t>
      </w:r>
      <w:r w:rsidR="006D768A" w:rsidRPr="008A62D7">
        <w:rPr>
          <w:lang w:val="en-GB"/>
        </w:rPr>
        <w:t xml:space="preserve"> “</w:t>
      </w:r>
      <w:r w:rsidR="006D768A" w:rsidRPr="008A62D7">
        <w:rPr>
          <w:i/>
          <w:lang w:val="en-GB"/>
        </w:rPr>
        <w:t>Avg</w:t>
      </w:r>
      <w:r w:rsidR="006D768A" w:rsidRPr="008A62D7">
        <w:rPr>
          <w:lang w:val="en-GB"/>
        </w:rPr>
        <w:t xml:space="preserve">”) </w:t>
      </w:r>
      <w:r w:rsidR="00037D62" w:rsidRPr="008A62D7">
        <w:rPr>
          <w:lang w:val="en-GB"/>
        </w:rPr>
        <w:t>is taken as best estimate</w:t>
      </w:r>
      <w:r w:rsidR="006D768A" w:rsidRPr="008A62D7">
        <w:rPr>
          <w:lang w:val="en-GB"/>
        </w:rPr>
        <w:t>.</w:t>
      </w:r>
      <w:r w:rsidR="00037D62" w:rsidRPr="008A62D7">
        <w:rPr>
          <w:lang w:val="en-GB"/>
        </w:rPr>
        <w:t xml:space="preserve"> </w:t>
      </w:r>
      <w:r w:rsidR="006D768A" w:rsidRPr="008A62D7">
        <w:rPr>
          <w:lang w:val="en-GB"/>
        </w:rPr>
        <w:t>T</w:t>
      </w:r>
      <w:r w:rsidR="00037D62" w:rsidRPr="008A62D7">
        <w:rPr>
          <w:lang w:val="en-GB"/>
        </w:rPr>
        <w:t xml:space="preserve">he </w:t>
      </w:r>
      <w:r w:rsidR="006D768A" w:rsidRPr="008A62D7">
        <w:rPr>
          <w:lang w:val="en-GB"/>
        </w:rPr>
        <w:t>range [</w:t>
      </w:r>
      <w:r w:rsidR="006D768A" w:rsidRPr="008A62D7">
        <w:rPr>
          <w:i/>
          <w:lang w:val="en-GB"/>
        </w:rPr>
        <w:t>Min</w:t>
      </w:r>
      <w:r w:rsidR="006D768A" w:rsidRPr="008A62D7">
        <w:rPr>
          <w:lang w:val="en-GB"/>
        </w:rPr>
        <w:t>,</w:t>
      </w:r>
      <w:r w:rsidR="006D768A" w:rsidRPr="008A62D7">
        <w:rPr>
          <w:i/>
          <w:lang w:val="en-GB"/>
        </w:rPr>
        <w:t>Max</w:t>
      </w:r>
      <w:r w:rsidR="006D768A" w:rsidRPr="008A62D7">
        <w:rPr>
          <w:lang w:val="en-GB"/>
        </w:rPr>
        <w:t>] is</w:t>
      </w:r>
      <w:r w:rsidR="00037D62" w:rsidRPr="008A62D7">
        <w:rPr>
          <w:lang w:val="en-GB"/>
        </w:rPr>
        <w:t xml:space="preserve"> determined by the combined error</w:t>
      </w:r>
      <w:r w:rsidR="006D768A" w:rsidRPr="008A62D7">
        <w:rPr>
          <w:lang w:val="en-GB"/>
        </w:rPr>
        <w:t xml:space="preserve"> s, according to</w:t>
      </w:r>
      <w:r w:rsidR="00037D62" w:rsidRPr="008A62D7">
        <w:rPr>
          <w:lang w:val="en-GB"/>
        </w:rPr>
        <w:t>:</w:t>
      </w:r>
    </w:p>
    <w:p w14:paraId="3B27AC98" w14:textId="4D4EF3AA" w:rsidR="006D768A" w:rsidRPr="008A62D7" w:rsidRDefault="006D768A" w:rsidP="006D768A">
      <w:pPr>
        <w:ind w:left="2160" w:firstLine="720"/>
        <w:rPr>
          <w:lang w:val="en-GB"/>
        </w:rPr>
      </w:pPr>
      <w:r w:rsidRPr="008A62D7">
        <w:rPr>
          <w:lang w:val="en-GB"/>
        </w:rPr>
        <w:tab/>
      </w:r>
      <w:r w:rsidRPr="008A62D7">
        <w:rPr>
          <w:lang w:val="en-GB"/>
        </w:rPr>
        <w:tab/>
      </w:r>
      <w:r w:rsidRPr="008A62D7">
        <w:rPr>
          <w:lang w:val="en-GB"/>
        </w:rPr>
        <w:tab/>
      </w:r>
      <w:r w:rsidRPr="008A62D7">
        <w:rPr>
          <w:lang w:val="en-GB"/>
        </w:rPr>
        <w:tab/>
      </w:r>
      <w:r w:rsidRPr="008A62D7">
        <w:rPr>
          <w:lang w:val="en-GB"/>
        </w:rPr>
        <w:tab/>
      </w:r>
      <w:r w:rsidR="00754FAB" w:rsidRPr="008A62D7">
        <w:rPr>
          <w:lang w:val="en-GB"/>
        </w:rPr>
        <w:t>(3)</w:t>
      </w:r>
    </w:p>
    <w:p w14:paraId="07D031A0" w14:textId="77777777" w:rsidR="006D768A" w:rsidRPr="008A62D7" w:rsidRDefault="006D768A" w:rsidP="00B14496">
      <w:pPr>
        <w:rPr>
          <w:lang w:val="en-GB"/>
        </w:rPr>
      </w:pPr>
    </w:p>
    <w:p w14:paraId="0CD20BE2" w14:textId="4CAB4D80" w:rsidR="006D768A" w:rsidRPr="008A62D7" w:rsidRDefault="006D768A" w:rsidP="00B14496">
      <w:pPr>
        <w:rPr>
          <w:lang w:val="en-GB"/>
        </w:rPr>
      </w:pPr>
      <w:r w:rsidRPr="008A62D7">
        <w:rPr>
          <w:lang w:val="en-GB"/>
        </w:rPr>
        <w:t>with:</w:t>
      </w:r>
    </w:p>
    <w:p w14:paraId="6BE9431B" w14:textId="5EFD2BE5" w:rsidR="00037D62" w:rsidRPr="008A62D7" w:rsidRDefault="006D768A" w:rsidP="006D768A">
      <w:pPr>
        <w:ind w:left="2160" w:firstLine="720"/>
        <w:rPr>
          <w:lang w:val="en-GB"/>
        </w:rPr>
      </w:pPr>
      <w:r w:rsidRPr="008A62D7">
        <w:rPr>
          <w:lang w:val="en-GB"/>
        </w:rPr>
        <w:tab/>
      </w:r>
      <w:r w:rsidRPr="008A62D7">
        <w:rPr>
          <w:lang w:val="en-GB"/>
        </w:rPr>
        <w:tab/>
      </w:r>
      <w:r w:rsidRPr="008A62D7">
        <w:rPr>
          <w:lang w:val="en-GB"/>
        </w:rPr>
        <w:tab/>
      </w:r>
      <w:r w:rsidRPr="008A62D7">
        <w:rPr>
          <w:lang w:val="en-GB"/>
        </w:rPr>
        <w:tab/>
      </w:r>
      <w:r w:rsidRPr="008A62D7">
        <w:rPr>
          <w:lang w:val="en-GB"/>
        </w:rPr>
        <w:tab/>
      </w:r>
      <w:r w:rsidR="00754FAB" w:rsidRPr="008A62D7">
        <w:rPr>
          <w:lang w:val="en-GB"/>
        </w:rPr>
        <w:t>(4)</w:t>
      </w:r>
    </w:p>
    <w:p w14:paraId="46E3E715" w14:textId="274CE9A9" w:rsidR="006D768A" w:rsidRPr="008A62D7" w:rsidRDefault="006D768A" w:rsidP="006D768A">
      <w:pPr>
        <w:rPr>
          <w:lang w:val="en-GB"/>
        </w:rPr>
      </w:pPr>
      <w:r w:rsidRPr="008A62D7">
        <w:rPr>
          <w:lang w:val="en-GB"/>
        </w:rPr>
        <w:t xml:space="preserve">where </w:t>
      </w:r>
      <w:r w:rsidRPr="008A62D7">
        <w:rPr>
          <w:i/>
          <w:lang w:val="en-GB"/>
        </w:rPr>
        <w:t>d</w:t>
      </w:r>
      <w:r w:rsidRPr="008A62D7">
        <w:rPr>
          <w:i/>
          <w:vertAlign w:val="subscript"/>
          <w:lang w:val="en-GB"/>
        </w:rPr>
        <w:t>1</w:t>
      </w:r>
      <w:r w:rsidRPr="008A62D7">
        <w:rPr>
          <w:lang w:val="en-GB"/>
        </w:rPr>
        <w:t xml:space="preserve"> and </w:t>
      </w:r>
      <w:r w:rsidRPr="008A62D7">
        <w:rPr>
          <w:i/>
          <w:lang w:val="en-GB"/>
        </w:rPr>
        <w:t>d</w:t>
      </w:r>
      <w:r w:rsidRPr="008A62D7">
        <w:rPr>
          <w:i/>
          <w:vertAlign w:val="subscript"/>
          <w:lang w:val="en-GB"/>
        </w:rPr>
        <w:t>2</w:t>
      </w:r>
      <w:r w:rsidRPr="008A62D7">
        <w:rPr>
          <w:lang w:val="en-GB"/>
        </w:rPr>
        <w:t xml:space="preserve"> represent the uncertainties</w:t>
      </w:r>
      <w:r w:rsidR="00D006C7" w:rsidRPr="008A62D7">
        <w:rPr>
          <w:lang w:val="en-GB"/>
        </w:rPr>
        <w:t xml:space="preserve"> (here defined as the range of the data in the data sets 1 and 2, respectively)</w:t>
      </w:r>
      <w:r w:rsidRPr="008A62D7">
        <w:rPr>
          <w:lang w:val="en-GB"/>
        </w:rPr>
        <w:t>.</w:t>
      </w:r>
    </w:p>
    <w:p w14:paraId="1E9728A6" w14:textId="4D7D1CA6" w:rsidR="00DB5017" w:rsidRPr="008A62D7" w:rsidRDefault="00114FD8" w:rsidP="00B14496">
      <w:pPr>
        <w:rPr>
          <w:lang w:val="en-GB"/>
        </w:rPr>
      </w:pPr>
      <w:r w:rsidRPr="008A62D7">
        <w:rPr>
          <w:lang w:val="en-GB"/>
        </w:rPr>
        <w:t xml:space="preserve"> </w:t>
      </w:r>
    </w:p>
    <w:p w14:paraId="27FF3063" w14:textId="6C4C0C49" w:rsidR="00DB5017" w:rsidRPr="008A62D7" w:rsidRDefault="006D768A" w:rsidP="00B14496">
      <w:pPr>
        <w:rPr>
          <w:lang w:val="en-GB"/>
        </w:rPr>
      </w:pPr>
      <w:r w:rsidRPr="008A62D7">
        <w:rPr>
          <w:lang w:val="en-GB"/>
        </w:rPr>
        <w:t xml:space="preserve">If the maximum of the lower height is below the average height, </w:t>
      </w:r>
      <w:r w:rsidR="005C7A2C" w:rsidRPr="008A62D7">
        <w:rPr>
          <w:lang w:val="en-GB"/>
        </w:rPr>
        <w:t>FOXI</w:t>
      </w:r>
      <w:r w:rsidRPr="008A62D7">
        <w:rPr>
          <w:lang w:val="en-GB"/>
        </w:rPr>
        <w:t xml:space="preserve"> consider</w:t>
      </w:r>
      <w:r w:rsidR="005C7A2C" w:rsidRPr="008A62D7">
        <w:rPr>
          <w:lang w:val="en-GB"/>
        </w:rPr>
        <w:t>s the data set as not well</w:t>
      </w:r>
      <w:r w:rsidRPr="008A62D7">
        <w:rPr>
          <w:lang w:val="en-GB"/>
        </w:rPr>
        <w:t xml:space="preserve"> constrained</w:t>
      </w:r>
      <w:r w:rsidR="005C7A2C" w:rsidRPr="008A62D7">
        <w:rPr>
          <w:lang w:val="en-GB"/>
        </w:rPr>
        <w:t xml:space="preserve"> and </w:t>
      </w:r>
      <w:r w:rsidR="006D2E7F" w:rsidRPr="008A62D7">
        <w:rPr>
          <w:lang w:val="en-GB"/>
        </w:rPr>
        <w:t>decides</w:t>
      </w:r>
      <w:r w:rsidR="00D006C7" w:rsidRPr="008A62D7">
        <w:rPr>
          <w:lang w:val="en-GB"/>
        </w:rPr>
        <w:t xml:space="preserve"> how to proceed</w:t>
      </w:r>
      <w:r w:rsidR="006D2E7F" w:rsidRPr="008A62D7">
        <w:rPr>
          <w:lang w:val="en-GB"/>
        </w:rPr>
        <w:t xml:space="preserve"> on the basis of their source origin.</w:t>
      </w:r>
    </w:p>
    <w:p w14:paraId="012AA2EA" w14:textId="47666AF8" w:rsidR="005C7A2C" w:rsidRPr="008A62D7" w:rsidRDefault="005C7A2C" w:rsidP="001507E8">
      <w:pPr>
        <w:pStyle w:val="ListParagraph"/>
        <w:numPr>
          <w:ilvl w:val="0"/>
          <w:numId w:val="8"/>
        </w:numPr>
        <w:rPr>
          <w:lang w:val="en-GB"/>
        </w:rPr>
      </w:pPr>
      <w:r w:rsidRPr="008A62D7">
        <w:rPr>
          <w:lang w:val="en-GB"/>
        </w:rPr>
        <w:t>In the case that both data</w:t>
      </w:r>
      <w:r w:rsidR="006D2E7F" w:rsidRPr="008A62D7">
        <w:rPr>
          <w:lang w:val="en-GB"/>
        </w:rPr>
        <w:t xml:space="preserve"> points</w:t>
      </w:r>
      <w:r w:rsidRPr="008A62D7">
        <w:rPr>
          <w:lang w:val="en-GB"/>
        </w:rPr>
        <w:t xml:space="preserve"> </w:t>
      </w:r>
      <w:r w:rsidR="006D2E7F" w:rsidRPr="008A62D7">
        <w:rPr>
          <w:lang w:val="en-GB"/>
        </w:rPr>
        <w:t>originate</w:t>
      </w:r>
      <w:r w:rsidRPr="008A62D7">
        <w:rPr>
          <w:lang w:val="en-GB"/>
        </w:rPr>
        <w:t xml:space="preserve"> from radar sensors</w:t>
      </w:r>
      <w:r w:rsidR="0045446B" w:rsidRPr="008A62D7">
        <w:rPr>
          <w:lang w:val="en-GB"/>
        </w:rPr>
        <w:t xml:space="preserve"> (see </w:t>
      </w:r>
      <w:r w:rsidR="00122DF9" w:rsidRPr="008A62D7">
        <w:rPr>
          <w:lang w:val="en-GB"/>
        </w:rPr>
        <w:fldChar w:fldCharType="begin"/>
      </w:r>
      <w:r w:rsidR="00122DF9" w:rsidRPr="008A62D7">
        <w:rPr>
          <w:lang w:val="en-GB"/>
        </w:rPr>
        <w:instrText xml:space="preserve"> REF _Ref482449533 \h </w:instrText>
      </w:r>
      <w:r w:rsidR="00122DF9" w:rsidRPr="008A62D7">
        <w:rPr>
          <w:lang w:val="en-GB"/>
        </w:rPr>
      </w:r>
      <w:r w:rsidR="00122DF9" w:rsidRPr="008A62D7">
        <w:rPr>
          <w:lang w:val="en-GB"/>
        </w:rPr>
        <w:fldChar w:fldCharType="separate"/>
      </w:r>
      <w:r w:rsidR="00DE7C99" w:rsidRPr="008A62D7">
        <w:rPr>
          <w:lang w:val="en-GB"/>
        </w:rPr>
        <w:t xml:space="preserve">Figure </w:t>
      </w:r>
      <w:r w:rsidR="00DE7C99" w:rsidRPr="008A62D7">
        <w:rPr>
          <w:noProof/>
          <w:lang w:val="en-GB"/>
        </w:rPr>
        <w:t>39</w:t>
      </w:r>
      <w:r w:rsidR="00122DF9" w:rsidRPr="008A62D7">
        <w:rPr>
          <w:lang w:val="en-GB"/>
        </w:rPr>
        <w:fldChar w:fldCharType="end"/>
      </w:r>
      <w:r w:rsidR="0045446B" w:rsidRPr="008A62D7">
        <w:rPr>
          <w:lang w:val="en-GB"/>
        </w:rPr>
        <w:t>b)</w:t>
      </w:r>
      <w:r w:rsidRPr="008A62D7">
        <w:rPr>
          <w:lang w:val="en-GB"/>
        </w:rPr>
        <w:t xml:space="preserve">, it can be assumed </w:t>
      </w:r>
      <w:r w:rsidR="006D2E7F" w:rsidRPr="008A62D7">
        <w:rPr>
          <w:lang w:val="en-GB"/>
        </w:rPr>
        <w:t>that what seems to be contradicting plume height information</w:t>
      </w:r>
      <w:r w:rsidRPr="008A62D7">
        <w:rPr>
          <w:lang w:val="en-GB"/>
        </w:rPr>
        <w:t xml:space="preserve"> might </w:t>
      </w:r>
      <w:r w:rsidR="006D2E7F" w:rsidRPr="008A62D7">
        <w:rPr>
          <w:lang w:val="en-GB"/>
        </w:rPr>
        <w:t xml:space="preserve">in fact </w:t>
      </w:r>
      <w:r w:rsidRPr="008A62D7">
        <w:rPr>
          <w:lang w:val="en-GB"/>
        </w:rPr>
        <w:t xml:space="preserve">be </w:t>
      </w:r>
      <w:r w:rsidR="006D2E7F" w:rsidRPr="008A62D7">
        <w:rPr>
          <w:lang w:val="en-GB"/>
        </w:rPr>
        <w:t>resulting from</w:t>
      </w:r>
      <w:r w:rsidRPr="008A62D7">
        <w:rPr>
          <w:lang w:val="en-GB"/>
        </w:rPr>
        <w:t xml:space="preserve"> a gap </w:t>
      </w:r>
      <w:r w:rsidR="006D2E7F" w:rsidRPr="008A62D7">
        <w:rPr>
          <w:lang w:val="en-GB"/>
        </w:rPr>
        <w:t xml:space="preserve">in the radar coverage, as a consequence </w:t>
      </w:r>
      <w:r w:rsidR="00D006C7" w:rsidRPr="008A62D7">
        <w:rPr>
          <w:lang w:val="en-GB"/>
        </w:rPr>
        <w:t xml:space="preserve">of </w:t>
      </w:r>
      <w:r w:rsidR="006D2E7F" w:rsidRPr="008A62D7">
        <w:rPr>
          <w:lang w:val="en-GB"/>
        </w:rPr>
        <w:t xml:space="preserve">the step-wise </w:t>
      </w:r>
      <w:r w:rsidRPr="008A62D7">
        <w:rPr>
          <w:lang w:val="en-GB"/>
        </w:rPr>
        <w:t xml:space="preserve">radar </w:t>
      </w:r>
      <w:r w:rsidR="006D2E7F" w:rsidRPr="008A62D7">
        <w:rPr>
          <w:lang w:val="en-GB"/>
        </w:rPr>
        <w:t>scanning</w:t>
      </w:r>
      <w:r w:rsidRPr="008A62D7">
        <w:rPr>
          <w:lang w:val="en-GB"/>
        </w:rPr>
        <w:t>.</w:t>
      </w:r>
      <w:r w:rsidR="006D2E7F" w:rsidRPr="008A62D7">
        <w:rPr>
          <w:lang w:val="en-GB"/>
        </w:rPr>
        <w:t xml:space="preserve"> In this case, </w:t>
      </w:r>
      <w:r w:rsidR="007A7A09" w:rsidRPr="008A62D7">
        <w:rPr>
          <w:lang w:val="en-GB"/>
        </w:rPr>
        <w:t xml:space="preserve">the </w:t>
      </w:r>
      <w:r w:rsidR="006D2E7F" w:rsidRPr="008A62D7">
        <w:rPr>
          <w:lang w:val="en-GB"/>
        </w:rPr>
        <w:t xml:space="preserve">top of the plume height can be expected to be very close to the minimum boundary of the </w:t>
      </w:r>
      <w:r w:rsidR="007A7A09" w:rsidRPr="008A62D7">
        <w:rPr>
          <w:lang w:val="en-GB"/>
        </w:rPr>
        <w:t xml:space="preserve">uncertainty range attributed to </w:t>
      </w:r>
      <w:r w:rsidR="006D2E7F" w:rsidRPr="008A62D7">
        <w:rPr>
          <w:lang w:val="en-GB"/>
        </w:rPr>
        <w:t>the upper plume height value</w:t>
      </w:r>
      <w:r w:rsidR="007A7A09" w:rsidRPr="008A62D7">
        <w:rPr>
          <w:lang w:val="en-GB"/>
        </w:rPr>
        <w:t xml:space="preserve">. This is therefore defined as the best estimate with a range of uncertainty calculated </w:t>
      </w:r>
      <w:r w:rsidR="004A6580" w:rsidRPr="008A62D7">
        <w:rPr>
          <w:lang w:val="en-GB"/>
        </w:rPr>
        <w:t>by eq.</w:t>
      </w:r>
      <w:r w:rsidR="007A7A09" w:rsidRPr="008A62D7">
        <w:rPr>
          <w:lang w:val="en-GB"/>
        </w:rPr>
        <w:t xml:space="preserve"> </w:t>
      </w:r>
      <w:r w:rsidR="00754FAB" w:rsidRPr="008A62D7">
        <w:rPr>
          <w:lang w:val="en-GB"/>
        </w:rPr>
        <w:t>(3)</w:t>
      </w:r>
      <w:r w:rsidR="007A7A09" w:rsidRPr="008A62D7">
        <w:rPr>
          <w:lang w:val="en-GB"/>
        </w:rPr>
        <w:t xml:space="preserve"> and </w:t>
      </w:r>
      <w:r w:rsidR="00754FAB" w:rsidRPr="008A62D7">
        <w:rPr>
          <w:lang w:val="en-GB"/>
        </w:rPr>
        <w:t>(4)</w:t>
      </w:r>
      <w:r w:rsidR="007A7A09" w:rsidRPr="008A62D7">
        <w:rPr>
          <w:lang w:val="en-GB"/>
        </w:rPr>
        <w:t>.</w:t>
      </w:r>
    </w:p>
    <w:p w14:paraId="47C57D2E" w14:textId="77777777" w:rsidR="00052C34" w:rsidRPr="008A62D7" w:rsidRDefault="00052C34" w:rsidP="00052C34">
      <w:pPr>
        <w:pStyle w:val="ListParagraph"/>
        <w:rPr>
          <w:lang w:val="en-GB"/>
        </w:rPr>
      </w:pPr>
    </w:p>
    <w:p w14:paraId="4189B086" w14:textId="782028BB" w:rsidR="007A7A09" w:rsidRPr="008A62D7" w:rsidRDefault="007A7A09" w:rsidP="001507E8">
      <w:pPr>
        <w:pStyle w:val="ListParagraph"/>
        <w:numPr>
          <w:ilvl w:val="0"/>
          <w:numId w:val="8"/>
        </w:numPr>
        <w:rPr>
          <w:lang w:val="en-GB"/>
        </w:rPr>
      </w:pPr>
      <w:r w:rsidRPr="008A62D7">
        <w:rPr>
          <w:lang w:val="en-GB"/>
        </w:rPr>
        <w:t>Otherwise</w:t>
      </w:r>
      <w:r w:rsidR="0045446B" w:rsidRPr="008A62D7">
        <w:rPr>
          <w:lang w:val="en-GB"/>
        </w:rPr>
        <w:t xml:space="preserve"> (see also </w:t>
      </w:r>
      <w:r w:rsidR="00122DF9" w:rsidRPr="008A62D7">
        <w:rPr>
          <w:lang w:val="en-GB"/>
        </w:rPr>
        <w:fldChar w:fldCharType="begin"/>
      </w:r>
      <w:r w:rsidR="00122DF9" w:rsidRPr="008A62D7">
        <w:rPr>
          <w:lang w:val="en-GB"/>
        </w:rPr>
        <w:instrText xml:space="preserve"> REF _Ref482449533 \h </w:instrText>
      </w:r>
      <w:r w:rsidR="00122DF9" w:rsidRPr="008A62D7">
        <w:rPr>
          <w:lang w:val="en-GB"/>
        </w:rPr>
      </w:r>
      <w:r w:rsidR="00122DF9" w:rsidRPr="008A62D7">
        <w:rPr>
          <w:lang w:val="en-GB"/>
        </w:rPr>
        <w:fldChar w:fldCharType="separate"/>
      </w:r>
      <w:r w:rsidR="00DE7C99" w:rsidRPr="008A62D7">
        <w:rPr>
          <w:lang w:val="en-GB"/>
        </w:rPr>
        <w:t xml:space="preserve">Figure </w:t>
      </w:r>
      <w:r w:rsidR="00DE7C99" w:rsidRPr="008A62D7">
        <w:rPr>
          <w:noProof/>
          <w:lang w:val="en-GB"/>
        </w:rPr>
        <w:t>39</w:t>
      </w:r>
      <w:r w:rsidR="00122DF9" w:rsidRPr="008A62D7">
        <w:rPr>
          <w:lang w:val="en-GB"/>
        </w:rPr>
        <w:fldChar w:fldCharType="end"/>
      </w:r>
      <w:r w:rsidR="0045446B" w:rsidRPr="008A62D7">
        <w:rPr>
          <w:lang w:val="en-GB"/>
        </w:rPr>
        <w:t>c)</w:t>
      </w:r>
      <w:r w:rsidRPr="008A62D7">
        <w:rPr>
          <w:lang w:val="en-GB"/>
        </w:rPr>
        <w:t xml:space="preserve">, the best estimate is quantified by calculating the weighted average and using the according quality factors as weight factors. For example, </w:t>
      </w:r>
      <w:r w:rsidR="004A6580" w:rsidRPr="008A62D7">
        <w:rPr>
          <w:lang w:val="en-GB"/>
        </w:rPr>
        <w:t>let us assume the two data sets originate from a remote C-band radar station located 220km from the vent (quality factor</w:t>
      </w:r>
      <w:r w:rsidR="00334B85" w:rsidRPr="008A62D7">
        <w:rPr>
          <w:lang w:val="en-GB"/>
        </w:rPr>
        <w:t>:</w:t>
      </w:r>
      <w:r w:rsidR="004A6580" w:rsidRPr="008A62D7">
        <w:rPr>
          <w:lang w:val="en-GB"/>
        </w:rPr>
        <w:t xml:space="preserve"> 1) and from an automatic web cam that </w:t>
      </w:r>
      <w:r w:rsidR="00D006C7" w:rsidRPr="008A62D7">
        <w:rPr>
          <w:lang w:val="en-GB"/>
        </w:rPr>
        <w:t xml:space="preserve">observes the plume in </w:t>
      </w:r>
      <w:r w:rsidR="004A6580" w:rsidRPr="008A62D7">
        <w:rPr>
          <w:lang w:val="en-GB"/>
        </w:rPr>
        <w:t>perfect visibility conditions (quality factor</w:t>
      </w:r>
      <w:r w:rsidR="00334B85" w:rsidRPr="008A62D7">
        <w:rPr>
          <w:lang w:val="en-GB"/>
        </w:rPr>
        <w:t>:</w:t>
      </w:r>
      <w:r w:rsidR="004A6580" w:rsidRPr="008A62D7">
        <w:rPr>
          <w:lang w:val="en-GB"/>
        </w:rPr>
        <w:t xml:space="preserve"> 4). The best estimate would then be defined by  where </w:t>
      </w:r>
      <w:r w:rsidR="004A6580" w:rsidRPr="008A62D7">
        <w:rPr>
          <w:i/>
          <w:lang w:val="en-GB"/>
        </w:rPr>
        <w:t>h</w:t>
      </w:r>
      <w:r w:rsidR="004A6580" w:rsidRPr="008A62D7">
        <w:rPr>
          <w:i/>
          <w:vertAlign w:val="subscript"/>
          <w:lang w:val="en-GB"/>
        </w:rPr>
        <w:t>C</w:t>
      </w:r>
      <w:r w:rsidR="004A6580" w:rsidRPr="008A62D7">
        <w:rPr>
          <w:lang w:val="en-GB"/>
        </w:rPr>
        <w:t xml:space="preserve"> and </w:t>
      </w:r>
      <w:r w:rsidR="004A6580" w:rsidRPr="008A62D7">
        <w:rPr>
          <w:i/>
          <w:lang w:val="en-GB"/>
        </w:rPr>
        <w:t>h</w:t>
      </w:r>
      <w:r w:rsidR="004A6580" w:rsidRPr="008A62D7">
        <w:rPr>
          <w:i/>
          <w:vertAlign w:val="subscript"/>
          <w:lang w:val="en-GB"/>
        </w:rPr>
        <w:t>GFZ</w:t>
      </w:r>
      <w:r w:rsidR="004A6580" w:rsidRPr="008A62D7">
        <w:rPr>
          <w:lang w:val="en-GB"/>
        </w:rPr>
        <w:t xml:space="preserve"> represents the average plume heights provided by the C-band radar and the camera. Also here, the range of uncertainties is determined by eq. </w:t>
      </w:r>
      <w:r w:rsidR="00754FAB" w:rsidRPr="008A62D7">
        <w:rPr>
          <w:lang w:val="en-GB"/>
        </w:rPr>
        <w:t>(3)</w:t>
      </w:r>
      <w:r w:rsidR="004A6580" w:rsidRPr="008A62D7">
        <w:rPr>
          <w:lang w:val="en-GB"/>
        </w:rPr>
        <w:t xml:space="preserve"> and </w:t>
      </w:r>
      <w:r w:rsidR="00754FAB" w:rsidRPr="008A62D7">
        <w:rPr>
          <w:lang w:val="en-GB"/>
        </w:rPr>
        <w:t>(4)</w:t>
      </w:r>
      <w:r w:rsidR="004A6580" w:rsidRPr="008A62D7">
        <w:rPr>
          <w:lang w:val="en-GB"/>
        </w:rPr>
        <w:t>.</w:t>
      </w:r>
    </w:p>
    <w:p w14:paraId="2A054DA6" w14:textId="1AFD2CA5" w:rsidR="0045446B" w:rsidRPr="008A62D7" w:rsidRDefault="00153D60" w:rsidP="0045446B">
      <w:pPr>
        <w:rPr>
          <w:lang w:val="en-GB"/>
        </w:rPr>
      </w:pPr>
      <w:r w:rsidRPr="008A62D7">
        <w:rPr>
          <w:u w:val="single"/>
          <w:lang w:val="en-GB"/>
        </w:rPr>
        <w:t>If the analyzed stack contains more than two data sets (N &gt; 2)</w:t>
      </w:r>
      <w:r w:rsidRPr="008A62D7">
        <w:rPr>
          <w:lang w:val="en-GB"/>
        </w:rPr>
        <w:t>, only two cases are distinguished:</w:t>
      </w:r>
    </w:p>
    <w:p w14:paraId="03F0833A" w14:textId="77777777" w:rsidR="008A7FDD" w:rsidRPr="008A62D7" w:rsidRDefault="008A7FDD" w:rsidP="0045446B">
      <w:pPr>
        <w:rPr>
          <w:lang w:val="en-GB"/>
        </w:rPr>
      </w:pPr>
    </w:p>
    <w:p w14:paraId="6B1F8038" w14:textId="6D70F916" w:rsidR="008A7FDD" w:rsidRPr="008A62D7" w:rsidRDefault="00D006C7" w:rsidP="001507E8">
      <w:pPr>
        <w:pStyle w:val="ListParagraph"/>
        <w:numPr>
          <w:ilvl w:val="0"/>
          <w:numId w:val="9"/>
        </w:numPr>
        <w:rPr>
          <w:lang w:val="en-GB"/>
        </w:rPr>
      </w:pPr>
      <w:r w:rsidRPr="008A62D7">
        <w:rPr>
          <w:lang w:val="en-GB"/>
        </w:rPr>
        <w:t>If</w:t>
      </w:r>
      <w:r w:rsidR="00186DDA" w:rsidRPr="008A62D7">
        <w:rPr>
          <w:lang w:val="en-GB"/>
        </w:rPr>
        <w:t xml:space="preserve"> the maximum of the lowest range of heights is above the </w:t>
      </w:r>
      <w:r w:rsidR="0084355F" w:rsidRPr="008A62D7">
        <w:rPr>
          <w:lang w:val="en-GB"/>
        </w:rPr>
        <w:t xml:space="preserve">plume height </w:t>
      </w:r>
      <w:r w:rsidR="00186DDA" w:rsidRPr="008A62D7">
        <w:rPr>
          <w:lang w:val="en-GB"/>
        </w:rPr>
        <w:t>average</w:t>
      </w:r>
      <w:r w:rsidR="00052C34" w:rsidRPr="008A62D7">
        <w:rPr>
          <w:lang w:val="en-GB"/>
        </w:rPr>
        <w:t xml:space="preserve"> and the minimum of the highest range of data sets is below the plume height average</w:t>
      </w:r>
      <w:r w:rsidR="008A7FDD" w:rsidRPr="008A62D7">
        <w:rPr>
          <w:lang w:val="en-GB"/>
        </w:rPr>
        <w:t xml:space="preserve"> </w:t>
      </w:r>
      <w:r w:rsidR="0084355F" w:rsidRPr="008A62D7">
        <w:rPr>
          <w:lang w:val="en-GB"/>
        </w:rPr>
        <w:t>(</w:t>
      </w:r>
      <w:r w:rsidR="008A7FDD" w:rsidRPr="008A62D7">
        <w:rPr>
          <w:lang w:val="en-GB"/>
        </w:rPr>
        <w:t xml:space="preserve">see </w:t>
      </w:r>
      <w:r w:rsidR="00122DF9" w:rsidRPr="008A62D7">
        <w:rPr>
          <w:lang w:val="en-GB"/>
        </w:rPr>
        <w:fldChar w:fldCharType="begin"/>
      </w:r>
      <w:r w:rsidR="00122DF9" w:rsidRPr="008A62D7">
        <w:rPr>
          <w:lang w:val="en-GB"/>
        </w:rPr>
        <w:instrText xml:space="preserve"> REF _Ref482449533 \h </w:instrText>
      </w:r>
      <w:r w:rsidR="00122DF9" w:rsidRPr="008A62D7">
        <w:rPr>
          <w:lang w:val="en-GB"/>
        </w:rPr>
      </w:r>
      <w:r w:rsidR="00122DF9" w:rsidRPr="008A62D7">
        <w:rPr>
          <w:lang w:val="en-GB"/>
        </w:rPr>
        <w:fldChar w:fldCharType="separate"/>
      </w:r>
      <w:r w:rsidR="00DE7C99" w:rsidRPr="008A62D7">
        <w:rPr>
          <w:lang w:val="en-GB"/>
        </w:rPr>
        <w:t xml:space="preserve">Figure </w:t>
      </w:r>
      <w:r w:rsidR="00DE7C99" w:rsidRPr="008A62D7">
        <w:rPr>
          <w:noProof/>
          <w:lang w:val="en-GB"/>
        </w:rPr>
        <w:t>39</w:t>
      </w:r>
      <w:r w:rsidR="00122DF9" w:rsidRPr="008A62D7">
        <w:rPr>
          <w:lang w:val="en-GB"/>
        </w:rPr>
        <w:fldChar w:fldCharType="end"/>
      </w:r>
      <w:r w:rsidR="008A7FDD" w:rsidRPr="008A62D7">
        <w:rPr>
          <w:lang w:val="en-GB"/>
        </w:rPr>
        <w:t>d</w:t>
      </w:r>
      <w:r w:rsidRPr="008A62D7">
        <w:rPr>
          <w:lang w:val="en-GB"/>
        </w:rPr>
        <w:t>)</w:t>
      </w:r>
      <w:r w:rsidR="00186DDA" w:rsidRPr="008A62D7">
        <w:rPr>
          <w:lang w:val="en-GB"/>
        </w:rPr>
        <w:t>,</w:t>
      </w:r>
      <w:r w:rsidRPr="008A62D7">
        <w:rPr>
          <w:lang w:val="en-GB"/>
        </w:rPr>
        <w:t xml:space="preserve"> </w:t>
      </w:r>
      <w:r w:rsidR="00186DDA" w:rsidRPr="008A62D7">
        <w:rPr>
          <w:lang w:val="en-GB"/>
        </w:rPr>
        <w:t>the mean value of all average plume heights is assumed to be the best estimate</w:t>
      </w:r>
      <w:r w:rsidRPr="008A62D7">
        <w:rPr>
          <w:lang w:val="en-GB"/>
        </w:rPr>
        <w:t xml:space="preserve"> of the average plume height</w:t>
      </w:r>
      <w:r w:rsidR="008A7FDD" w:rsidRPr="008A62D7">
        <w:rPr>
          <w:lang w:val="en-GB"/>
        </w:rPr>
        <w:t>. Its range is given by</w:t>
      </w:r>
      <w:r w:rsidR="00186DDA" w:rsidRPr="008A62D7">
        <w:rPr>
          <w:lang w:val="en-GB"/>
        </w:rPr>
        <w:t xml:space="preserve"> </w:t>
      </w:r>
      <w:r w:rsidR="007C37B1" w:rsidRPr="008A62D7">
        <w:rPr>
          <w:lang w:val="en-GB"/>
        </w:rPr>
        <w:t xml:space="preserve">eq. </w:t>
      </w:r>
      <w:r w:rsidR="00754FAB" w:rsidRPr="008A62D7">
        <w:rPr>
          <w:lang w:val="en-GB"/>
        </w:rPr>
        <w:t>(3)</w:t>
      </w:r>
      <w:r w:rsidR="007C37B1" w:rsidRPr="008A62D7">
        <w:rPr>
          <w:lang w:val="en-GB"/>
        </w:rPr>
        <w:t xml:space="preserve">, </w:t>
      </w:r>
      <w:r w:rsidR="009C7278" w:rsidRPr="008A62D7">
        <w:rPr>
          <w:lang w:val="en-GB"/>
        </w:rPr>
        <w:t xml:space="preserve">using </w:t>
      </w:r>
      <w:r w:rsidR="007C37B1" w:rsidRPr="008A62D7">
        <w:rPr>
          <w:lang w:val="en-GB"/>
        </w:rPr>
        <w:t xml:space="preserve">for </w:t>
      </w:r>
      <w:r w:rsidR="007C37B1" w:rsidRPr="008A62D7">
        <w:rPr>
          <w:i/>
          <w:lang w:val="en-GB"/>
        </w:rPr>
        <w:t xml:space="preserve">s </w:t>
      </w:r>
      <w:r w:rsidR="009C7278" w:rsidRPr="008A62D7">
        <w:rPr>
          <w:lang w:val="en-GB"/>
        </w:rPr>
        <w:t xml:space="preserve">the standard deviation </w:t>
      </w:r>
      <w:r w:rsidR="007C37B1" w:rsidRPr="008A62D7">
        <w:rPr>
          <w:lang w:val="en-GB"/>
        </w:rPr>
        <w:t>calculated by the individual uncertainties</w:t>
      </w:r>
      <w:r w:rsidR="008A7FDD" w:rsidRPr="008A62D7">
        <w:rPr>
          <w:lang w:val="en-GB"/>
        </w:rPr>
        <w:t>.</w:t>
      </w:r>
      <w:r w:rsidR="00057A9B" w:rsidRPr="008A62D7">
        <w:rPr>
          <w:lang w:val="en-GB"/>
        </w:rPr>
        <w:br/>
      </w:r>
    </w:p>
    <w:p w14:paraId="7DA672B4" w14:textId="1BC4CDF4" w:rsidR="00186DDA" w:rsidRPr="008A62D7" w:rsidRDefault="0084355F" w:rsidP="001507E8">
      <w:pPr>
        <w:pStyle w:val="ListParagraph"/>
        <w:numPr>
          <w:ilvl w:val="0"/>
          <w:numId w:val="9"/>
        </w:numPr>
        <w:rPr>
          <w:rFonts w:ascii="Scala" w:hAnsi="Scala"/>
          <w:lang w:val="en-GB"/>
        </w:rPr>
      </w:pPr>
      <w:r w:rsidRPr="008A62D7">
        <w:rPr>
          <w:lang w:val="en-GB"/>
        </w:rPr>
        <w:t xml:space="preserve">Otherwise </w:t>
      </w:r>
      <w:r w:rsidR="008A7FDD" w:rsidRPr="008A62D7">
        <w:rPr>
          <w:lang w:val="en-GB"/>
        </w:rPr>
        <w:t>(</w:t>
      </w:r>
      <w:r w:rsidR="00C45B1A" w:rsidRPr="008A62D7">
        <w:rPr>
          <w:lang w:val="en-GB"/>
        </w:rPr>
        <w:t>for example</w:t>
      </w:r>
      <w:r w:rsidR="008A7FDD" w:rsidRPr="008A62D7">
        <w:rPr>
          <w:lang w:val="en-GB"/>
        </w:rPr>
        <w:t xml:space="preserve"> i</w:t>
      </w:r>
      <w:r w:rsidR="00D006C7" w:rsidRPr="008A62D7">
        <w:rPr>
          <w:lang w:val="en-GB"/>
        </w:rPr>
        <w:t>f there is</w:t>
      </w:r>
      <w:r w:rsidR="008A7FDD" w:rsidRPr="008A62D7">
        <w:rPr>
          <w:lang w:val="en-GB"/>
        </w:rPr>
        <w:t xml:space="preserve"> an outlier, see </w:t>
      </w:r>
      <w:r w:rsidR="00122DF9" w:rsidRPr="008A62D7">
        <w:rPr>
          <w:lang w:val="en-GB"/>
        </w:rPr>
        <w:fldChar w:fldCharType="begin"/>
      </w:r>
      <w:r w:rsidR="00122DF9" w:rsidRPr="008A62D7">
        <w:rPr>
          <w:lang w:val="en-GB"/>
        </w:rPr>
        <w:instrText xml:space="preserve"> REF _Ref482449533 \h </w:instrText>
      </w:r>
      <w:r w:rsidR="00122DF9" w:rsidRPr="008A62D7">
        <w:rPr>
          <w:lang w:val="en-GB"/>
        </w:rPr>
      </w:r>
      <w:r w:rsidR="00122DF9" w:rsidRPr="008A62D7">
        <w:rPr>
          <w:lang w:val="en-GB"/>
        </w:rPr>
        <w:fldChar w:fldCharType="separate"/>
      </w:r>
      <w:r w:rsidR="00DE7C99" w:rsidRPr="008A62D7">
        <w:rPr>
          <w:lang w:val="en-GB"/>
        </w:rPr>
        <w:t xml:space="preserve">Figure </w:t>
      </w:r>
      <w:r w:rsidR="00DE7C99" w:rsidRPr="008A62D7">
        <w:rPr>
          <w:noProof/>
          <w:lang w:val="en-GB"/>
        </w:rPr>
        <w:t>39</w:t>
      </w:r>
      <w:r w:rsidR="00122DF9" w:rsidRPr="008A62D7">
        <w:rPr>
          <w:lang w:val="en-GB"/>
        </w:rPr>
        <w:fldChar w:fldCharType="end"/>
      </w:r>
      <w:r w:rsidR="008A7FDD" w:rsidRPr="008A62D7">
        <w:rPr>
          <w:lang w:val="en-GB"/>
        </w:rPr>
        <w:t xml:space="preserve">e), the quality-weighted average is calculated, as </w:t>
      </w:r>
      <w:r w:rsidR="00D006C7" w:rsidRPr="008A62D7">
        <w:rPr>
          <w:lang w:val="en-GB"/>
        </w:rPr>
        <w:t xml:space="preserve">described </w:t>
      </w:r>
      <w:r w:rsidR="008A7FDD" w:rsidRPr="008A62D7">
        <w:rPr>
          <w:lang w:val="en-GB"/>
        </w:rPr>
        <w:t xml:space="preserve">above. </w:t>
      </w:r>
      <w:r w:rsidR="00D006C7" w:rsidRPr="008A62D7">
        <w:rPr>
          <w:lang w:val="en-GB"/>
        </w:rPr>
        <w:t>T</w:t>
      </w:r>
      <w:r w:rsidR="008A7FDD" w:rsidRPr="008A62D7">
        <w:rPr>
          <w:lang w:val="en-GB"/>
        </w:rPr>
        <w:t>he range of uncerta</w:t>
      </w:r>
      <w:r w:rsidR="007C37B1" w:rsidRPr="008A62D7">
        <w:rPr>
          <w:lang w:val="en-GB"/>
        </w:rPr>
        <w:t xml:space="preserve">inty is defined by the quality-weighted average values of </w:t>
      </w:r>
      <w:r w:rsidR="001E1225" w:rsidRPr="008A62D7">
        <w:rPr>
          <w:lang w:val="en-GB"/>
        </w:rPr>
        <w:t xml:space="preserve">the individual </w:t>
      </w:r>
      <w:r w:rsidR="007C37B1" w:rsidRPr="008A62D7">
        <w:rPr>
          <w:lang w:val="en-GB"/>
        </w:rPr>
        <w:t>minimum and maximum</w:t>
      </w:r>
      <w:r w:rsidR="001E1225" w:rsidRPr="008A62D7">
        <w:rPr>
          <w:lang w:val="en-GB"/>
        </w:rPr>
        <w:t xml:space="preserve"> values</w:t>
      </w:r>
      <w:r w:rsidR="008A7FDD" w:rsidRPr="008A62D7">
        <w:rPr>
          <w:lang w:val="en-GB"/>
        </w:rPr>
        <w:t>.</w:t>
      </w:r>
      <w:r w:rsidR="008A7FDD" w:rsidRPr="008A62D7">
        <w:rPr>
          <w:rFonts w:ascii="Scala" w:hAnsi="Scala"/>
          <w:lang w:val="en-GB"/>
        </w:rPr>
        <w:t xml:space="preserve"> </w:t>
      </w:r>
      <w:r w:rsidR="00186DDA" w:rsidRPr="008A62D7">
        <w:rPr>
          <w:rFonts w:ascii="Scala" w:hAnsi="Scala"/>
          <w:lang w:val="en-GB"/>
        </w:rPr>
        <w:t xml:space="preserve">   </w:t>
      </w:r>
    </w:p>
    <w:p w14:paraId="278BB48C" w14:textId="4C624703" w:rsidR="008C6596" w:rsidRPr="008A62D7" w:rsidRDefault="008C6596" w:rsidP="00B14496">
      <w:pPr>
        <w:rPr>
          <w:lang w:val="en-GB"/>
        </w:rPr>
      </w:pPr>
      <w:r w:rsidRPr="008A62D7">
        <w:rPr>
          <w:lang w:val="en-GB"/>
        </w:rPr>
        <w:lastRenderedPageBreak/>
        <w:t>As a result of the</w:t>
      </w:r>
      <w:r w:rsidR="008F2549" w:rsidRPr="008A62D7">
        <w:rPr>
          <w:lang w:val="en-GB"/>
        </w:rPr>
        <w:t>se procedures to constrain the</w:t>
      </w:r>
      <w:r w:rsidRPr="008A62D7">
        <w:rPr>
          <w:lang w:val="en-GB"/>
        </w:rPr>
        <w:t xml:space="preserve"> plume height, the plume height data contained in the stacks is condensed to 12 key </w:t>
      </w:r>
      <w:r w:rsidR="008F2549" w:rsidRPr="008A62D7">
        <w:rPr>
          <w:lang w:val="en-GB"/>
        </w:rPr>
        <w:t>values</w:t>
      </w:r>
      <w:r w:rsidRPr="008A62D7">
        <w:rPr>
          <w:lang w:val="en-GB"/>
        </w:rPr>
        <w:t>: minimum, average and maximum best estimate for plume heights</w:t>
      </w:r>
      <w:r w:rsidR="003225A6" w:rsidRPr="008A62D7">
        <w:rPr>
          <w:lang w:val="en-GB"/>
        </w:rPr>
        <w:t xml:space="preserve"> each</w:t>
      </w:r>
      <w:r w:rsidRPr="008A62D7">
        <w:rPr>
          <w:lang w:val="en-GB"/>
        </w:rPr>
        <w:t xml:space="preserve"> </w:t>
      </w:r>
      <w:r w:rsidR="008F2549" w:rsidRPr="008A62D7">
        <w:rPr>
          <w:lang w:val="en-GB"/>
        </w:rPr>
        <w:t>for a</w:t>
      </w:r>
      <w:r w:rsidRPr="008A62D7">
        <w:rPr>
          <w:lang w:val="en-GB"/>
        </w:rPr>
        <w:t xml:space="preserve"> time base of 15, 30, 60 and 180 minutes.</w:t>
      </w:r>
    </w:p>
    <w:p w14:paraId="5ECA7A9B" w14:textId="2DAB814A" w:rsidR="007A7A09" w:rsidRPr="008A62D7" w:rsidRDefault="008C6596" w:rsidP="00B14496">
      <w:pPr>
        <w:rPr>
          <w:lang w:val="en-GB"/>
        </w:rPr>
      </w:pPr>
      <w:r w:rsidRPr="008A62D7">
        <w:rPr>
          <w:lang w:val="en-GB"/>
        </w:rPr>
        <w:t xml:space="preserve">  </w:t>
      </w:r>
    </w:p>
    <w:p w14:paraId="2790E078" w14:textId="395517FE" w:rsidR="008C6596" w:rsidRPr="008A62D7" w:rsidRDefault="008C6596" w:rsidP="008C6596">
      <w:pPr>
        <w:pStyle w:val="Heading3"/>
        <w:rPr>
          <w:i/>
          <w:lang w:val="en-GB"/>
        </w:rPr>
      </w:pPr>
      <w:bookmarkStart w:id="1591" w:name="_Toc536110918"/>
      <w:r w:rsidRPr="008A62D7">
        <w:rPr>
          <w:lang w:val="en-GB"/>
        </w:rPr>
        <w:t xml:space="preserve">The Files </w:t>
      </w:r>
      <w:r w:rsidRPr="008A62D7">
        <w:rPr>
          <w:i/>
          <w:lang w:val="en-GB"/>
        </w:rPr>
        <w:t>*_</w:t>
      </w:r>
      <w:r w:rsidR="00251D31" w:rsidRPr="008A62D7">
        <w:rPr>
          <w:i/>
          <w:lang w:val="en-GB"/>
        </w:rPr>
        <w:t>hbe</w:t>
      </w:r>
      <w:r w:rsidRPr="008A62D7">
        <w:rPr>
          <w:i/>
          <w:lang w:val="en-GB"/>
        </w:rPr>
        <w:t>_</w:t>
      </w:r>
      <w:r w:rsidR="00251D31" w:rsidRPr="008A62D7">
        <w:rPr>
          <w:i/>
          <w:lang w:val="en-GB"/>
        </w:rPr>
        <w:t>15</w:t>
      </w:r>
      <w:r w:rsidRPr="008A62D7">
        <w:rPr>
          <w:i/>
          <w:lang w:val="en-GB"/>
        </w:rPr>
        <w:t>.txt</w:t>
      </w:r>
      <w:r w:rsidR="00251D31" w:rsidRPr="008A62D7">
        <w:rPr>
          <w:i/>
          <w:lang w:val="en-GB"/>
        </w:rPr>
        <w:t>,</w:t>
      </w:r>
      <w:r w:rsidRPr="008A62D7">
        <w:rPr>
          <w:lang w:val="en-GB"/>
        </w:rPr>
        <w:t xml:space="preserve"> </w:t>
      </w:r>
      <w:r w:rsidR="00251D31" w:rsidRPr="008A62D7">
        <w:rPr>
          <w:i/>
          <w:lang w:val="en-GB"/>
        </w:rPr>
        <w:t>*_hbe_30.txt, *_hbe_60.txt, *_hbe_180.txt</w:t>
      </w:r>
      <w:r w:rsidR="005723AC" w:rsidRPr="008A62D7">
        <w:rPr>
          <w:i/>
          <w:lang w:val="en-GB"/>
        </w:rPr>
        <w:t xml:space="preserve"> </w:t>
      </w:r>
      <w:r w:rsidRPr="008A62D7">
        <w:rPr>
          <w:lang w:val="en-GB"/>
        </w:rPr>
        <w:t xml:space="preserve">and </w:t>
      </w:r>
      <w:r w:rsidRPr="008A62D7">
        <w:rPr>
          <w:i/>
          <w:lang w:val="en-GB"/>
        </w:rPr>
        <w:t>*_</w:t>
      </w:r>
      <w:r w:rsidR="00251D31" w:rsidRPr="008A62D7">
        <w:rPr>
          <w:i/>
          <w:lang w:val="en-GB"/>
        </w:rPr>
        <w:t>QUO_LOG</w:t>
      </w:r>
      <w:r w:rsidRPr="008A62D7">
        <w:rPr>
          <w:i/>
          <w:lang w:val="en-GB"/>
        </w:rPr>
        <w:t>.txt</w:t>
      </w:r>
      <w:bookmarkEnd w:id="1591"/>
    </w:p>
    <w:p w14:paraId="766E76F1" w14:textId="428D0173" w:rsidR="00251D31" w:rsidRPr="008A62D7" w:rsidRDefault="00251D31" w:rsidP="00251D31">
      <w:pPr>
        <w:rPr>
          <w:lang w:val="en-GB"/>
        </w:rPr>
      </w:pPr>
    </w:p>
    <w:p w14:paraId="367D814E" w14:textId="714B0B7D" w:rsidR="00251D31" w:rsidRPr="008A62D7" w:rsidRDefault="00251D31" w:rsidP="00251D31">
      <w:pPr>
        <w:rPr>
          <w:lang w:val="en-GB"/>
        </w:rPr>
      </w:pPr>
      <w:r w:rsidRPr="008A62D7">
        <w:rPr>
          <w:lang w:val="en-GB"/>
        </w:rPr>
        <w:t xml:space="preserve">Along with the plume height constraining procedure, the resulting key </w:t>
      </w:r>
      <w:r w:rsidR="00CA7957" w:rsidRPr="008A62D7">
        <w:rPr>
          <w:lang w:val="en-GB"/>
        </w:rPr>
        <w:t xml:space="preserve">values </w:t>
      </w:r>
      <w:r w:rsidRPr="008A62D7">
        <w:rPr>
          <w:lang w:val="en-GB"/>
        </w:rPr>
        <w:t xml:space="preserve">are exported to text files, which are </w:t>
      </w:r>
      <w:r w:rsidR="009A7E24" w:rsidRPr="008A62D7">
        <w:rPr>
          <w:lang w:val="en-GB"/>
        </w:rPr>
        <w:t>marked</w:t>
      </w:r>
      <w:r w:rsidRPr="008A62D7">
        <w:rPr>
          <w:lang w:val="en-GB"/>
        </w:rPr>
        <w:t xml:space="preserve"> by the </w:t>
      </w:r>
      <w:r w:rsidR="009A7E24" w:rsidRPr="008A62D7">
        <w:rPr>
          <w:lang w:val="en-GB"/>
        </w:rPr>
        <w:t xml:space="preserve">name </w:t>
      </w:r>
      <w:r w:rsidRPr="008A62D7">
        <w:rPr>
          <w:lang w:val="en-GB"/>
        </w:rPr>
        <w:t>ending “</w:t>
      </w:r>
      <w:r w:rsidRPr="008A62D7">
        <w:rPr>
          <w:i/>
          <w:lang w:val="en-GB"/>
        </w:rPr>
        <w:t>_hbe_</w:t>
      </w:r>
      <w:r w:rsidRPr="008A62D7">
        <w:rPr>
          <w:lang w:val="en-GB"/>
        </w:rPr>
        <w:t>” and a number indicating the respective time base</w:t>
      </w:r>
      <w:r w:rsidR="009A7E24" w:rsidRPr="008A62D7">
        <w:rPr>
          <w:lang w:val="en-GB"/>
        </w:rPr>
        <w:t xml:space="preserve"> (standing for 15, 30, 60 or 180 minutes)</w:t>
      </w:r>
      <w:r w:rsidRPr="008A62D7">
        <w:rPr>
          <w:lang w:val="en-GB"/>
        </w:rPr>
        <w:t>.</w:t>
      </w:r>
    </w:p>
    <w:p w14:paraId="0B6FF2AD" w14:textId="79C1FFC4" w:rsidR="009A7E24" w:rsidRPr="008A62D7" w:rsidRDefault="00122DF9" w:rsidP="00251D31">
      <w:pPr>
        <w:rPr>
          <w:lang w:val="en-GB"/>
        </w:rPr>
      </w:pPr>
      <w:r w:rsidRPr="008A62D7">
        <w:rPr>
          <w:lang w:val="en-GB"/>
        </w:rPr>
        <w:fldChar w:fldCharType="begin"/>
      </w:r>
      <w:r w:rsidRPr="008A62D7">
        <w:rPr>
          <w:lang w:val="en-GB"/>
        </w:rPr>
        <w:instrText xml:space="preserve"> REF _Ref482449849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40</w:t>
      </w:r>
      <w:r w:rsidRPr="008A62D7">
        <w:rPr>
          <w:lang w:val="en-GB"/>
        </w:rPr>
        <w:fldChar w:fldCharType="end"/>
      </w:r>
      <w:r w:rsidR="009A7E24" w:rsidRPr="008A62D7">
        <w:rPr>
          <w:lang w:val="en-GB"/>
        </w:rPr>
        <w:t xml:space="preserve"> presents an excerpt of such a file with time base 60</w:t>
      </w:r>
      <w:r w:rsidR="0023243E" w:rsidRPr="008A62D7">
        <w:rPr>
          <w:lang w:val="en-GB"/>
        </w:rPr>
        <w:t>:</w:t>
      </w:r>
    </w:p>
    <w:p w14:paraId="64458CD1" w14:textId="77777777" w:rsidR="009A7E24" w:rsidRPr="008A62D7" w:rsidRDefault="009A7E24" w:rsidP="00251D31">
      <w:pPr>
        <w:rPr>
          <w:lang w:val="en-GB"/>
        </w:rPr>
      </w:pPr>
    </w:p>
    <w:p w14:paraId="44FBC1C9" w14:textId="77777777" w:rsidR="00122DF9" w:rsidRPr="008A62D7" w:rsidRDefault="00122DF9" w:rsidP="00122DF9">
      <w:pPr>
        <w:keepNext/>
        <w:jc w:val="center"/>
        <w:rPr>
          <w:lang w:val="en-GB"/>
        </w:rPr>
      </w:pPr>
    </w:p>
    <w:p w14:paraId="0A190AA4" w14:textId="49CDF37B" w:rsidR="009A7E24" w:rsidRPr="008A62D7" w:rsidRDefault="00122DF9" w:rsidP="00122DF9">
      <w:pPr>
        <w:pStyle w:val="Caption"/>
        <w:jc w:val="center"/>
        <w:rPr>
          <w:lang w:val="en-GB"/>
        </w:rPr>
      </w:pPr>
      <w:bookmarkStart w:id="1592" w:name="_Ref482449849"/>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593" w:author="Dioguardi, Fabio" w:date="2018-11-07T13:54:00Z">
        <w:r w:rsidR="00F35802">
          <w:rPr>
            <w:noProof/>
            <w:lang w:val="en-GB"/>
          </w:rPr>
          <w:t>45</w:t>
        </w:r>
      </w:ins>
      <w:del w:id="1594" w:author="Dioguardi, Fabio" w:date="2018-11-07T10:11:00Z">
        <w:r w:rsidR="00DE7C99" w:rsidRPr="008A62D7" w:rsidDel="00A3487B">
          <w:rPr>
            <w:noProof/>
            <w:lang w:val="en-GB"/>
          </w:rPr>
          <w:delText>40</w:delText>
        </w:r>
      </w:del>
      <w:r w:rsidRPr="008A62D7">
        <w:rPr>
          <w:lang w:val="en-GB"/>
        </w:rPr>
        <w:fldChar w:fldCharType="end"/>
      </w:r>
      <w:bookmarkEnd w:id="1592"/>
      <w:r w:rsidRPr="008A62D7">
        <w:rPr>
          <w:lang w:val="en-GB"/>
        </w:rPr>
        <w:t>: “_hbe_60” file, recorded during the FutureVolc Exercise 2 (2016), Day 2.</w:t>
      </w:r>
    </w:p>
    <w:p w14:paraId="040F4FDC" w14:textId="402F4369" w:rsidR="009A7E24" w:rsidRPr="008A62D7" w:rsidRDefault="009A7E24" w:rsidP="00251D31">
      <w:pPr>
        <w:rPr>
          <w:lang w:val="en-GB"/>
        </w:rPr>
      </w:pPr>
      <w:r w:rsidRPr="008A62D7">
        <w:rPr>
          <w:lang w:val="en-GB"/>
        </w:rPr>
        <w:t>Each line represents a data set of one run, with the following entries:</w:t>
      </w:r>
    </w:p>
    <w:p w14:paraId="7039F7C5" w14:textId="7D571151" w:rsidR="009A7E24" w:rsidRPr="008A62D7" w:rsidRDefault="009A7E24" w:rsidP="001507E8">
      <w:pPr>
        <w:pStyle w:val="ListParagraph"/>
        <w:numPr>
          <w:ilvl w:val="0"/>
          <w:numId w:val="10"/>
        </w:numPr>
        <w:rPr>
          <w:lang w:val="en-GB"/>
        </w:rPr>
      </w:pPr>
      <w:r w:rsidRPr="008A62D7">
        <w:rPr>
          <w:lang w:val="en-GB"/>
        </w:rPr>
        <w:t>Column 1: time since onset of eruption (in minutes)</w:t>
      </w:r>
      <w:r w:rsidR="00CA7957" w:rsidRPr="008A62D7">
        <w:rPr>
          <w:lang w:val="en-GB"/>
        </w:rPr>
        <w:t>;</w:t>
      </w:r>
    </w:p>
    <w:p w14:paraId="10CCDF09" w14:textId="6704AC99" w:rsidR="009A7E24" w:rsidRPr="008A62D7" w:rsidRDefault="009A7E24" w:rsidP="001507E8">
      <w:pPr>
        <w:pStyle w:val="ListParagraph"/>
        <w:numPr>
          <w:ilvl w:val="0"/>
          <w:numId w:val="10"/>
        </w:numPr>
        <w:rPr>
          <w:lang w:val="en-GB"/>
        </w:rPr>
      </w:pPr>
      <w:r w:rsidRPr="008A62D7">
        <w:rPr>
          <w:lang w:val="en-GB"/>
        </w:rPr>
        <w:t xml:space="preserve">Column 2: </w:t>
      </w:r>
      <w:r w:rsidRPr="008A62D7">
        <w:rPr>
          <w:i/>
          <w:lang w:val="en-GB"/>
        </w:rPr>
        <w:t>N</w:t>
      </w:r>
      <w:r w:rsidRPr="008A62D7">
        <w:rPr>
          <w:lang w:val="en-GB"/>
        </w:rPr>
        <w:t>, i.e. number of plume height data processed</w:t>
      </w:r>
      <w:r w:rsidR="00CA7957" w:rsidRPr="008A62D7">
        <w:rPr>
          <w:lang w:val="en-GB"/>
        </w:rPr>
        <w:t>;</w:t>
      </w:r>
    </w:p>
    <w:p w14:paraId="7D49DB8F" w14:textId="0B26277C" w:rsidR="009A7E24" w:rsidRPr="008A62D7" w:rsidRDefault="009A7E24" w:rsidP="001507E8">
      <w:pPr>
        <w:pStyle w:val="ListParagraph"/>
        <w:numPr>
          <w:ilvl w:val="0"/>
          <w:numId w:val="10"/>
        </w:numPr>
        <w:rPr>
          <w:lang w:val="en-GB"/>
        </w:rPr>
      </w:pPr>
      <w:r w:rsidRPr="008A62D7">
        <w:rPr>
          <w:lang w:val="en-GB"/>
        </w:rPr>
        <w:t>Column 3: minimum best estimate for plume height (in m)</w:t>
      </w:r>
      <w:r w:rsidR="00CA7957" w:rsidRPr="008A62D7">
        <w:rPr>
          <w:lang w:val="en-GB"/>
        </w:rPr>
        <w:t>;</w:t>
      </w:r>
    </w:p>
    <w:p w14:paraId="7B92744A" w14:textId="51C577A5" w:rsidR="009A7E24" w:rsidRPr="008A62D7" w:rsidRDefault="009A7E24" w:rsidP="001507E8">
      <w:pPr>
        <w:pStyle w:val="ListParagraph"/>
        <w:numPr>
          <w:ilvl w:val="0"/>
          <w:numId w:val="10"/>
        </w:numPr>
        <w:rPr>
          <w:lang w:val="en-GB"/>
        </w:rPr>
      </w:pPr>
      <w:r w:rsidRPr="008A62D7">
        <w:rPr>
          <w:lang w:val="en-GB"/>
        </w:rPr>
        <w:t>Column 4: average best estimate for plume height (in m)</w:t>
      </w:r>
      <w:r w:rsidR="00CA7957" w:rsidRPr="008A62D7">
        <w:rPr>
          <w:lang w:val="en-GB"/>
        </w:rPr>
        <w:t>;</w:t>
      </w:r>
    </w:p>
    <w:p w14:paraId="1CEC664A" w14:textId="1F8BC63E" w:rsidR="009A7E24" w:rsidRPr="008A62D7" w:rsidRDefault="009A7E24" w:rsidP="001507E8">
      <w:pPr>
        <w:pStyle w:val="ListParagraph"/>
        <w:numPr>
          <w:ilvl w:val="0"/>
          <w:numId w:val="10"/>
        </w:numPr>
        <w:rPr>
          <w:lang w:val="en-GB"/>
        </w:rPr>
      </w:pPr>
      <w:r w:rsidRPr="008A62D7">
        <w:rPr>
          <w:lang w:val="en-GB"/>
        </w:rPr>
        <w:t>Column 5: maximum best estimate for plume height (in m)</w:t>
      </w:r>
      <w:r w:rsidR="00CA7957" w:rsidRPr="008A62D7">
        <w:rPr>
          <w:lang w:val="en-GB"/>
        </w:rPr>
        <w:t>;</w:t>
      </w:r>
    </w:p>
    <w:p w14:paraId="146E078A" w14:textId="5040EF12" w:rsidR="009A7E24" w:rsidRPr="008A62D7" w:rsidRDefault="009A7E24" w:rsidP="001507E8">
      <w:pPr>
        <w:pStyle w:val="ListParagraph"/>
        <w:numPr>
          <w:ilvl w:val="0"/>
          <w:numId w:val="10"/>
        </w:numPr>
        <w:rPr>
          <w:lang w:val="en-GB"/>
        </w:rPr>
      </w:pPr>
      <w:r w:rsidRPr="008A62D7">
        <w:rPr>
          <w:lang w:val="en-GB"/>
        </w:rPr>
        <w:t>Column 6: time base (in min)</w:t>
      </w:r>
      <w:r w:rsidR="00CA7957" w:rsidRPr="008A62D7">
        <w:rPr>
          <w:lang w:val="en-GB"/>
        </w:rPr>
        <w:t>;</w:t>
      </w:r>
    </w:p>
    <w:p w14:paraId="66885C7D" w14:textId="244A1187" w:rsidR="001A7588" w:rsidRPr="008A62D7" w:rsidRDefault="001A7588" w:rsidP="001A7588">
      <w:pPr>
        <w:rPr>
          <w:lang w:val="en-GB"/>
        </w:rPr>
      </w:pPr>
      <w:r w:rsidRPr="008A62D7">
        <w:rPr>
          <w:lang w:val="en-GB"/>
        </w:rPr>
        <w:t xml:space="preserve">These data are the key input parameters for the system-internal models. Therefore, the information provided by these files can help the operator to </w:t>
      </w:r>
      <w:r w:rsidR="00CA7957" w:rsidRPr="008A62D7">
        <w:rPr>
          <w:lang w:val="en-GB"/>
        </w:rPr>
        <w:t>trace the causes of unexpected or unusual behavior, for example</w:t>
      </w:r>
      <w:r w:rsidRPr="008A62D7">
        <w:rPr>
          <w:lang w:val="en-GB"/>
        </w:rPr>
        <w:t xml:space="preserve"> sudden changes within </w:t>
      </w:r>
      <w:r w:rsidR="006546D0" w:rsidRPr="008A62D7">
        <w:rPr>
          <w:lang w:val="en-GB"/>
        </w:rPr>
        <w:t>MER</w:t>
      </w:r>
      <w:r w:rsidRPr="008A62D7">
        <w:rPr>
          <w:lang w:val="en-GB"/>
        </w:rPr>
        <w:t xml:space="preserve"> calculation. Moreover, it is easy to identify data gaps and</w:t>
      </w:r>
      <w:r w:rsidR="00CA7957" w:rsidRPr="008A62D7">
        <w:rPr>
          <w:lang w:val="en-GB"/>
        </w:rPr>
        <w:t xml:space="preserve"> to</w:t>
      </w:r>
      <w:r w:rsidRPr="008A62D7">
        <w:rPr>
          <w:lang w:val="en-GB"/>
        </w:rPr>
        <w:t xml:space="preserve"> find an optimal time base setting in order to avoid them. (This aspect is also particularly important for post-processing operations</w:t>
      </w:r>
      <w:r w:rsidR="00CA7957" w:rsidRPr="008A62D7">
        <w:rPr>
          <w:lang w:val="en-GB"/>
        </w:rPr>
        <w:t>.</w:t>
      </w:r>
      <w:r w:rsidRPr="008A62D7">
        <w:rPr>
          <w:lang w:val="en-GB"/>
        </w:rPr>
        <w:t>)</w:t>
      </w:r>
    </w:p>
    <w:p w14:paraId="3B25CB6D" w14:textId="5FBCC45E" w:rsidR="001A7588" w:rsidRPr="008A62D7" w:rsidRDefault="00E44307" w:rsidP="001A7588">
      <w:pPr>
        <w:rPr>
          <w:lang w:val="en-GB"/>
        </w:rPr>
      </w:pPr>
      <w:r w:rsidRPr="008A62D7">
        <w:rPr>
          <w:lang w:val="en-GB"/>
        </w:rPr>
        <w:t>In addition</w:t>
      </w:r>
      <w:r w:rsidR="001A7588" w:rsidRPr="008A62D7">
        <w:rPr>
          <w:lang w:val="en-GB"/>
        </w:rPr>
        <w:t xml:space="preserve"> to the four “</w:t>
      </w:r>
      <w:r w:rsidR="001A7588" w:rsidRPr="008A62D7">
        <w:rPr>
          <w:i/>
          <w:lang w:val="en-GB"/>
        </w:rPr>
        <w:t>_hbe_</w:t>
      </w:r>
      <w:r w:rsidR="001A7588" w:rsidRPr="008A62D7">
        <w:rPr>
          <w:lang w:val="en-GB"/>
        </w:rPr>
        <w:t xml:space="preserve">” files, also a </w:t>
      </w:r>
      <w:r w:rsidRPr="008A62D7">
        <w:rPr>
          <w:lang w:val="en-GB"/>
        </w:rPr>
        <w:t>file named “</w:t>
      </w:r>
      <w:r w:rsidRPr="008A62D7">
        <w:rPr>
          <w:i/>
          <w:lang w:val="en-GB"/>
        </w:rPr>
        <w:t>*_QUO_LOG.txt”</w:t>
      </w:r>
      <w:r w:rsidRPr="008A62D7">
        <w:rPr>
          <w:lang w:val="en-GB"/>
        </w:rPr>
        <w:t xml:space="preserve"> is generated which lists just three entries per run:</w:t>
      </w:r>
    </w:p>
    <w:p w14:paraId="22798F61" w14:textId="231AAB61" w:rsidR="00E44307" w:rsidRPr="008A62D7" w:rsidRDefault="00E44307" w:rsidP="001507E8">
      <w:pPr>
        <w:pStyle w:val="ListParagraph"/>
        <w:numPr>
          <w:ilvl w:val="0"/>
          <w:numId w:val="10"/>
        </w:numPr>
        <w:rPr>
          <w:lang w:val="en-GB"/>
        </w:rPr>
      </w:pPr>
      <w:r w:rsidRPr="008A62D7">
        <w:rPr>
          <w:lang w:val="en-GB"/>
        </w:rPr>
        <w:t>Column 1: time since onset of eruption (in minutes)</w:t>
      </w:r>
    </w:p>
    <w:p w14:paraId="2C7E4A64" w14:textId="0F59B1C8" w:rsidR="00E44307" w:rsidRPr="008A62D7" w:rsidRDefault="00E44307" w:rsidP="001507E8">
      <w:pPr>
        <w:pStyle w:val="ListParagraph"/>
        <w:numPr>
          <w:ilvl w:val="0"/>
          <w:numId w:val="10"/>
        </w:numPr>
        <w:rPr>
          <w:lang w:val="en-GB"/>
        </w:rPr>
      </w:pPr>
      <w:r w:rsidRPr="008A62D7">
        <w:rPr>
          <w:lang w:val="en-GB"/>
        </w:rPr>
        <w:t xml:space="preserve">Column 2: plume height constraining process code (“PHCP code”)  </w:t>
      </w:r>
    </w:p>
    <w:p w14:paraId="79D53767" w14:textId="77777777" w:rsidR="00E44307" w:rsidRPr="008A62D7" w:rsidRDefault="00E44307" w:rsidP="001507E8">
      <w:pPr>
        <w:pStyle w:val="ListParagraph"/>
        <w:numPr>
          <w:ilvl w:val="0"/>
          <w:numId w:val="10"/>
        </w:numPr>
        <w:rPr>
          <w:lang w:val="en-GB"/>
        </w:rPr>
      </w:pPr>
      <w:r w:rsidRPr="008A62D7">
        <w:rPr>
          <w:lang w:val="en-GB"/>
        </w:rPr>
        <w:t>Column 3: selected time base during run (in min)</w:t>
      </w:r>
    </w:p>
    <w:p w14:paraId="03F8A31E" w14:textId="1F15B3E4" w:rsidR="00E44307" w:rsidRPr="008A62D7" w:rsidRDefault="00E44307" w:rsidP="00E44307">
      <w:pPr>
        <w:rPr>
          <w:lang w:val="en-GB"/>
        </w:rPr>
      </w:pPr>
      <w:r w:rsidRPr="008A62D7">
        <w:rPr>
          <w:lang w:val="en-GB"/>
        </w:rPr>
        <w:t xml:space="preserve">The PHCP code (see Table </w:t>
      </w:r>
      <w:r w:rsidR="003A2BE9" w:rsidRPr="008A62D7">
        <w:rPr>
          <w:lang w:val="en-GB"/>
        </w:rPr>
        <w:t>9</w:t>
      </w:r>
      <w:r w:rsidRPr="008A62D7">
        <w:rPr>
          <w:lang w:val="en-GB"/>
        </w:rPr>
        <w:t xml:space="preserve">) informs the operator which of the plume height constraining procedures described above has been applied for the data set of the selected time base. </w:t>
      </w:r>
    </w:p>
    <w:p w14:paraId="665A9C2E" w14:textId="77777777" w:rsidR="007F358A" w:rsidRPr="008A62D7" w:rsidRDefault="007F358A" w:rsidP="00E44307">
      <w:pPr>
        <w:rPr>
          <w:lang w:val="en-GB"/>
        </w:rPr>
      </w:pPr>
    </w:p>
    <w:p w14:paraId="68075FE0" w14:textId="03D6E6A3" w:rsidR="00B53C6D" w:rsidRPr="008A62D7" w:rsidRDefault="007F358A" w:rsidP="007F358A">
      <w:pPr>
        <w:jc w:val="center"/>
        <w:rPr>
          <w:rFonts w:asciiTheme="minorHAnsi" w:hAnsiTheme="minorHAnsi"/>
          <w:lang w:val="en-GB"/>
        </w:rPr>
      </w:pPr>
      <w:r w:rsidRPr="008A62D7">
        <w:rPr>
          <w:rFonts w:asciiTheme="minorHAnsi" w:hAnsiTheme="minorHAnsi"/>
          <w:lang w:val="en-GB"/>
        </w:rPr>
        <w:t>Table 9: Meaning of the PHCP code in the *</w:t>
      </w:r>
      <w:r w:rsidRPr="008A62D7">
        <w:rPr>
          <w:rFonts w:asciiTheme="minorHAnsi" w:hAnsiTheme="minorHAnsi"/>
          <w:i/>
          <w:lang w:val="en-GB"/>
        </w:rPr>
        <w:t>_QUO_LOG.txt</w:t>
      </w:r>
      <w:r w:rsidRPr="008A62D7">
        <w:rPr>
          <w:rFonts w:asciiTheme="minorHAnsi" w:hAnsiTheme="minorHAnsi"/>
          <w:lang w:val="en-GB"/>
        </w:rPr>
        <w:t xml:space="preserve"> file.</w:t>
      </w:r>
    </w:p>
    <w:tbl>
      <w:tblPr>
        <w:tblW w:w="0" w:type="auto"/>
        <w:jc w:val="center"/>
        <w:tblLook w:val="04A0" w:firstRow="1" w:lastRow="0" w:firstColumn="1" w:lastColumn="0" w:noHBand="0" w:noVBand="1"/>
      </w:tblPr>
      <w:tblGrid>
        <w:gridCol w:w="1413"/>
        <w:gridCol w:w="1276"/>
        <w:gridCol w:w="5386"/>
      </w:tblGrid>
      <w:tr w:rsidR="009F2182" w:rsidRPr="000E1A5F" w14:paraId="24C5A362" w14:textId="77777777" w:rsidTr="007C3F7B">
        <w:trPr>
          <w:trHeight w:val="309"/>
          <w:jc w:val="center"/>
        </w:trPr>
        <w:tc>
          <w:tcPr>
            <w:tcW w:w="1413" w:type="dxa"/>
            <w:vAlign w:val="center"/>
          </w:tcPr>
          <w:p w14:paraId="5D7C695F" w14:textId="1B5B5BC8" w:rsidR="009F2182" w:rsidRPr="008A62D7" w:rsidRDefault="009F2182" w:rsidP="004A7FD5">
            <w:pPr>
              <w:jc w:val="center"/>
              <w:rPr>
                <w:b/>
                <w:lang w:val="en-GB"/>
              </w:rPr>
            </w:pPr>
            <w:r w:rsidRPr="008A62D7">
              <w:rPr>
                <w:b/>
                <w:lang w:val="en-GB"/>
              </w:rPr>
              <w:t>PHCP code</w:t>
            </w:r>
          </w:p>
        </w:tc>
        <w:tc>
          <w:tcPr>
            <w:tcW w:w="1276" w:type="dxa"/>
            <w:vAlign w:val="center"/>
          </w:tcPr>
          <w:p w14:paraId="08E346D2" w14:textId="023B2026" w:rsidR="009F2182" w:rsidRPr="008A62D7" w:rsidRDefault="009F2182" w:rsidP="004A7FD5">
            <w:pPr>
              <w:jc w:val="center"/>
              <w:rPr>
                <w:b/>
                <w:i/>
                <w:lang w:val="en-GB"/>
              </w:rPr>
            </w:pPr>
            <w:r w:rsidRPr="008A62D7">
              <w:rPr>
                <w:b/>
                <w:i/>
                <w:lang w:val="en-GB"/>
              </w:rPr>
              <w:t>N</w:t>
            </w:r>
          </w:p>
        </w:tc>
        <w:tc>
          <w:tcPr>
            <w:tcW w:w="5386" w:type="dxa"/>
            <w:vAlign w:val="center"/>
          </w:tcPr>
          <w:p w14:paraId="12208995" w14:textId="347D2343" w:rsidR="009F2182" w:rsidRPr="008A62D7" w:rsidRDefault="007C3F7B" w:rsidP="003E6989">
            <w:pPr>
              <w:rPr>
                <w:b/>
                <w:lang w:val="en-GB"/>
              </w:rPr>
            </w:pPr>
            <w:r w:rsidRPr="008A62D7">
              <w:rPr>
                <w:b/>
                <w:lang w:val="en-GB"/>
              </w:rPr>
              <w:t>processed as</w:t>
            </w:r>
          </w:p>
        </w:tc>
      </w:tr>
      <w:tr w:rsidR="009F2182" w:rsidRPr="000E1A5F" w14:paraId="6029F95D" w14:textId="77777777" w:rsidTr="007C3F7B">
        <w:trPr>
          <w:trHeight w:val="309"/>
          <w:jc w:val="center"/>
        </w:trPr>
        <w:tc>
          <w:tcPr>
            <w:tcW w:w="1413" w:type="dxa"/>
            <w:vAlign w:val="center"/>
          </w:tcPr>
          <w:p w14:paraId="2D6236CE" w14:textId="02E30460" w:rsidR="009F2182" w:rsidRPr="008A62D7" w:rsidRDefault="007C3F7B" w:rsidP="004A7FD5">
            <w:pPr>
              <w:jc w:val="center"/>
              <w:rPr>
                <w:b/>
                <w:lang w:val="en-GB"/>
              </w:rPr>
            </w:pPr>
            <w:r w:rsidRPr="008A62D7">
              <w:rPr>
                <w:b/>
                <w:lang w:val="en-GB"/>
              </w:rPr>
              <w:t>0</w:t>
            </w:r>
          </w:p>
        </w:tc>
        <w:tc>
          <w:tcPr>
            <w:tcW w:w="1276" w:type="dxa"/>
            <w:vAlign w:val="center"/>
          </w:tcPr>
          <w:p w14:paraId="2BDD40A6" w14:textId="5961235D" w:rsidR="009F2182" w:rsidRPr="008A62D7" w:rsidRDefault="007C3F7B" w:rsidP="004A7FD5">
            <w:pPr>
              <w:jc w:val="center"/>
              <w:rPr>
                <w:lang w:val="en-GB"/>
              </w:rPr>
            </w:pPr>
            <w:r w:rsidRPr="008A62D7">
              <w:rPr>
                <w:lang w:val="en-GB"/>
              </w:rPr>
              <w:t>0</w:t>
            </w:r>
          </w:p>
        </w:tc>
        <w:tc>
          <w:tcPr>
            <w:tcW w:w="5386" w:type="dxa"/>
            <w:vAlign w:val="center"/>
          </w:tcPr>
          <w:p w14:paraId="6205E28A" w14:textId="0A1ED013" w:rsidR="009F2182" w:rsidRPr="008A62D7" w:rsidRDefault="007C3F7B" w:rsidP="003E6989">
            <w:pPr>
              <w:rPr>
                <w:lang w:val="en-GB"/>
              </w:rPr>
            </w:pPr>
            <w:r w:rsidRPr="008A62D7">
              <w:rPr>
                <w:lang w:val="en-GB"/>
              </w:rPr>
              <w:t>-</w:t>
            </w:r>
          </w:p>
        </w:tc>
      </w:tr>
      <w:tr w:rsidR="009F2182" w:rsidRPr="000E1A5F" w14:paraId="7311A791" w14:textId="77777777" w:rsidTr="007C3F7B">
        <w:trPr>
          <w:trHeight w:val="309"/>
          <w:jc w:val="center"/>
        </w:trPr>
        <w:tc>
          <w:tcPr>
            <w:tcW w:w="1413" w:type="dxa"/>
            <w:vAlign w:val="center"/>
          </w:tcPr>
          <w:p w14:paraId="0F0F7E12" w14:textId="1BA4A8E3" w:rsidR="009F2182" w:rsidRPr="008A62D7" w:rsidRDefault="007C3F7B" w:rsidP="004A7FD5">
            <w:pPr>
              <w:jc w:val="center"/>
              <w:rPr>
                <w:b/>
                <w:lang w:val="en-GB"/>
              </w:rPr>
            </w:pPr>
            <w:r w:rsidRPr="008A62D7">
              <w:rPr>
                <w:b/>
                <w:lang w:val="en-GB"/>
              </w:rPr>
              <w:t>1</w:t>
            </w:r>
          </w:p>
        </w:tc>
        <w:tc>
          <w:tcPr>
            <w:tcW w:w="1276" w:type="dxa"/>
            <w:vAlign w:val="center"/>
          </w:tcPr>
          <w:p w14:paraId="606431DC" w14:textId="691E2F05" w:rsidR="009F2182" w:rsidRPr="008A62D7" w:rsidRDefault="007C3F7B" w:rsidP="004A7FD5">
            <w:pPr>
              <w:jc w:val="center"/>
              <w:rPr>
                <w:lang w:val="en-GB"/>
              </w:rPr>
            </w:pPr>
            <w:r w:rsidRPr="008A62D7">
              <w:rPr>
                <w:lang w:val="en-GB"/>
              </w:rPr>
              <w:t>1</w:t>
            </w:r>
          </w:p>
        </w:tc>
        <w:tc>
          <w:tcPr>
            <w:tcW w:w="5386" w:type="dxa"/>
            <w:vAlign w:val="center"/>
          </w:tcPr>
          <w:p w14:paraId="7ED99D09" w14:textId="46877758" w:rsidR="009F2182" w:rsidRPr="008A62D7" w:rsidRDefault="007C3F7B" w:rsidP="003E6989">
            <w:pPr>
              <w:rPr>
                <w:lang w:val="en-GB"/>
              </w:rPr>
            </w:pPr>
            <w:r w:rsidRPr="008A62D7">
              <w:rPr>
                <w:lang w:val="en-GB"/>
              </w:rPr>
              <w:t>single data set</w:t>
            </w:r>
          </w:p>
        </w:tc>
      </w:tr>
      <w:tr w:rsidR="009F2182" w:rsidRPr="000E1A5F" w14:paraId="1C3ADEBE" w14:textId="77777777" w:rsidTr="007C3F7B">
        <w:trPr>
          <w:trHeight w:val="309"/>
          <w:jc w:val="center"/>
        </w:trPr>
        <w:tc>
          <w:tcPr>
            <w:tcW w:w="1413" w:type="dxa"/>
            <w:vAlign w:val="center"/>
          </w:tcPr>
          <w:p w14:paraId="267DEC84" w14:textId="5A2BA66D" w:rsidR="009F2182" w:rsidRPr="008A62D7" w:rsidRDefault="007C3F7B" w:rsidP="004A7FD5">
            <w:pPr>
              <w:jc w:val="center"/>
              <w:rPr>
                <w:b/>
                <w:lang w:val="en-GB"/>
              </w:rPr>
            </w:pPr>
            <w:r w:rsidRPr="008A62D7">
              <w:rPr>
                <w:b/>
                <w:lang w:val="en-GB"/>
              </w:rPr>
              <w:t>2</w:t>
            </w:r>
          </w:p>
        </w:tc>
        <w:tc>
          <w:tcPr>
            <w:tcW w:w="1276" w:type="dxa"/>
            <w:vAlign w:val="center"/>
          </w:tcPr>
          <w:p w14:paraId="47E73C99" w14:textId="64DBB89A" w:rsidR="009F2182" w:rsidRPr="008A62D7" w:rsidRDefault="007C3F7B" w:rsidP="004A7FD5">
            <w:pPr>
              <w:jc w:val="center"/>
              <w:rPr>
                <w:lang w:val="en-GB"/>
              </w:rPr>
            </w:pPr>
            <w:r w:rsidRPr="008A62D7">
              <w:rPr>
                <w:lang w:val="en-GB"/>
              </w:rPr>
              <w:t>2</w:t>
            </w:r>
          </w:p>
        </w:tc>
        <w:tc>
          <w:tcPr>
            <w:tcW w:w="5386" w:type="dxa"/>
            <w:vAlign w:val="center"/>
          </w:tcPr>
          <w:p w14:paraId="0D0C9FB6" w14:textId="4A45B3E0" w:rsidR="009F2182" w:rsidRPr="008A62D7" w:rsidRDefault="007C3F7B" w:rsidP="003E6989">
            <w:pPr>
              <w:rPr>
                <w:lang w:val="en-GB"/>
              </w:rPr>
            </w:pPr>
            <w:r w:rsidRPr="008A62D7">
              <w:rPr>
                <w:lang w:val="en-GB"/>
              </w:rPr>
              <w:t>well constrained data</w:t>
            </w:r>
          </w:p>
        </w:tc>
      </w:tr>
      <w:tr w:rsidR="009F2182" w:rsidRPr="000E1A5F" w14:paraId="187D682A" w14:textId="77777777" w:rsidTr="007C3F7B">
        <w:trPr>
          <w:trHeight w:val="309"/>
          <w:jc w:val="center"/>
        </w:trPr>
        <w:tc>
          <w:tcPr>
            <w:tcW w:w="1413" w:type="dxa"/>
            <w:vAlign w:val="center"/>
          </w:tcPr>
          <w:p w14:paraId="0410B27C" w14:textId="6D281C18" w:rsidR="009F2182" w:rsidRPr="008A62D7" w:rsidRDefault="007C3F7B" w:rsidP="004A7FD5">
            <w:pPr>
              <w:jc w:val="center"/>
              <w:rPr>
                <w:b/>
                <w:lang w:val="en-GB"/>
              </w:rPr>
            </w:pPr>
            <w:r w:rsidRPr="008A62D7">
              <w:rPr>
                <w:b/>
                <w:lang w:val="en-GB"/>
              </w:rPr>
              <w:t>21</w:t>
            </w:r>
          </w:p>
        </w:tc>
        <w:tc>
          <w:tcPr>
            <w:tcW w:w="1276" w:type="dxa"/>
            <w:vAlign w:val="center"/>
          </w:tcPr>
          <w:p w14:paraId="0F9BE0C5" w14:textId="1E2F6A82" w:rsidR="009F2182" w:rsidRPr="008A62D7" w:rsidRDefault="007C3F7B" w:rsidP="004A7FD5">
            <w:pPr>
              <w:jc w:val="center"/>
              <w:rPr>
                <w:lang w:val="en-GB"/>
              </w:rPr>
            </w:pPr>
            <w:r w:rsidRPr="008A62D7">
              <w:rPr>
                <w:lang w:val="en-GB"/>
              </w:rPr>
              <w:t>2</w:t>
            </w:r>
          </w:p>
        </w:tc>
        <w:tc>
          <w:tcPr>
            <w:tcW w:w="5386" w:type="dxa"/>
            <w:vAlign w:val="center"/>
          </w:tcPr>
          <w:p w14:paraId="6A0A8F00" w14:textId="79F1E212" w:rsidR="009F2182" w:rsidRPr="008A62D7" w:rsidRDefault="007C3F7B" w:rsidP="003E6989">
            <w:pPr>
              <w:rPr>
                <w:lang w:val="en-GB"/>
              </w:rPr>
            </w:pPr>
            <w:r w:rsidRPr="008A62D7">
              <w:rPr>
                <w:lang w:val="en-GB"/>
              </w:rPr>
              <w:t xml:space="preserve">not well constrained data, both data from </w:t>
            </w:r>
            <w:r w:rsidR="00302D3F" w:rsidRPr="008A62D7">
              <w:rPr>
                <w:lang w:val="en-GB"/>
              </w:rPr>
              <w:t xml:space="preserve">horizontally stepping </w:t>
            </w:r>
            <w:r w:rsidRPr="008A62D7">
              <w:rPr>
                <w:lang w:val="en-GB"/>
              </w:rPr>
              <w:t>radar</w:t>
            </w:r>
          </w:p>
        </w:tc>
      </w:tr>
      <w:tr w:rsidR="007C3F7B" w:rsidRPr="000E1A5F" w14:paraId="0CD5D5CA" w14:textId="77777777" w:rsidTr="007C3F7B">
        <w:trPr>
          <w:trHeight w:val="309"/>
          <w:jc w:val="center"/>
        </w:trPr>
        <w:tc>
          <w:tcPr>
            <w:tcW w:w="1413" w:type="dxa"/>
            <w:vAlign w:val="center"/>
          </w:tcPr>
          <w:p w14:paraId="28501AF3" w14:textId="201DCC1F" w:rsidR="007C3F7B" w:rsidRPr="008A62D7" w:rsidRDefault="007C3F7B" w:rsidP="004A7FD5">
            <w:pPr>
              <w:jc w:val="center"/>
              <w:rPr>
                <w:b/>
                <w:lang w:val="en-GB"/>
              </w:rPr>
            </w:pPr>
            <w:r w:rsidRPr="008A62D7">
              <w:rPr>
                <w:b/>
                <w:lang w:val="en-GB"/>
              </w:rPr>
              <w:t>22</w:t>
            </w:r>
          </w:p>
        </w:tc>
        <w:tc>
          <w:tcPr>
            <w:tcW w:w="1276" w:type="dxa"/>
            <w:vAlign w:val="center"/>
          </w:tcPr>
          <w:p w14:paraId="2426918E" w14:textId="116BA051" w:rsidR="007C3F7B" w:rsidRPr="008A62D7" w:rsidRDefault="007C3F7B" w:rsidP="004A7FD5">
            <w:pPr>
              <w:jc w:val="center"/>
              <w:rPr>
                <w:lang w:val="en-GB"/>
              </w:rPr>
            </w:pPr>
            <w:r w:rsidRPr="008A62D7">
              <w:rPr>
                <w:lang w:val="en-GB"/>
              </w:rPr>
              <w:t>2</w:t>
            </w:r>
          </w:p>
        </w:tc>
        <w:tc>
          <w:tcPr>
            <w:tcW w:w="5386" w:type="dxa"/>
            <w:vAlign w:val="center"/>
          </w:tcPr>
          <w:p w14:paraId="76AAADAE" w14:textId="6B3561B2" w:rsidR="007C3F7B" w:rsidRPr="008A62D7" w:rsidRDefault="007C3F7B" w:rsidP="003E6989">
            <w:pPr>
              <w:rPr>
                <w:lang w:val="en-GB"/>
              </w:rPr>
            </w:pPr>
            <w:r w:rsidRPr="008A62D7">
              <w:rPr>
                <w:lang w:val="en-GB"/>
              </w:rPr>
              <w:t xml:space="preserve">not well constrained data, not all from </w:t>
            </w:r>
            <w:r w:rsidR="00302D3F" w:rsidRPr="008A62D7">
              <w:rPr>
                <w:lang w:val="en-GB"/>
              </w:rPr>
              <w:t xml:space="preserve">horizontally stepping </w:t>
            </w:r>
            <w:r w:rsidRPr="008A62D7">
              <w:rPr>
                <w:lang w:val="en-GB"/>
              </w:rPr>
              <w:t>radar</w:t>
            </w:r>
          </w:p>
        </w:tc>
      </w:tr>
      <w:tr w:rsidR="007C3F7B" w:rsidRPr="000E1A5F" w14:paraId="31E74105" w14:textId="77777777" w:rsidTr="007C3F7B">
        <w:trPr>
          <w:trHeight w:val="309"/>
          <w:jc w:val="center"/>
        </w:trPr>
        <w:tc>
          <w:tcPr>
            <w:tcW w:w="1413" w:type="dxa"/>
            <w:vAlign w:val="center"/>
          </w:tcPr>
          <w:p w14:paraId="011391F3" w14:textId="3B7C93F9" w:rsidR="007C3F7B" w:rsidRPr="008A62D7" w:rsidRDefault="007C3F7B" w:rsidP="004A7FD5">
            <w:pPr>
              <w:jc w:val="center"/>
              <w:rPr>
                <w:b/>
                <w:lang w:val="en-GB"/>
              </w:rPr>
            </w:pPr>
            <w:r w:rsidRPr="008A62D7">
              <w:rPr>
                <w:b/>
                <w:lang w:val="en-GB"/>
              </w:rPr>
              <w:t>31</w:t>
            </w:r>
          </w:p>
        </w:tc>
        <w:tc>
          <w:tcPr>
            <w:tcW w:w="1276" w:type="dxa"/>
            <w:vAlign w:val="center"/>
          </w:tcPr>
          <w:p w14:paraId="66D2D59E" w14:textId="5F52F286" w:rsidR="007C3F7B" w:rsidRPr="008A62D7" w:rsidRDefault="007C3F7B" w:rsidP="004A7FD5">
            <w:pPr>
              <w:jc w:val="center"/>
              <w:rPr>
                <w:lang w:val="en-GB"/>
              </w:rPr>
            </w:pPr>
            <w:r w:rsidRPr="008A62D7">
              <w:rPr>
                <w:lang w:val="en-GB"/>
              </w:rPr>
              <w:t>&gt;2</w:t>
            </w:r>
          </w:p>
        </w:tc>
        <w:tc>
          <w:tcPr>
            <w:tcW w:w="5386" w:type="dxa"/>
            <w:vAlign w:val="center"/>
          </w:tcPr>
          <w:p w14:paraId="4159ED09" w14:textId="708A9385" w:rsidR="007C3F7B" w:rsidRPr="008A62D7" w:rsidRDefault="007C3F7B" w:rsidP="003E6989">
            <w:pPr>
              <w:rPr>
                <w:lang w:val="en-GB"/>
              </w:rPr>
            </w:pPr>
            <w:r w:rsidRPr="008A62D7">
              <w:rPr>
                <w:lang w:val="en-GB"/>
              </w:rPr>
              <w:t>well constrained data</w:t>
            </w:r>
          </w:p>
        </w:tc>
      </w:tr>
      <w:tr w:rsidR="007C3F7B" w:rsidRPr="000E1A5F" w14:paraId="685EA654" w14:textId="77777777" w:rsidTr="007C3F7B">
        <w:trPr>
          <w:trHeight w:val="309"/>
          <w:jc w:val="center"/>
        </w:trPr>
        <w:tc>
          <w:tcPr>
            <w:tcW w:w="1413" w:type="dxa"/>
            <w:vAlign w:val="center"/>
          </w:tcPr>
          <w:p w14:paraId="443DD910" w14:textId="646E4815" w:rsidR="007C3F7B" w:rsidRPr="008A62D7" w:rsidRDefault="007C3F7B" w:rsidP="004A7FD5">
            <w:pPr>
              <w:jc w:val="center"/>
              <w:rPr>
                <w:b/>
                <w:lang w:val="en-GB"/>
              </w:rPr>
            </w:pPr>
            <w:r w:rsidRPr="008A62D7">
              <w:rPr>
                <w:b/>
                <w:lang w:val="en-GB"/>
              </w:rPr>
              <w:t>32</w:t>
            </w:r>
          </w:p>
        </w:tc>
        <w:tc>
          <w:tcPr>
            <w:tcW w:w="1276" w:type="dxa"/>
            <w:vAlign w:val="center"/>
          </w:tcPr>
          <w:p w14:paraId="13BD01EC" w14:textId="22F6AF38" w:rsidR="007C3F7B" w:rsidRPr="008A62D7" w:rsidRDefault="007C3F7B" w:rsidP="004A7FD5">
            <w:pPr>
              <w:jc w:val="center"/>
              <w:rPr>
                <w:lang w:val="en-GB"/>
              </w:rPr>
            </w:pPr>
            <w:r w:rsidRPr="008A62D7">
              <w:rPr>
                <w:lang w:val="en-GB"/>
              </w:rPr>
              <w:t>&gt;2</w:t>
            </w:r>
          </w:p>
        </w:tc>
        <w:tc>
          <w:tcPr>
            <w:tcW w:w="5386" w:type="dxa"/>
            <w:vAlign w:val="center"/>
          </w:tcPr>
          <w:p w14:paraId="54FF7CAC" w14:textId="73272C57" w:rsidR="007C3F7B" w:rsidRPr="008A62D7" w:rsidRDefault="007C3F7B" w:rsidP="003E6989">
            <w:pPr>
              <w:rPr>
                <w:lang w:val="en-GB"/>
              </w:rPr>
            </w:pPr>
            <w:r w:rsidRPr="008A62D7">
              <w:rPr>
                <w:lang w:val="en-GB"/>
              </w:rPr>
              <w:t>not well constrained data</w:t>
            </w:r>
          </w:p>
        </w:tc>
      </w:tr>
    </w:tbl>
    <w:p w14:paraId="1979EADA" w14:textId="5E46E078" w:rsidR="009F2182" w:rsidRPr="008A62D7" w:rsidRDefault="009F2182" w:rsidP="00E44307">
      <w:pPr>
        <w:rPr>
          <w:lang w:val="en-GB"/>
        </w:rPr>
      </w:pPr>
    </w:p>
    <w:p w14:paraId="296952F4" w14:textId="77777777" w:rsidR="00F95D9C" w:rsidRPr="008A62D7" w:rsidRDefault="00F95D9C" w:rsidP="00F95D9C">
      <w:pPr>
        <w:rPr>
          <w:lang w:val="en-GB"/>
        </w:rPr>
      </w:pPr>
      <w:r w:rsidRPr="008A62D7">
        <w:rPr>
          <w:lang w:val="en-GB"/>
        </w:rPr>
        <w:t xml:space="preserve">  </w:t>
      </w:r>
    </w:p>
    <w:p w14:paraId="58E0F177" w14:textId="102272B1" w:rsidR="00F95D9C" w:rsidRPr="008A62D7" w:rsidRDefault="00F95D9C" w:rsidP="00F95D9C">
      <w:pPr>
        <w:pStyle w:val="Heading3"/>
        <w:rPr>
          <w:lang w:val="en-GB"/>
        </w:rPr>
      </w:pPr>
      <w:bookmarkStart w:id="1595" w:name="_Ref482540296"/>
      <w:bookmarkStart w:id="1596" w:name="_Toc536110919"/>
      <w:r w:rsidRPr="008A62D7">
        <w:rPr>
          <w:lang w:val="en-GB"/>
        </w:rPr>
        <w:t>The Output File “</w:t>
      </w:r>
      <w:r w:rsidRPr="008A62D7">
        <w:rPr>
          <w:i/>
          <w:lang w:val="en-GB"/>
        </w:rPr>
        <w:t>Foxi_hbe.txt</w:t>
      </w:r>
      <w:r w:rsidRPr="008A62D7">
        <w:rPr>
          <w:lang w:val="en-GB"/>
        </w:rPr>
        <w:t>”</w:t>
      </w:r>
      <w:bookmarkEnd w:id="1595"/>
      <w:bookmarkEnd w:id="1596"/>
    </w:p>
    <w:p w14:paraId="5BBFFC35" w14:textId="77777777" w:rsidR="00722917" w:rsidRPr="008A62D7" w:rsidRDefault="00722917" w:rsidP="00722917">
      <w:pPr>
        <w:rPr>
          <w:lang w:val="en-GB"/>
        </w:rPr>
      </w:pPr>
    </w:p>
    <w:p w14:paraId="3117DA79" w14:textId="7B251FDB" w:rsidR="00487DA2" w:rsidRPr="008A62D7" w:rsidRDefault="00F95D9C" w:rsidP="00F95D9C">
      <w:pPr>
        <w:rPr>
          <w:lang w:val="en-GB"/>
        </w:rPr>
      </w:pPr>
      <w:r w:rsidRPr="008A62D7">
        <w:rPr>
          <w:lang w:val="en-GB"/>
        </w:rPr>
        <w:lastRenderedPageBreak/>
        <w:t>An additional file, denoted “</w:t>
      </w:r>
      <w:r w:rsidRPr="008A62D7">
        <w:rPr>
          <w:i/>
          <w:lang w:val="en-GB"/>
        </w:rPr>
        <w:t>Foxi_hbe.txt</w:t>
      </w:r>
      <w:r w:rsidRPr="008A62D7">
        <w:rPr>
          <w:lang w:val="en-GB"/>
        </w:rPr>
        <w:t>”, is generated and exported to an online accessible server. It contains the following data:</w:t>
      </w:r>
    </w:p>
    <w:p w14:paraId="73DBB077" w14:textId="46CECB01" w:rsidR="00F95D9C" w:rsidRPr="008A62D7" w:rsidRDefault="00051106" w:rsidP="001507E8">
      <w:pPr>
        <w:pStyle w:val="ListParagraph"/>
        <w:numPr>
          <w:ilvl w:val="0"/>
          <w:numId w:val="11"/>
        </w:numPr>
        <w:rPr>
          <w:lang w:val="en-GB"/>
        </w:rPr>
      </w:pPr>
      <w:r w:rsidRPr="008A62D7">
        <w:rPr>
          <w:lang w:val="en-GB"/>
        </w:rPr>
        <w:t>Column 1:</w:t>
      </w:r>
      <w:r w:rsidR="00487DA2" w:rsidRPr="008A62D7">
        <w:rPr>
          <w:lang w:val="en-GB"/>
        </w:rPr>
        <w:t xml:space="preserve"> time stamp;</w:t>
      </w:r>
    </w:p>
    <w:p w14:paraId="0862B14C" w14:textId="164EFC76" w:rsidR="00F95D9C" w:rsidRPr="008A62D7" w:rsidRDefault="00051106" w:rsidP="001507E8">
      <w:pPr>
        <w:pStyle w:val="ListParagraph"/>
        <w:numPr>
          <w:ilvl w:val="0"/>
          <w:numId w:val="11"/>
        </w:numPr>
        <w:rPr>
          <w:lang w:val="en-GB"/>
        </w:rPr>
      </w:pPr>
      <w:r w:rsidRPr="008A62D7">
        <w:rPr>
          <w:lang w:val="en-GB"/>
        </w:rPr>
        <w:t>Column 2:</w:t>
      </w:r>
      <w:r w:rsidR="00487DA2" w:rsidRPr="008A62D7">
        <w:rPr>
          <w:lang w:val="en-GB"/>
        </w:rPr>
        <w:t xml:space="preserve"> time since eruption (in minutes);</w:t>
      </w:r>
    </w:p>
    <w:p w14:paraId="372236D0" w14:textId="63AF103D" w:rsidR="00051106" w:rsidRPr="008A62D7" w:rsidRDefault="00051106" w:rsidP="001507E8">
      <w:pPr>
        <w:pStyle w:val="ListParagraph"/>
        <w:numPr>
          <w:ilvl w:val="0"/>
          <w:numId w:val="11"/>
        </w:numPr>
        <w:rPr>
          <w:lang w:val="en-GB"/>
        </w:rPr>
      </w:pPr>
      <w:r w:rsidRPr="008A62D7">
        <w:rPr>
          <w:lang w:val="en-GB"/>
        </w:rPr>
        <w:t>Column 3:</w:t>
      </w:r>
      <w:r w:rsidR="00487DA2" w:rsidRPr="008A62D7">
        <w:rPr>
          <w:lang w:val="en-GB"/>
        </w:rPr>
        <w:t xml:space="preserve"> volcano identification number (see Table 4);</w:t>
      </w:r>
    </w:p>
    <w:p w14:paraId="1F35DA8C" w14:textId="213DCD4A" w:rsidR="00F95D9C" w:rsidRPr="008A62D7" w:rsidRDefault="00051106" w:rsidP="001507E8">
      <w:pPr>
        <w:pStyle w:val="ListParagraph"/>
        <w:numPr>
          <w:ilvl w:val="0"/>
          <w:numId w:val="11"/>
        </w:numPr>
        <w:rPr>
          <w:lang w:val="en-GB"/>
        </w:rPr>
      </w:pPr>
      <w:r w:rsidRPr="008A62D7">
        <w:rPr>
          <w:lang w:val="en-GB"/>
        </w:rPr>
        <w:t>Column 4:</w:t>
      </w:r>
      <w:r w:rsidR="00487DA2" w:rsidRPr="008A62D7">
        <w:rPr>
          <w:lang w:val="en-GB"/>
        </w:rPr>
        <w:t xml:space="preserve"> vent height (in m);</w:t>
      </w:r>
    </w:p>
    <w:p w14:paraId="25DCB9D8" w14:textId="2C43F4F2" w:rsidR="00F95D9C" w:rsidRPr="008A62D7" w:rsidRDefault="00051106" w:rsidP="001507E8">
      <w:pPr>
        <w:pStyle w:val="ListParagraph"/>
        <w:numPr>
          <w:ilvl w:val="0"/>
          <w:numId w:val="11"/>
        </w:numPr>
        <w:rPr>
          <w:lang w:val="en-GB"/>
        </w:rPr>
      </w:pPr>
      <w:r w:rsidRPr="008A62D7">
        <w:rPr>
          <w:lang w:val="en-GB"/>
        </w:rPr>
        <w:t>Column 5:</w:t>
      </w:r>
      <w:r w:rsidR="00487DA2" w:rsidRPr="008A62D7">
        <w:rPr>
          <w:lang w:val="en-GB"/>
        </w:rPr>
        <w:t xml:space="preserve"> lower boundary of best plume height estimate;</w:t>
      </w:r>
    </w:p>
    <w:p w14:paraId="43CB16E0" w14:textId="42ADC321" w:rsidR="00F95D9C" w:rsidRPr="008A62D7" w:rsidRDefault="00051106" w:rsidP="001507E8">
      <w:pPr>
        <w:pStyle w:val="ListParagraph"/>
        <w:numPr>
          <w:ilvl w:val="0"/>
          <w:numId w:val="11"/>
        </w:numPr>
        <w:rPr>
          <w:lang w:val="en-GB"/>
        </w:rPr>
      </w:pPr>
      <w:r w:rsidRPr="008A62D7">
        <w:rPr>
          <w:lang w:val="en-GB"/>
        </w:rPr>
        <w:t xml:space="preserve">Column 6: </w:t>
      </w:r>
      <w:r w:rsidR="00487DA2" w:rsidRPr="008A62D7">
        <w:rPr>
          <w:lang w:val="en-GB"/>
        </w:rPr>
        <w:t>average best plume height estimate;</w:t>
      </w:r>
    </w:p>
    <w:p w14:paraId="0DBF4B9E" w14:textId="463ED281" w:rsidR="00487DA2" w:rsidRPr="008A62D7" w:rsidRDefault="00487DA2" w:rsidP="001507E8">
      <w:pPr>
        <w:pStyle w:val="ListParagraph"/>
        <w:numPr>
          <w:ilvl w:val="0"/>
          <w:numId w:val="11"/>
        </w:numPr>
        <w:rPr>
          <w:lang w:val="en-GB"/>
        </w:rPr>
      </w:pPr>
      <w:r w:rsidRPr="008A62D7">
        <w:rPr>
          <w:lang w:val="en-GB"/>
        </w:rPr>
        <w:t>Column 7: upper boundary of best plume height estimate;</w:t>
      </w:r>
    </w:p>
    <w:p w14:paraId="48A023FF" w14:textId="4B564D39" w:rsidR="00F95D9C" w:rsidRPr="008A62D7" w:rsidRDefault="00051106" w:rsidP="00F95D9C">
      <w:pPr>
        <w:rPr>
          <w:lang w:val="en-GB"/>
        </w:rPr>
      </w:pPr>
      <w:r w:rsidRPr="008A62D7">
        <w:rPr>
          <w:lang w:val="en-GB"/>
        </w:rPr>
        <w:t xml:space="preserve">This </w:t>
      </w:r>
      <w:r w:rsidR="00F95D9C" w:rsidRPr="008A62D7">
        <w:rPr>
          <w:lang w:val="en-GB"/>
        </w:rPr>
        <w:t xml:space="preserve">data is intended to be </w:t>
      </w:r>
      <w:r w:rsidRPr="008A62D7">
        <w:rPr>
          <w:lang w:val="en-GB"/>
        </w:rPr>
        <w:t xml:space="preserve">imported by a PlumeRise/Foxi interface </w:t>
      </w:r>
      <w:r w:rsidR="00F95D9C" w:rsidRPr="008A62D7">
        <w:rPr>
          <w:lang w:val="en-GB"/>
        </w:rPr>
        <w:t>located and operated by University of Bristol</w:t>
      </w:r>
      <w:r w:rsidRPr="008A62D7">
        <w:rPr>
          <w:lang w:val="en-GB"/>
        </w:rPr>
        <w:t xml:space="preserve">. This system uses the plume height data to determine a best </w:t>
      </w:r>
      <w:r w:rsidR="00B53C6D" w:rsidRPr="008A62D7">
        <w:rPr>
          <w:lang w:val="en-GB"/>
        </w:rPr>
        <w:t xml:space="preserve">MER </w:t>
      </w:r>
      <w:r w:rsidRPr="008A62D7">
        <w:rPr>
          <w:lang w:val="en-GB"/>
        </w:rPr>
        <w:t xml:space="preserve">estimate on the base of curves </w:t>
      </w:r>
      <w:r w:rsidR="00B53C6D" w:rsidRPr="008A62D7">
        <w:rPr>
          <w:lang w:val="en-GB"/>
        </w:rPr>
        <w:t>which are computed by the numerical model PlumeRise (</w:t>
      </w:r>
      <w:r w:rsidR="00B53C6D" w:rsidRPr="008A62D7">
        <w:rPr>
          <w:i/>
          <w:lang w:val="en-GB"/>
        </w:rPr>
        <w:t>Woodhouse et al.</w:t>
      </w:r>
      <w:r w:rsidR="00B53C6D" w:rsidRPr="008A62D7">
        <w:rPr>
          <w:lang w:val="en-GB"/>
        </w:rPr>
        <w:t>, 2013)</w:t>
      </w:r>
      <w:r w:rsidR="00F95D9C" w:rsidRPr="008A62D7">
        <w:rPr>
          <w:lang w:val="en-GB"/>
        </w:rPr>
        <w:t>.</w:t>
      </w:r>
      <w:r w:rsidR="00B53C6D" w:rsidRPr="008A62D7">
        <w:rPr>
          <w:lang w:val="en-GB"/>
        </w:rPr>
        <w:t xml:space="preserve"> The resulting MER values are then exported via a text file named “</w:t>
      </w:r>
      <w:r w:rsidR="00B53C6D" w:rsidRPr="008A62D7">
        <w:rPr>
          <w:i/>
          <w:lang w:val="en-GB"/>
        </w:rPr>
        <w:t>PlumeRise_out.txt</w:t>
      </w:r>
      <w:r w:rsidR="00B53C6D" w:rsidRPr="008A62D7">
        <w:rPr>
          <w:lang w:val="en-GB"/>
        </w:rPr>
        <w:t>” (see section 5.7).</w:t>
      </w:r>
    </w:p>
    <w:p w14:paraId="6D2BF145" w14:textId="3651574B" w:rsidR="00B53C6D" w:rsidRPr="008A62D7" w:rsidRDefault="00B53C6D" w:rsidP="00F95D9C">
      <w:pPr>
        <w:rPr>
          <w:lang w:val="en-GB"/>
        </w:rPr>
      </w:pPr>
      <w:r w:rsidRPr="008A62D7">
        <w:rPr>
          <w:lang w:val="en-GB"/>
        </w:rPr>
        <w:t xml:space="preserve">Table </w:t>
      </w:r>
      <w:r w:rsidR="008B309E" w:rsidRPr="008A62D7">
        <w:rPr>
          <w:lang w:val="en-GB"/>
        </w:rPr>
        <w:t>4</w:t>
      </w:r>
      <w:r w:rsidRPr="008A62D7">
        <w:rPr>
          <w:lang w:val="en-GB"/>
        </w:rPr>
        <w:t xml:space="preserve"> </w:t>
      </w:r>
      <w:r w:rsidR="003A2BE9" w:rsidRPr="008A62D7">
        <w:rPr>
          <w:lang w:val="en-GB"/>
        </w:rPr>
        <w:t xml:space="preserve">in section 4.4 </w:t>
      </w:r>
      <w:r w:rsidRPr="008A62D7">
        <w:rPr>
          <w:lang w:val="en-GB"/>
        </w:rPr>
        <w:t xml:space="preserve">lists the </w:t>
      </w:r>
      <w:r w:rsidR="00747C57" w:rsidRPr="008A62D7">
        <w:rPr>
          <w:lang w:val="en-GB"/>
        </w:rPr>
        <w:t>ID numbers</w:t>
      </w:r>
      <w:r w:rsidRPr="008A62D7">
        <w:rPr>
          <w:lang w:val="en-GB"/>
        </w:rPr>
        <w:t xml:space="preserve"> for volcanos </w:t>
      </w:r>
      <w:r w:rsidR="00747C57" w:rsidRPr="008A62D7">
        <w:rPr>
          <w:lang w:val="en-GB"/>
        </w:rPr>
        <w:t xml:space="preserve">as </w:t>
      </w:r>
      <w:r w:rsidRPr="008A62D7">
        <w:rPr>
          <w:lang w:val="en-GB"/>
        </w:rPr>
        <w:t xml:space="preserve">communicated via </w:t>
      </w:r>
      <w:r w:rsidRPr="008A62D7">
        <w:rPr>
          <w:i/>
          <w:lang w:val="en-GB"/>
        </w:rPr>
        <w:t>Foxi_hbe.txt</w:t>
      </w:r>
      <w:r w:rsidRPr="008A62D7">
        <w:rPr>
          <w:lang w:val="en-GB"/>
        </w:rPr>
        <w:t>.</w:t>
      </w:r>
    </w:p>
    <w:p w14:paraId="528ABA06" w14:textId="77777777" w:rsidR="00815645" w:rsidRPr="008A62D7" w:rsidRDefault="00815645" w:rsidP="00F95D9C">
      <w:pPr>
        <w:rPr>
          <w:lang w:val="en-GB"/>
        </w:rPr>
      </w:pPr>
    </w:p>
    <w:p w14:paraId="7CE3B7CA" w14:textId="149698B1" w:rsidR="00815645" w:rsidRPr="008A62D7" w:rsidRDefault="00815645" w:rsidP="00815645">
      <w:pPr>
        <w:pStyle w:val="Heading3"/>
        <w:rPr>
          <w:lang w:val="en-GB"/>
        </w:rPr>
      </w:pPr>
      <w:bookmarkStart w:id="1597" w:name="_Ref482277176"/>
      <w:bookmarkStart w:id="1598" w:name="_Toc536110920"/>
      <w:r w:rsidRPr="008A62D7">
        <w:rPr>
          <w:lang w:val="en-GB"/>
        </w:rPr>
        <w:t>The “Auto30” Setting</w:t>
      </w:r>
      <w:bookmarkEnd w:id="1597"/>
      <w:bookmarkEnd w:id="1598"/>
    </w:p>
    <w:p w14:paraId="470ECD9F" w14:textId="77777777" w:rsidR="00815645" w:rsidRPr="008A62D7" w:rsidRDefault="00815645" w:rsidP="00815645">
      <w:pPr>
        <w:rPr>
          <w:lang w:val="en-GB"/>
        </w:rPr>
      </w:pPr>
    </w:p>
    <w:p w14:paraId="43916369" w14:textId="2897DE96" w:rsidR="00AA1790" w:rsidRPr="008A62D7" w:rsidRDefault="001E35F6" w:rsidP="00815645">
      <w:pPr>
        <w:rPr>
          <w:lang w:val="en-GB"/>
        </w:rPr>
      </w:pPr>
      <w:r w:rsidRPr="008A62D7">
        <w:rPr>
          <w:lang w:val="en-GB"/>
        </w:rPr>
        <w:t>If</w:t>
      </w:r>
      <w:r w:rsidR="000B4C42" w:rsidRPr="008A62D7">
        <w:rPr>
          <w:lang w:val="en-GB"/>
        </w:rPr>
        <w:t xml:space="preserve"> the “Auto30”</w:t>
      </w:r>
      <w:r w:rsidR="00AA1790" w:rsidRPr="008A62D7">
        <w:rPr>
          <w:lang w:val="en-GB"/>
        </w:rPr>
        <w:t xml:space="preserve"> setting</w:t>
      </w:r>
      <w:r w:rsidR="000B4C42" w:rsidRPr="008A62D7">
        <w:rPr>
          <w:lang w:val="en-GB"/>
        </w:rPr>
        <w:t xml:space="preserve"> has been selected</w:t>
      </w:r>
      <w:r w:rsidR="00126574" w:rsidRPr="008A62D7">
        <w:rPr>
          <w:lang w:val="en-GB"/>
        </w:rPr>
        <w:t xml:space="preserve"> as time base</w:t>
      </w:r>
      <w:r w:rsidR="000B4C42" w:rsidRPr="008A62D7">
        <w:rPr>
          <w:lang w:val="en-GB"/>
        </w:rPr>
        <w:t xml:space="preserve">, FOXI compares the </w:t>
      </w:r>
      <w:r w:rsidR="00AA1790" w:rsidRPr="008A62D7">
        <w:rPr>
          <w:lang w:val="en-GB"/>
        </w:rPr>
        <w:t>average value of</w:t>
      </w:r>
      <w:r w:rsidRPr="008A62D7">
        <w:rPr>
          <w:lang w:val="en-GB"/>
        </w:rPr>
        <w:t xml:space="preserve"> the</w:t>
      </w:r>
      <w:r w:rsidR="00AA1790" w:rsidRPr="008A62D7">
        <w:rPr>
          <w:lang w:val="en-GB"/>
        </w:rPr>
        <w:t xml:space="preserve"> best </w:t>
      </w:r>
      <w:r w:rsidR="00126574" w:rsidRPr="008A62D7">
        <w:rPr>
          <w:lang w:val="en-GB"/>
        </w:rPr>
        <w:t>plume height</w:t>
      </w:r>
      <w:r w:rsidR="000B4C42" w:rsidRPr="008A62D7">
        <w:rPr>
          <w:lang w:val="en-GB"/>
        </w:rPr>
        <w:t xml:space="preserve"> estimate</w:t>
      </w:r>
      <w:r w:rsidR="00126574" w:rsidRPr="008A62D7">
        <w:rPr>
          <w:lang w:val="en-GB"/>
        </w:rPr>
        <w:t>s</w:t>
      </w:r>
      <w:r w:rsidR="000B4C42" w:rsidRPr="008A62D7">
        <w:rPr>
          <w:lang w:val="en-GB"/>
        </w:rPr>
        <w:t xml:space="preserve"> </w:t>
      </w:r>
      <w:r w:rsidR="00126574" w:rsidRPr="008A62D7">
        <w:rPr>
          <w:i/>
          <w:lang w:val="en-GB"/>
        </w:rPr>
        <w:t>h</w:t>
      </w:r>
      <w:r w:rsidR="00126574" w:rsidRPr="008A62D7">
        <w:rPr>
          <w:i/>
          <w:vertAlign w:val="subscript"/>
          <w:lang w:val="en-GB"/>
        </w:rPr>
        <w:t>avg</w:t>
      </w:r>
      <w:r w:rsidR="00126574" w:rsidRPr="008A62D7">
        <w:rPr>
          <w:lang w:val="en-GB"/>
        </w:rPr>
        <w:t xml:space="preserve"> </w:t>
      </w:r>
      <w:r w:rsidR="00AA1790" w:rsidRPr="008A62D7">
        <w:rPr>
          <w:lang w:val="en-GB"/>
        </w:rPr>
        <w:t>calculated on a 30 minutes time base with that based on 15 minutes. If no significant change in plume height has occur</w:t>
      </w:r>
      <w:r w:rsidRPr="008A62D7">
        <w:rPr>
          <w:lang w:val="en-GB"/>
        </w:rPr>
        <w:t>r</w:t>
      </w:r>
      <w:r w:rsidR="00AA1790" w:rsidRPr="008A62D7">
        <w:rPr>
          <w:lang w:val="en-GB"/>
        </w:rPr>
        <w:t>ed, FOXI uses the larger time base.</w:t>
      </w:r>
    </w:p>
    <w:p w14:paraId="1661597F" w14:textId="14B485C9" w:rsidR="00815645" w:rsidRPr="008A62D7" w:rsidRDefault="00AA1790" w:rsidP="00815645">
      <w:pPr>
        <w:rPr>
          <w:lang w:val="en-GB"/>
        </w:rPr>
      </w:pPr>
      <w:r w:rsidRPr="008A62D7">
        <w:rPr>
          <w:lang w:val="en-GB"/>
        </w:rPr>
        <w:t>If however, the difference between both average values exceeds a certain threshold</w:t>
      </w:r>
      <w:r w:rsidR="0023243E" w:rsidRPr="008A62D7">
        <w:rPr>
          <w:lang w:val="en-GB"/>
        </w:rPr>
        <w:t xml:space="preserve"> (currently a threshold value of 1 km is used)</w:t>
      </w:r>
      <w:r w:rsidRPr="008A62D7">
        <w:rPr>
          <w:lang w:val="en-GB"/>
        </w:rPr>
        <w:t xml:space="preserve">, FOXI automatically selects a time base of 15 minutes in order to monitor the mass flux changes with high temporal resolution. In that case </w:t>
      </w:r>
      <w:r w:rsidR="00965853" w:rsidRPr="008A62D7">
        <w:rPr>
          <w:lang w:val="en-GB"/>
        </w:rPr>
        <w:t xml:space="preserve">the operator is informed </w:t>
      </w:r>
      <w:r w:rsidRPr="008A62D7">
        <w:rPr>
          <w:lang w:val="en-GB"/>
        </w:rPr>
        <w:t>by</w:t>
      </w:r>
      <w:r w:rsidR="00965853" w:rsidRPr="008A62D7">
        <w:rPr>
          <w:lang w:val="en-GB"/>
        </w:rPr>
        <w:t xml:space="preserve"> </w:t>
      </w:r>
      <w:r w:rsidR="001E35F6" w:rsidRPr="008A62D7">
        <w:rPr>
          <w:lang w:val="en-GB"/>
        </w:rPr>
        <w:t>a message such as</w:t>
      </w:r>
    </w:p>
    <w:p w14:paraId="2E8C0382" w14:textId="77777777" w:rsidR="00965853" w:rsidRPr="008A62D7" w:rsidRDefault="00965853" w:rsidP="00965853">
      <w:pPr>
        <w:ind w:firstLine="720"/>
        <w:rPr>
          <w:rFonts w:ascii="Courier New" w:hAnsi="Courier New" w:cs="Courier New"/>
          <w:color w:val="006600"/>
          <w:lang w:val="en-GB"/>
        </w:rPr>
      </w:pPr>
      <w:r w:rsidRPr="008A62D7">
        <w:rPr>
          <w:rFonts w:ascii="Courier New" w:hAnsi="Courier New" w:cs="Courier New"/>
          <w:color w:val="006600"/>
          <w:lang w:val="en-GB"/>
        </w:rPr>
        <w:t>change in plume height is: 1.1km</w:t>
      </w:r>
    </w:p>
    <w:p w14:paraId="153B6E36" w14:textId="66447FDE" w:rsidR="00AA1790" w:rsidRPr="008A62D7" w:rsidRDefault="00965853" w:rsidP="00965853">
      <w:pPr>
        <w:ind w:firstLine="720"/>
        <w:rPr>
          <w:lang w:val="en-GB"/>
        </w:rPr>
      </w:pPr>
      <w:r w:rsidRPr="008A62D7">
        <w:rPr>
          <w:rFonts w:ascii="Courier New" w:hAnsi="Courier New" w:cs="Courier New"/>
          <w:color w:val="006600"/>
          <w:lang w:val="en-GB"/>
        </w:rPr>
        <w:t>NOTE: automatically switched to time base mode 15MIN!</w:t>
      </w:r>
    </w:p>
    <w:p w14:paraId="2F0F66B3" w14:textId="77777777" w:rsidR="00815645" w:rsidRPr="008A62D7" w:rsidRDefault="00815645" w:rsidP="00F95D9C">
      <w:pPr>
        <w:rPr>
          <w:lang w:val="en-GB"/>
        </w:rPr>
      </w:pPr>
    </w:p>
    <w:p w14:paraId="77934693" w14:textId="4892E38A" w:rsidR="00B53C6D" w:rsidRPr="00A03D7E" w:rsidDel="00CC6A70" w:rsidRDefault="00B53C6D">
      <w:pPr>
        <w:rPr>
          <w:del w:id="1599" w:author="Dioguardi, Fabio" w:date="2019-01-24T11:34:00Z"/>
          <w:lang w:val="en-GB"/>
        </w:rPr>
        <w:pPrChange w:id="1600" w:author="Dioguardi, Fabio" w:date="2019-01-24T11:34:00Z">
          <w:pPr>
            <w:numPr>
              <w:numId w:val="11"/>
            </w:numPr>
            <w:ind w:left="720" w:hanging="360"/>
          </w:pPr>
        </w:pPrChange>
      </w:pPr>
      <w:del w:id="1601" w:author="Dioguardi, Fabio" w:date="2019-01-24T11:21:00Z">
        <w:r w:rsidRPr="00966101" w:rsidDel="00966101">
          <w:rPr>
            <w:lang w:val="en-GB"/>
          </w:rPr>
          <w:br w:type="page"/>
        </w:r>
      </w:del>
    </w:p>
    <w:p w14:paraId="4291C0CF" w14:textId="6D11251A" w:rsidR="00F95D9C" w:rsidRPr="00CC6A70" w:rsidRDefault="00F95D9C" w:rsidP="00CC6A70">
      <w:pPr>
        <w:rPr>
          <w:ins w:id="1602" w:author="Dioguardi, Fabio" w:date="2019-01-24T11:22:00Z"/>
          <w:lang w:val="en-GB"/>
        </w:rPr>
      </w:pPr>
    </w:p>
    <w:p w14:paraId="45C950E1" w14:textId="77777777" w:rsidR="00A03D7E" w:rsidRPr="008A62D7" w:rsidRDefault="00A03D7E" w:rsidP="00F95D9C">
      <w:pPr>
        <w:rPr>
          <w:lang w:val="en-GB"/>
        </w:rPr>
      </w:pPr>
    </w:p>
    <w:p w14:paraId="1E9F26A0" w14:textId="706C6E1A" w:rsidR="004A7FD5" w:rsidRPr="008A62D7" w:rsidRDefault="004A7FD5" w:rsidP="0010418F">
      <w:pPr>
        <w:pStyle w:val="Heading2"/>
        <w:rPr>
          <w:rFonts w:ascii="Scala" w:hAnsi="Scala"/>
          <w:lang w:val="en-GB"/>
        </w:rPr>
      </w:pPr>
      <w:bookmarkStart w:id="1603" w:name="_Toc536110921"/>
      <w:r w:rsidRPr="008A62D7">
        <w:rPr>
          <w:lang w:val="en-GB"/>
        </w:rPr>
        <w:t>Step 6: Computing Interim Mass Flux (RMER)</w:t>
      </w:r>
      <w:bookmarkEnd w:id="1603"/>
    </w:p>
    <w:p w14:paraId="601E5593" w14:textId="77777777" w:rsidR="004A7FD5" w:rsidRPr="008A62D7" w:rsidRDefault="004A7FD5" w:rsidP="00E44307">
      <w:pPr>
        <w:rPr>
          <w:lang w:val="en-GB"/>
        </w:rPr>
      </w:pPr>
    </w:p>
    <w:p w14:paraId="53B2A14C" w14:textId="0AC8D74E" w:rsidR="004A7FD5" w:rsidRPr="008A62D7" w:rsidRDefault="00466C6A" w:rsidP="004A7FD5">
      <w:pPr>
        <w:pStyle w:val="Heading3"/>
        <w:rPr>
          <w:i/>
          <w:lang w:val="en-GB"/>
        </w:rPr>
      </w:pPr>
      <w:bookmarkStart w:id="1604" w:name="_Ref482272266"/>
      <w:bookmarkStart w:id="1605" w:name="_Toc536110922"/>
      <w:r w:rsidRPr="008A62D7">
        <w:rPr>
          <w:lang w:val="en-GB"/>
        </w:rPr>
        <w:t>FOXI-</w:t>
      </w:r>
      <w:r w:rsidR="004A7FD5" w:rsidRPr="008A62D7">
        <w:rPr>
          <w:lang w:val="en-GB"/>
        </w:rPr>
        <w:t>Internal Plume Models</w:t>
      </w:r>
      <w:bookmarkEnd w:id="1604"/>
      <w:bookmarkEnd w:id="1605"/>
    </w:p>
    <w:p w14:paraId="06E2C6D1" w14:textId="77777777" w:rsidR="004A7FD5" w:rsidRPr="008A62D7" w:rsidRDefault="004A7FD5" w:rsidP="004A7FD5">
      <w:pPr>
        <w:rPr>
          <w:lang w:val="en-GB"/>
        </w:rPr>
      </w:pPr>
    </w:p>
    <w:p w14:paraId="62A98962" w14:textId="665E4B23" w:rsidR="004A7FD5" w:rsidRPr="008A62D7" w:rsidRDefault="004A7FD5" w:rsidP="001A7588">
      <w:pPr>
        <w:rPr>
          <w:szCs w:val="22"/>
          <w:lang w:val="en-GB"/>
        </w:rPr>
      </w:pPr>
      <w:r w:rsidRPr="008A62D7">
        <w:rPr>
          <w:lang w:val="en-GB"/>
        </w:rPr>
        <w:t xml:space="preserve">Within FOXI, </w:t>
      </w:r>
      <w:ins w:id="1606" w:author="Dioguardi, Fabio" w:date="2019-01-24T14:34:00Z">
        <w:r w:rsidR="00AC534D">
          <w:rPr>
            <w:lang w:val="en-GB"/>
          </w:rPr>
          <w:t>six</w:t>
        </w:r>
      </w:ins>
      <w:del w:id="1607" w:author="Dioguardi, Fabio" w:date="2019-01-24T14:34:00Z">
        <w:r w:rsidRPr="008A62D7" w:rsidDel="00AC534D">
          <w:rPr>
            <w:lang w:val="en-GB"/>
          </w:rPr>
          <w:delText>five</w:delText>
        </w:r>
      </w:del>
      <w:r w:rsidRPr="008A62D7">
        <w:rPr>
          <w:lang w:val="en-GB"/>
        </w:rPr>
        <w:t xml:space="preserve"> </w:t>
      </w:r>
      <w:r w:rsidR="0023243E" w:rsidRPr="008A62D7">
        <w:rPr>
          <w:lang w:val="en-GB"/>
        </w:rPr>
        <w:t>0D single equation</w:t>
      </w:r>
      <w:del w:id="1608" w:author="Dioguardi, Fabio" w:date="2019-01-24T14:34:00Z">
        <w:r w:rsidR="0023243E" w:rsidRPr="008A62D7" w:rsidDel="00AC534D">
          <w:rPr>
            <w:lang w:val="en-GB"/>
          </w:rPr>
          <w:delText xml:space="preserve"> </w:delText>
        </w:r>
      </w:del>
      <w:r w:rsidRPr="008A62D7">
        <w:rPr>
          <w:lang w:val="en-GB"/>
        </w:rPr>
        <w:t xml:space="preserve"> plume models are implemented, which are either based on</w:t>
      </w:r>
      <w:r w:rsidR="0023243E" w:rsidRPr="008A62D7">
        <w:rPr>
          <w:lang w:val="en-GB"/>
        </w:rPr>
        <w:t xml:space="preserve"> the Morton</w:t>
      </w:r>
      <w:r w:rsidRPr="008A62D7">
        <w:rPr>
          <w:lang w:val="en-GB"/>
        </w:rPr>
        <w:t xml:space="preserve"> buoya</w:t>
      </w:r>
      <w:r w:rsidR="0023243E" w:rsidRPr="008A62D7">
        <w:rPr>
          <w:lang w:val="en-GB"/>
        </w:rPr>
        <w:t>nt plume</w:t>
      </w:r>
      <w:r w:rsidRPr="008A62D7">
        <w:rPr>
          <w:lang w:val="en-GB"/>
        </w:rPr>
        <w:t xml:space="preserve"> theory (</w:t>
      </w:r>
      <w:r w:rsidRPr="008A62D7">
        <w:rPr>
          <w:i/>
          <w:lang w:val="en-GB"/>
        </w:rPr>
        <w:t>Morton et al</w:t>
      </w:r>
      <w:r w:rsidRPr="008A62D7">
        <w:rPr>
          <w:lang w:val="en-GB"/>
        </w:rPr>
        <w:t>., 1956) or empirical correlations between</w:t>
      </w:r>
      <w:r w:rsidR="0023243E" w:rsidRPr="008A62D7">
        <w:rPr>
          <w:lang w:val="en-GB"/>
        </w:rPr>
        <w:t xml:space="preserve"> observed</w:t>
      </w:r>
      <w:r w:rsidRPr="008A62D7">
        <w:rPr>
          <w:lang w:val="en-GB"/>
        </w:rPr>
        <w:t xml:space="preserve"> plume height</w:t>
      </w:r>
      <w:r w:rsidR="0023243E" w:rsidRPr="008A62D7">
        <w:rPr>
          <w:lang w:val="en-GB"/>
        </w:rPr>
        <w:t>s</w:t>
      </w:r>
      <w:r w:rsidRPr="008A62D7">
        <w:rPr>
          <w:lang w:val="en-GB"/>
        </w:rPr>
        <w:t xml:space="preserve"> and </w:t>
      </w:r>
      <w:r w:rsidR="0023243E" w:rsidRPr="008A62D7">
        <w:rPr>
          <w:lang w:val="en-GB"/>
        </w:rPr>
        <w:t>measured volumes</w:t>
      </w:r>
      <w:r w:rsidRPr="008A62D7">
        <w:rPr>
          <w:lang w:val="en-GB"/>
        </w:rPr>
        <w:t xml:space="preserve"> tephra deposits formed</w:t>
      </w:r>
      <w:r w:rsidR="0023243E" w:rsidRPr="008A62D7">
        <w:rPr>
          <w:lang w:val="en-GB"/>
        </w:rPr>
        <w:t xml:space="preserve"> of past </w:t>
      </w:r>
      <w:r w:rsidR="00841092" w:rsidRPr="008A62D7">
        <w:rPr>
          <w:lang w:val="en-GB"/>
        </w:rPr>
        <w:t>eruptions</w:t>
      </w:r>
      <w:r w:rsidRPr="008A62D7">
        <w:rPr>
          <w:lang w:val="en-GB"/>
        </w:rPr>
        <w:t xml:space="preserve"> (</w:t>
      </w:r>
      <w:r w:rsidRPr="008A62D7">
        <w:rPr>
          <w:i/>
          <w:lang w:val="en-GB"/>
        </w:rPr>
        <w:t>Sparks et al</w:t>
      </w:r>
      <w:r w:rsidRPr="008A62D7">
        <w:rPr>
          <w:lang w:val="en-GB"/>
        </w:rPr>
        <w:t xml:space="preserve">., 1997; </w:t>
      </w:r>
      <w:r w:rsidRPr="008A62D7">
        <w:rPr>
          <w:i/>
          <w:lang w:val="en-GB"/>
        </w:rPr>
        <w:t>Mastin et al</w:t>
      </w:r>
      <w:r w:rsidRPr="008A62D7">
        <w:rPr>
          <w:lang w:val="en-GB"/>
        </w:rPr>
        <w:t xml:space="preserve">., 2009). </w:t>
      </w:r>
    </w:p>
    <w:p w14:paraId="7B431220" w14:textId="77777777" w:rsidR="00984D43" w:rsidRPr="008A62D7" w:rsidRDefault="00984D43" w:rsidP="004A7FD5">
      <w:pPr>
        <w:rPr>
          <w:szCs w:val="22"/>
          <w:lang w:val="en-GB"/>
        </w:rPr>
      </w:pPr>
    </w:p>
    <w:p w14:paraId="7D221D1F" w14:textId="77777777" w:rsidR="00A96B91" w:rsidRPr="008A62D7" w:rsidRDefault="00A96B91" w:rsidP="00984D43">
      <w:pPr>
        <w:rPr>
          <w:szCs w:val="22"/>
          <w:lang w:val="en-GB"/>
        </w:rPr>
      </w:pPr>
      <w:r w:rsidRPr="008A62D7">
        <w:rPr>
          <w:szCs w:val="22"/>
          <w:lang w:val="en-GB"/>
        </w:rPr>
        <w:t>-</w:t>
      </w:r>
      <w:r w:rsidRPr="008A62D7">
        <w:rPr>
          <w:b/>
          <w:szCs w:val="22"/>
          <w:lang w:val="en-GB"/>
        </w:rPr>
        <w:t xml:space="preserve"> </w:t>
      </w:r>
      <w:r w:rsidR="004A7FD5" w:rsidRPr="008A62D7">
        <w:rPr>
          <w:b/>
          <w:szCs w:val="22"/>
          <w:u w:val="single"/>
          <w:lang w:val="en-GB"/>
        </w:rPr>
        <w:t>“Wilson</w:t>
      </w:r>
      <w:r w:rsidR="00984D43" w:rsidRPr="008A62D7">
        <w:rPr>
          <w:b/>
          <w:szCs w:val="22"/>
          <w:u w:val="single"/>
          <w:lang w:val="en-GB"/>
        </w:rPr>
        <w:t xml:space="preserve"> Walker</w:t>
      </w:r>
      <w:r w:rsidR="004A7FD5" w:rsidRPr="008A62D7">
        <w:rPr>
          <w:b/>
          <w:szCs w:val="22"/>
          <w:u w:val="single"/>
          <w:lang w:val="en-GB"/>
        </w:rPr>
        <w:t>”</w:t>
      </w:r>
      <w:r w:rsidR="00984D43" w:rsidRPr="008A62D7">
        <w:rPr>
          <w:b/>
          <w:szCs w:val="22"/>
          <w:lang w:val="en-GB"/>
        </w:rPr>
        <w:t>:</w:t>
      </w:r>
      <w:r w:rsidR="004A7FD5" w:rsidRPr="008A62D7">
        <w:rPr>
          <w:szCs w:val="22"/>
          <w:lang w:val="en-GB"/>
        </w:rPr>
        <w:t xml:space="preserve"> </w:t>
      </w:r>
      <w:r w:rsidR="00984D43" w:rsidRPr="008A62D7">
        <w:rPr>
          <w:szCs w:val="22"/>
          <w:lang w:val="en-GB"/>
        </w:rPr>
        <w:t>a</w:t>
      </w:r>
      <w:r w:rsidR="004A7FD5" w:rsidRPr="008A62D7">
        <w:rPr>
          <w:szCs w:val="22"/>
          <w:lang w:val="en-GB"/>
        </w:rPr>
        <w:t xml:space="preserve"> theoretical model </w:t>
      </w:r>
      <w:r w:rsidR="00984D43" w:rsidRPr="008A62D7">
        <w:rPr>
          <w:szCs w:val="22"/>
          <w:lang w:val="en-GB"/>
        </w:rPr>
        <w:t xml:space="preserve">by </w:t>
      </w:r>
      <w:r w:rsidR="00984D43" w:rsidRPr="008A62D7">
        <w:rPr>
          <w:i/>
          <w:szCs w:val="22"/>
          <w:lang w:val="en-GB"/>
        </w:rPr>
        <w:t>Wilson and Walker</w:t>
      </w:r>
      <w:r w:rsidR="00984D43" w:rsidRPr="008A62D7">
        <w:rPr>
          <w:szCs w:val="22"/>
          <w:lang w:val="en-GB"/>
        </w:rPr>
        <w:t xml:space="preserve"> (1987) </w:t>
      </w:r>
      <w:r w:rsidR="004A7FD5" w:rsidRPr="008A62D7">
        <w:rPr>
          <w:szCs w:val="22"/>
          <w:lang w:val="en-GB"/>
        </w:rPr>
        <w:t>which estimates the</w:t>
      </w:r>
    </w:p>
    <w:p w14:paraId="7D539EAC" w14:textId="35BA29A3" w:rsidR="00984D43" w:rsidRPr="008A62D7" w:rsidRDefault="004A7FD5" w:rsidP="00A96B91">
      <w:pPr>
        <w:ind w:firstLine="720"/>
        <w:rPr>
          <w:szCs w:val="22"/>
          <w:lang w:val="en-GB"/>
        </w:rPr>
      </w:pPr>
      <w:r w:rsidRPr="008A62D7">
        <w:rPr>
          <w:szCs w:val="22"/>
          <w:lang w:val="en-GB"/>
        </w:rPr>
        <w:t xml:space="preserve">mass flux </w:t>
      </w:r>
      <w:r w:rsidRPr="008A62D7">
        <w:rPr>
          <w:i/>
          <w:szCs w:val="22"/>
          <w:lang w:val="en-GB"/>
        </w:rPr>
        <w:t>Q</w:t>
      </w:r>
      <w:r w:rsidRPr="008A62D7">
        <w:rPr>
          <w:szCs w:val="22"/>
          <w:lang w:val="en-GB"/>
        </w:rPr>
        <w:t xml:space="preserve"> by</w:t>
      </w:r>
    </w:p>
    <w:p w14:paraId="0F505647" w14:textId="57A4F1EC" w:rsidR="004A7FD5" w:rsidRPr="008A62D7" w:rsidRDefault="001819E3" w:rsidP="00984D43">
      <w:pPr>
        <w:ind w:left="2880" w:firstLine="720"/>
        <w:rPr>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Wilson Walker</m:t>
            </m:r>
          </m:sub>
        </m:sSub>
        <m:r>
          <w:rPr>
            <w:rFonts w:ascii="Cambria Math" w:hAnsi="Cambria Math"/>
            <w:sz w:val="20"/>
            <w:szCs w:val="20"/>
            <w:lang w:val="en-GB"/>
          </w:rPr>
          <m:t>=</m:t>
        </m:r>
        <m:sSup>
          <m:sSupPr>
            <m:ctrlPr>
              <w:rPr>
                <w:rFonts w:ascii="Cambria Math" w:hAnsi="Cambria Math"/>
                <w:i/>
                <w:sz w:val="20"/>
                <w:szCs w:val="20"/>
                <w:lang w:val="en-GB"/>
              </w:rPr>
            </m:ctrlPr>
          </m:sSupPr>
          <m:e>
            <m:d>
              <m:dPr>
                <m:ctrlPr>
                  <w:rPr>
                    <w:rFonts w:ascii="Cambria Math" w:hAnsi="Cambria Math"/>
                    <w:i/>
                    <w:sz w:val="20"/>
                    <w:szCs w:val="20"/>
                    <w:lang w:val="en-GB"/>
                  </w:rPr>
                </m:ctrlPr>
              </m:dPr>
              <m:e>
                <m:r>
                  <w:rPr>
                    <w:rFonts w:ascii="Cambria Math" w:hAnsi="Cambria Math"/>
                    <w:sz w:val="20"/>
                    <w:szCs w:val="20"/>
                    <w:lang w:val="en-GB"/>
                  </w:rPr>
                  <m:t>h/c</m:t>
                </m:r>
              </m:e>
            </m:d>
          </m:e>
          <m:sup>
            <m:r>
              <w:rPr>
                <w:rFonts w:ascii="Cambria Math" w:hAnsi="Cambria Math"/>
                <w:sz w:val="20"/>
                <w:szCs w:val="20"/>
                <w:lang w:val="en-GB"/>
              </w:rPr>
              <m:t>4</m:t>
            </m:r>
          </m:sup>
        </m:sSup>
      </m:oMath>
      <w:r w:rsidR="00984D43" w:rsidRPr="008A62D7">
        <w:rPr>
          <w:rFonts w:ascii="Verdana" w:eastAsiaTheme="minorEastAsia" w:hAnsi="Verdana"/>
          <w:sz w:val="20"/>
          <w:szCs w:val="20"/>
          <w:lang w:val="en-GB"/>
        </w:rPr>
        <w:tab/>
      </w:r>
      <w:r w:rsidR="00984D43" w:rsidRPr="008A62D7">
        <w:rPr>
          <w:lang w:val="en-GB"/>
        </w:rPr>
        <w:tab/>
      </w:r>
      <w:r w:rsidR="00984D43" w:rsidRPr="008A62D7">
        <w:rPr>
          <w:lang w:val="en-GB"/>
        </w:rPr>
        <w:tab/>
      </w:r>
      <w:r w:rsidR="00984D43" w:rsidRPr="008A62D7">
        <w:rPr>
          <w:lang w:val="en-GB"/>
        </w:rPr>
        <w:tab/>
      </w:r>
      <w:r w:rsidR="00754FAB" w:rsidRPr="008A62D7">
        <w:rPr>
          <w:lang w:val="en-GB"/>
        </w:rPr>
        <w:t>(5)</w:t>
      </w:r>
    </w:p>
    <w:p w14:paraId="13BF499D" w14:textId="3580C901" w:rsidR="00A96B91" w:rsidRPr="008A62D7" w:rsidRDefault="004A7FD5" w:rsidP="00A96B91">
      <w:pPr>
        <w:ind w:firstLine="720"/>
        <w:rPr>
          <w:lang w:val="en-GB"/>
        </w:rPr>
      </w:pPr>
      <w:r w:rsidRPr="008A62D7">
        <w:rPr>
          <w:lang w:val="en-GB"/>
        </w:rPr>
        <w:t xml:space="preserve">where </w:t>
      </w:r>
      <w:r w:rsidRPr="008A62D7">
        <w:rPr>
          <w:i/>
          <w:lang w:val="en-GB"/>
        </w:rPr>
        <w:t>h</w:t>
      </w:r>
      <w:r w:rsidRPr="008A62D7">
        <w:rPr>
          <w:lang w:val="en-GB"/>
        </w:rPr>
        <w:t xml:space="preserve"> denotes the plume height (in m) and </w:t>
      </w:r>
      <w:r w:rsidRPr="008A62D7">
        <w:rPr>
          <w:i/>
          <w:lang w:val="en-GB"/>
        </w:rPr>
        <w:t>c</w:t>
      </w:r>
      <w:r w:rsidRPr="008A62D7">
        <w:rPr>
          <w:lang w:val="en-GB"/>
        </w:rPr>
        <w:t xml:space="preserve"> is a c</w:t>
      </w:r>
      <w:r w:rsidR="00A96B91" w:rsidRPr="008A62D7">
        <w:rPr>
          <w:lang w:val="en-GB"/>
        </w:rPr>
        <w:t>onstant which is</w:t>
      </w:r>
      <w:r w:rsidR="001E35F6" w:rsidRPr="008A62D7">
        <w:rPr>
          <w:lang w:val="en-GB"/>
        </w:rPr>
        <w:t xml:space="preserve"> calibrated to be</w:t>
      </w:r>
    </w:p>
    <w:p w14:paraId="180A9B1E" w14:textId="1783BD29" w:rsidR="004A7FD5" w:rsidRPr="008A62D7" w:rsidRDefault="00A96B91" w:rsidP="00A96B91">
      <w:pPr>
        <w:ind w:firstLine="720"/>
        <w:rPr>
          <w:lang w:val="en-GB"/>
        </w:rPr>
      </w:pPr>
      <w:r w:rsidRPr="008A62D7">
        <w:rPr>
          <w:rFonts w:eastAsiaTheme="minorEastAsia"/>
          <w:szCs w:val="22"/>
          <w:lang w:val="en-GB"/>
        </w:rPr>
        <w:t>236m(s/kg)</w:t>
      </w:r>
      <w:r w:rsidRPr="008A62D7">
        <w:rPr>
          <w:rFonts w:eastAsiaTheme="minorEastAsia"/>
          <w:szCs w:val="22"/>
          <w:vertAlign w:val="superscript"/>
          <w:lang w:val="en-GB"/>
        </w:rPr>
        <w:t>1/4</w:t>
      </w:r>
      <w:r w:rsidR="004A7FD5" w:rsidRPr="008A62D7">
        <w:rPr>
          <w:lang w:val="en-GB"/>
        </w:rPr>
        <w:t>.</w:t>
      </w:r>
    </w:p>
    <w:p w14:paraId="5DD4AB66" w14:textId="77777777" w:rsidR="00984D43" w:rsidRPr="008A62D7" w:rsidRDefault="00984D43" w:rsidP="004A7FD5">
      <w:pPr>
        <w:rPr>
          <w:lang w:val="en-GB"/>
        </w:rPr>
      </w:pPr>
    </w:p>
    <w:p w14:paraId="69ED7FA6" w14:textId="41DC2529" w:rsidR="004A7FD5" w:rsidRPr="008A62D7" w:rsidRDefault="00A96B91" w:rsidP="004A7FD5">
      <w:pPr>
        <w:rPr>
          <w:lang w:val="en-GB"/>
        </w:rPr>
      </w:pPr>
      <w:r w:rsidRPr="008A62D7">
        <w:rPr>
          <w:lang w:val="en-GB"/>
        </w:rPr>
        <w:t xml:space="preserve">- </w:t>
      </w:r>
      <w:r w:rsidRPr="008A62D7">
        <w:rPr>
          <w:b/>
          <w:u w:val="single"/>
          <w:lang w:val="en-GB"/>
        </w:rPr>
        <w:t>“Sparks”</w:t>
      </w:r>
      <w:r w:rsidRPr="008A62D7">
        <w:rPr>
          <w:lang w:val="en-GB"/>
        </w:rPr>
        <w:t>: a</w:t>
      </w:r>
      <w:r w:rsidR="004A7FD5" w:rsidRPr="008A62D7">
        <w:rPr>
          <w:lang w:val="en-GB"/>
        </w:rPr>
        <w:t>n empirical model</w:t>
      </w:r>
      <w:r w:rsidRPr="008A62D7">
        <w:rPr>
          <w:lang w:val="en-GB"/>
        </w:rPr>
        <w:t xml:space="preserve"> by </w:t>
      </w:r>
      <w:r w:rsidRPr="008A62D7">
        <w:rPr>
          <w:i/>
          <w:lang w:val="en-GB"/>
        </w:rPr>
        <w:t>Sparks et al</w:t>
      </w:r>
      <w:r w:rsidRPr="008A62D7">
        <w:rPr>
          <w:lang w:val="en-GB"/>
        </w:rPr>
        <w:t>. (1997)</w:t>
      </w:r>
      <w:r w:rsidR="004A7FD5" w:rsidRPr="008A62D7">
        <w:rPr>
          <w:lang w:val="en-GB"/>
        </w:rPr>
        <w:t xml:space="preserve"> which approximates Q by </w:t>
      </w:r>
    </w:p>
    <w:p w14:paraId="5746F485" w14:textId="4A32DAF7" w:rsidR="004A7FD5" w:rsidRPr="008A62D7" w:rsidRDefault="001819E3" w:rsidP="00A96B91">
      <w:pPr>
        <w:ind w:left="2880" w:firstLine="720"/>
        <w:rPr>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Sparks</m:t>
            </m:r>
          </m:sub>
        </m:sSub>
        <m:r>
          <w:rPr>
            <w:rFonts w:ascii="Cambria Math" w:hAnsi="Cambria Math"/>
            <w:sz w:val="20"/>
            <w:szCs w:val="20"/>
            <w:lang w:val="en-GB"/>
          </w:rPr>
          <m:t>=</m:t>
        </m:r>
        <m:sSup>
          <m:sSupPr>
            <m:ctrlPr>
              <w:rPr>
                <w:rFonts w:ascii="Cambria Math" w:hAnsi="Cambria Math"/>
                <w:i/>
                <w:sz w:val="20"/>
                <w:szCs w:val="20"/>
                <w:lang w:val="en-GB"/>
              </w:rPr>
            </m:ctrlPr>
          </m:sSupPr>
          <m:e>
            <m:r>
              <w:rPr>
                <w:rFonts w:ascii="Cambria Math" w:hAnsi="Cambria Math"/>
                <w:sz w:val="20"/>
                <w:szCs w:val="20"/>
                <w:lang w:val="en-GB"/>
              </w:rPr>
              <m:t>ρ∙</m:t>
            </m:r>
            <m:d>
              <m:dPr>
                <m:ctrlPr>
                  <w:rPr>
                    <w:rFonts w:ascii="Cambria Math" w:hAnsi="Cambria Math"/>
                    <w:i/>
                    <w:sz w:val="20"/>
                    <w:szCs w:val="20"/>
                    <w:lang w:val="en-GB"/>
                  </w:rPr>
                </m:ctrlPr>
              </m:dPr>
              <m:e>
                <m:r>
                  <w:rPr>
                    <w:rFonts w:ascii="Cambria Math" w:hAnsi="Cambria Math"/>
                    <w:sz w:val="20"/>
                    <w:szCs w:val="20"/>
                    <w:lang w:val="en-GB"/>
                  </w:rPr>
                  <m:t>h/c</m:t>
                </m:r>
              </m:e>
            </m:d>
          </m:e>
          <m:sup>
            <m:r>
              <w:rPr>
                <w:rFonts w:ascii="Cambria Math" w:hAnsi="Cambria Math"/>
                <w:sz w:val="20"/>
                <w:szCs w:val="20"/>
                <w:lang w:val="en-GB"/>
              </w:rPr>
              <m:t>3.86</m:t>
            </m:r>
          </m:sup>
        </m:sSup>
      </m:oMath>
      <w:r w:rsidR="00A96B91" w:rsidRPr="008A62D7">
        <w:rPr>
          <w:lang w:val="en-GB"/>
        </w:rPr>
        <w:tab/>
      </w:r>
      <w:r w:rsidR="00A96B91" w:rsidRPr="008A62D7">
        <w:rPr>
          <w:lang w:val="en-GB"/>
        </w:rPr>
        <w:tab/>
      </w:r>
      <w:r w:rsidR="00A96B91" w:rsidRPr="008A62D7">
        <w:rPr>
          <w:lang w:val="en-GB"/>
        </w:rPr>
        <w:tab/>
      </w:r>
      <w:r w:rsidR="00A96B91" w:rsidRPr="008A62D7">
        <w:rPr>
          <w:lang w:val="en-GB"/>
        </w:rPr>
        <w:tab/>
      </w:r>
      <w:r w:rsidR="00754FAB" w:rsidRPr="008A62D7">
        <w:rPr>
          <w:lang w:val="en-GB"/>
        </w:rPr>
        <w:t>(6)</w:t>
      </w:r>
    </w:p>
    <w:p w14:paraId="498CA315" w14:textId="77777777" w:rsidR="00A96B91" w:rsidRPr="008A62D7" w:rsidRDefault="004A7FD5" w:rsidP="00A96B91">
      <w:pPr>
        <w:ind w:firstLine="720"/>
        <w:rPr>
          <w:lang w:val="en-GB"/>
        </w:rPr>
      </w:pPr>
      <w:r w:rsidRPr="008A62D7">
        <w:rPr>
          <w:lang w:val="en-GB"/>
        </w:rPr>
        <w:t xml:space="preserve">where </w:t>
      </w:r>
      <w:r w:rsidRPr="008A62D7">
        <w:rPr>
          <w:rFonts w:ascii="Calibri" w:hAnsi="Calibri" w:cs="Calibri"/>
          <w:i/>
          <w:lang w:val="en-GB"/>
        </w:rPr>
        <w:t>ρ</w:t>
      </w:r>
      <w:r w:rsidRPr="008A62D7">
        <w:rPr>
          <w:lang w:val="en-GB"/>
        </w:rPr>
        <w:t xml:space="preserve"> is the DRE of the magma erupted and forming the plume, </w:t>
      </w:r>
    </w:p>
    <w:p w14:paraId="581F7DC3" w14:textId="1B5D6BED" w:rsidR="004A7FD5" w:rsidRPr="008A62D7" w:rsidRDefault="00A96B91" w:rsidP="00A96B91">
      <w:pPr>
        <w:ind w:firstLine="720"/>
        <w:rPr>
          <w:szCs w:val="22"/>
          <w:lang w:val="en-GB"/>
        </w:rPr>
      </w:pPr>
      <w:r w:rsidRPr="008A62D7">
        <w:rPr>
          <w:lang w:val="en-GB"/>
        </w:rPr>
        <w:t xml:space="preserve">and </w:t>
      </w:r>
      <w:r w:rsidRPr="008A62D7">
        <w:rPr>
          <w:i/>
          <w:lang w:val="en-GB"/>
        </w:rPr>
        <w:t>c</w:t>
      </w:r>
      <w:r w:rsidRPr="008A62D7">
        <w:rPr>
          <w:rFonts w:ascii="Verdana" w:eastAsiaTheme="minorEastAsia" w:hAnsi="Verdana"/>
          <w:sz w:val="20"/>
          <w:szCs w:val="20"/>
          <w:lang w:val="en-GB"/>
        </w:rPr>
        <w:t xml:space="preserve"> </w:t>
      </w:r>
      <w:r w:rsidRPr="008A62D7">
        <w:rPr>
          <w:rFonts w:eastAsiaTheme="minorEastAsia"/>
          <w:szCs w:val="22"/>
          <w:lang w:val="en-GB"/>
        </w:rPr>
        <w:t xml:space="preserve">is </w:t>
      </w:r>
      <w:r w:rsidR="001E35F6" w:rsidRPr="008A62D7">
        <w:rPr>
          <w:lang w:val="en-GB"/>
        </w:rPr>
        <w:t xml:space="preserve">calibrated to </w:t>
      </w:r>
      <w:r w:rsidRPr="008A62D7">
        <w:rPr>
          <w:lang w:val="en-GB"/>
        </w:rPr>
        <w:t>b</w:t>
      </w:r>
      <w:r w:rsidR="001E35F6" w:rsidRPr="008A62D7">
        <w:rPr>
          <w:lang w:val="en-GB"/>
        </w:rPr>
        <w:t>e</w:t>
      </w:r>
      <w:r w:rsidRPr="008A62D7">
        <w:rPr>
          <w:lang w:val="en-GB"/>
        </w:rPr>
        <w:t xml:space="preserve"> </w:t>
      </w:r>
      <w:r w:rsidRPr="008A62D7">
        <w:rPr>
          <w:rFonts w:eastAsiaTheme="minorEastAsia"/>
          <w:szCs w:val="22"/>
          <w:lang w:val="en-GB"/>
        </w:rPr>
        <w:t>1670m(s/m</w:t>
      </w:r>
      <w:r w:rsidRPr="008A62D7">
        <w:rPr>
          <w:rFonts w:eastAsiaTheme="minorEastAsia"/>
          <w:szCs w:val="22"/>
          <w:vertAlign w:val="superscript"/>
          <w:lang w:val="en-GB"/>
        </w:rPr>
        <w:t>3</w:t>
      </w:r>
      <w:r w:rsidRPr="008A62D7">
        <w:rPr>
          <w:rFonts w:eastAsiaTheme="minorEastAsia"/>
          <w:szCs w:val="22"/>
          <w:lang w:val="en-GB"/>
        </w:rPr>
        <w:t>)</w:t>
      </w:r>
      <w:r w:rsidRPr="008A62D7">
        <w:rPr>
          <w:rFonts w:eastAsiaTheme="minorEastAsia"/>
          <w:szCs w:val="22"/>
          <w:vertAlign w:val="superscript"/>
          <w:lang w:val="en-GB"/>
        </w:rPr>
        <w:t>1/3.86</w:t>
      </w:r>
      <w:r w:rsidR="004A7FD5" w:rsidRPr="008A62D7">
        <w:rPr>
          <w:szCs w:val="22"/>
          <w:lang w:val="en-GB"/>
        </w:rPr>
        <w:t>.</w:t>
      </w:r>
    </w:p>
    <w:p w14:paraId="07E4978E" w14:textId="77777777" w:rsidR="00A96B91" w:rsidRPr="008A62D7" w:rsidRDefault="00A96B91" w:rsidP="004A7FD5">
      <w:pPr>
        <w:rPr>
          <w:lang w:val="en-GB"/>
        </w:rPr>
      </w:pPr>
    </w:p>
    <w:p w14:paraId="21C1DD38" w14:textId="77777777" w:rsidR="00466C6A" w:rsidRPr="008A62D7" w:rsidRDefault="00A96B91" w:rsidP="004A7FD5">
      <w:pPr>
        <w:rPr>
          <w:lang w:val="en-GB"/>
        </w:rPr>
      </w:pPr>
      <w:r w:rsidRPr="008A62D7">
        <w:rPr>
          <w:lang w:val="en-GB"/>
        </w:rPr>
        <w:t xml:space="preserve">- </w:t>
      </w:r>
      <w:r w:rsidR="004A7FD5" w:rsidRPr="008A62D7">
        <w:rPr>
          <w:b/>
          <w:u w:val="single"/>
          <w:lang w:val="en-GB"/>
        </w:rPr>
        <w:t>“Mastin”</w:t>
      </w:r>
      <w:r w:rsidRPr="008A62D7">
        <w:rPr>
          <w:lang w:val="en-GB"/>
        </w:rPr>
        <w:t>: A</w:t>
      </w:r>
      <w:r w:rsidR="004A7FD5" w:rsidRPr="008A62D7">
        <w:rPr>
          <w:lang w:val="en-GB"/>
        </w:rPr>
        <w:t xml:space="preserve">n empirical model </w:t>
      </w:r>
      <w:r w:rsidRPr="008A62D7">
        <w:rPr>
          <w:lang w:val="en-GB"/>
        </w:rPr>
        <w:t xml:space="preserve">by </w:t>
      </w:r>
      <w:r w:rsidRPr="008A62D7">
        <w:rPr>
          <w:i/>
          <w:lang w:val="en-GB"/>
        </w:rPr>
        <w:t>Mastin et al</w:t>
      </w:r>
      <w:r w:rsidRPr="008A62D7">
        <w:rPr>
          <w:lang w:val="en-GB"/>
        </w:rPr>
        <w:t xml:space="preserve">. (2009) </w:t>
      </w:r>
      <w:r w:rsidR="004A7FD5" w:rsidRPr="008A62D7">
        <w:rPr>
          <w:lang w:val="en-GB"/>
        </w:rPr>
        <w:t>which estimates the mass flux</w:t>
      </w:r>
    </w:p>
    <w:p w14:paraId="4B288DD0" w14:textId="6A023538" w:rsidR="004A7FD5" w:rsidRPr="008A62D7" w:rsidRDefault="004A7FD5" w:rsidP="004A7FD5">
      <w:pPr>
        <w:rPr>
          <w:lang w:val="en-GB"/>
        </w:rPr>
      </w:pPr>
      <w:r w:rsidRPr="008A62D7">
        <w:rPr>
          <w:lang w:val="en-GB"/>
        </w:rPr>
        <w:t xml:space="preserve"> </w:t>
      </w:r>
      <w:r w:rsidR="00466C6A" w:rsidRPr="008A62D7">
        <w:rPr>
          <w:lang w:val="en-GB"/>
        </w:rPr>
        <w:tab/>
      </w:r>
      <w:r w:rsidRPr="008A62D7">
        <w:rPr>
          <w:lang w:val="en-GB"/>
        </w:rPr>
        <w:t xml:space="preserve">by </w:t>
      </w:r>
    </w:p>
    <w:p w14:paraId="6DD53495" w14:textId="17AC4F20" w:rsidR="004A7FD5" w:rsidRPr="008A62D7" w:rsidRDefault="001819E3" w:rsidP="00A96B91">
      <w:pPr>
        <w:ind w:left="3600"/>
        <w:rPr>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Mastin</m:t>
            </m:r>
          </m:sub>
        </m:sSub>
        <m:r>
          <w:rPr>
            <w:rFonts w:ascii="Cambria Math" w:hAnsi="Cambria Math"/>
            <w:sz w:val="20"/>
            <w:szCs w:val="20"/>
            <w:lang w:val="en-GB"/>
          </w:rPr>
          <m:t>=</m:t>
        </m:r>
        <m:sSup>
          <m:sSupPr>
            <m:ctrlPr>
              <w:rPr>
                <w:rFonts w:ascii="Cambria Math" w:hAnsi="Cambria Math"/>
                <w:i/>
                <w:sz w:val="20"/>
                <w:szCs w:val="20"/>
                <w:lang w:val="en-GB"/>
              </w:rPr>
            </m:ctrlPr>
          </m:sSupPr>
          <m:e>
            <m:r>
              <w:rPr>
                <w:rFonts w:ascii="Cambria Math" w:hAnsi="Cambria Math"/>
                <w:sz w:val="20"/>
                <w:szCs w:val="20"/>
                <w:lang w:val="en-GB"/>
              </w:rPr>
              <m:t>ρ∙</m:t>
            </m:r>
            <m:d>
              <m:dPr>
                <m:ctrlPr>
                  <w:rPr>
                    <w:rFonts w:ascii="Cambria Math" w:hAnsi="Cambria Math"/>
                    <w:i/>
                    <w:sz w:val="20"/>
                    <w:szCs w:val="20"/>
                    <w:lang w:val="en-GB"/>
                  </w:rPr>
                </m:ctrlPr>
              </m:dPr>
              <m:e>
                <m:r>
                  <w:rPr>
                    <w:rFonts w:ascii="Cambria Math" w:hAnsi="Cambria Math"/>
                    <w:sz w:val="20"/>
                    <w:szCs w:val="20"/>
                    <w:lang w:val="en-GB"/>
                  </w:rPr>
                  <m:t>h/c</m:t>
                </m:r>
              </m:e>
            </m:d>
          </m:e>
          <m:sup>
            <m:r>
              <w:rPr>
                <w:rFonts w:ascii="Cambria Math" w:hAnsi="Cambria Math"/>
                <w:sz w:val="20"/>
                <w:szCs w:val="20"/>
                <w:lang w:val="en-GB"/>
              </w:rPr>
              <m:t>4.15</m:t>
            </m:r>
          </m:sup>
        </m:sSup>
      </m:oMath>
      <w:r w:rsidR="004A7FD5" w:rsidRPr="008A62D7">
        <w:rPr>
          <w:lang w:val="en-GB"/>
        </w:rPr>
        <w:tab/>
      </w:r>
      <w:r w:rsidR="00A96B91" w:rsidRPr="008A62D7">
        <w:rPr>
          <w:lang w:val="en-GB"/>
        </w:rPr>
        <w:tab/>
      </w:r>
      <w:r w:rsidR="004A7FD5" w:rsidRPr="008A62D7">
        <w:rPr>
          <w:lang w:val="en-GB"/>
        </w:rPr>
        <w:tab/>
      </w:r>
      <w:r w:rsidR="004A7FD5" w:rsidRPr="008A62D7">
        <w:rPr>
          <w:lang w:val="en-GB"/>
        </w:rPr>
        <w:tab/>
      </w:r>
      <w:r w:rsidR="00754FAB" w:rsidRPr="008A62D7">
        <w:rPr>
          <w:lang w:val="en-GB"/>
        </w:rPr>
        <w:t>(7)</w:t>
      </w:r>
    </w:p>
    <w:p w14:paraId="39FA9ACC" w14:textId="10400DEA" w:rsidR="004A7FD5" w:rsidRPr="008A62D7" w:rsidRDefault="00F44D56" w:rsidP="00466C6A">
      <w:pPr>
        <w:ind w:firstLine="720"/>
        <w:rPr>
          <w:lang w:val="en-GB"/>
        </w:rPr>
      </w:pPr>
      <w:r w:rsidRPr="008A62D7">
        <w:rPr>
          <w:lang w:val="en-GB"/>
        </w:rPr>
        <w:t xml:space="preserve">with </w:t>
      </w:r>
      <w:r w:rsidRPr="008A62D7">
        <w:rPr>
          <w:i/>
          <w:lang w:val="en-GB"/>
        </w:rPr>
        <w:sym w:font="Symbol" w:char="F072"/>
      </w:r>
      <w:r w:rsidRPr="008A62D7">
        <w:rPr>
          <w:lang w:val="en-GB"/>
        </w:rPr>
        <w:t xml:space="preserve"> being 2500 kg/m</w:t>
      </w:r>
      <w:r w:rsidRPr="008A62D7">
        <w:rPr>
          <w:vertAlign w:val="superscript"/>
          <w:lang w:val="en-GB"/>
        </w:rPr>
        <w:t>3</w:t>
      </w:r>
      <w:r w:rsidRPr="008A62D7">
        <w:rPr>
          <w:lang w:val="en-GB"/>
        </w:rPr>
        <w:t xml:space="preserve"> and</w:t>
      </w:r>
      <w:r w:rsidR="004A7FD5" w:rsidRPr="008A62D7">
        <w:rPr>
          <w:lang w:val="en-GB"/>
        </w:rPr>
        <w:t xml:space="preserve"> </w:t>
      </w:r>
      <w:r w:rsidR="004A7FD5" w:rsidRPr="008A62D7">
        <w:rPr>
          <w:i/>
          <w:lang w:val="en-GB"/>
        </w:rPr>
        <w:t>c</w:t>
      </w:r>
      <w:r w:rsidR="004A7FD5" w:rsidRPr="008A62D7">
        <w:rPr>
          <w:lang w:val="en-GB"/>
        </w:rPr>
        <w:t xml:space="preserve"> </w:t>
      </w:r>
      <w:r w:rsidR="00FB208D" w:rsidRPr="008A62D7">
        <w:rPr>
          <w:lang w:val="en-GB"/>
        </w:rPr>
        <w:t>calibrated to be</w:t>
      </w:r>
      <w:r w:rsidR="004A7FD5" w:rsidRPr="008A62D7">
        <w:rPr>
          <w:lang w:val="en-GB"/>
        </w:rPr>
        <w:t xml:space="preserve"> 2000</w:t>
      </w:r>
      <w:r w:rsidR="00A96B91" w:rsidRPr="008A62D7">
        <w:rPr>
          <w:rFonts w:eastAsiaTheme="minorEastAsia"/>
          <w:szCs w:val="22"/>
          <w:lang w:val="en-GB"/>
        </w:rPr>
        <w:t>m(s/m</w:t>
      </w:r>
      <w:r w:rsidR="00A96B91" w:rsidRPr="008A62D7">
        <w:rPr>
          <w:rFonts w:eastAsiaTheme="minorEastAsia"/>
          <w:szCs w:val="22"/>
          <w:vertAlign w:val="superscript"/>
          <w:lang w:val="en-GB"/>
        </w:rPr>
        <w:t>3</w:t>
      </w:r>
      <w:r w:rsidR="00A96B91" w:rsidRPr="008A62D7">
        <w:rPr>
          <w:rFonts w:eastAsiaTheme="minorEastAsia"/>
          <w:szCs w:val="22"/>
          <w:lang w:val="en-GB"/>
        </w:rPr>
        <w:t>)</w:t>
      </w:r>
      <w:r w:rsidR="00A96B91" w:rsidRPr="008A62D7">
        <w:rPr>
          <w:rFonts w:eastAsiaTheme="minorEastAsia"/>
          <w:szCs w:val="22"/>
          <w:vertAlign w:val="superscript"/>
          <w:lang w:val="en-GB"/>
        </w:rPr>
        <w:t>1/4.15</w:t>
      </w:r>
      <w:r w:rsidR="004A7FD5" w:rsidRPr="008A62D7">
        <w:rPr>
          <w:lang w:val="en-GB"/>
        </w:rPr>
        <w:t>.</w:t>
      </w:r>
    </w:p>
    <w:p w14:paraId="4920F6CD" w14:textId="77777777" w:rsidR="00466C6A" w:rsidRPr="008A62D7" w:rsidRDefault="00466C6A" w:rsidP="00466C6A">
      <w:pPr>
        <w:ind w:firstLine="720"/>
        <w:rPr>
          <w:lang w:val="en-GB"/>
        </w:rPr>
      </w:pPr>
    </w:p>
    <w:p w14:paraId="214B42D9" w14:textId="77777777" w:rsidR="00797794" w:rsidRPr="008A62D7" w:rsidRDefault="00466C6A" w:rsidP="00797794">
      <w:pPr>
        <w:rPr>
          <w:lang w:val="en-GB"/>
        </w:rPr>
      </w:pPr>
      <w:r w:rsidRPr="008A62D7">
        <w:rPr>
          <w:lang w:val="en-GB"/>
        </w:rPr>
        <w:t xml:space="preserve">- </w:t>
      </w:r>
      <w:r w:rsidRPr="008A62D7">
        <w:rPr>
          <w:b/>
          <w:u w:val="single"/>
          <w:lang w:val="en-GB"/>
        </w:rPr>
        <w:t>“Gudmundsson”</w:t>
      </w:r>
      <w:r w:rsidRPr="008A62D7">
        <w:rPr>
          <w:lang w:val="en-GB"/>
        </w:rPr>
        <w:t xml:space="preserve">: </w:t>
      </w:r>
      <w:r w:rsidR="00830EB6" w:rsidRPr="008A62D7">
        <w:rPr>
          <w:lang w:val="en-GB"/>
        </w:rPr>
        <w:t>a</w:t>
      </w:r>
      <w:r w:rsidR="00797794" w:rsidRPr="008A62D7">
        <w:rPr>
          <w:lang w:val="en-GB"/>
        </w:rPr>
        <w:t>n empirical</w:t>
      </w:r>
      <w:r w:rsidR="00830EB6" w:rsidRPr="008A62D7">
        <w:rPr>
          <w:lang w:val="en-GB"/>
        </w:rPr>
        <w:t xml:space="preserve"> </w:t>
      </w:r>
      <w:r w:rsidRPr="008A62D7">
        <w:rPr>
          <w:lang w:val="en-GB"/>
        </w:rPr>
        <w:t xml:space="preserve">model </w:t>
      </w:r>
      <w:r w:rsidR="00797794" w:rsidRPr="008A62D7">
        <w:rPr>
          <w:lang w:val="en-GB"/>
        </w:rPr>
        <w:t xml:space="preserve">by </w:t>
      </w:r>
      <w:r w:rsidR="00797794" w:rsidRPr="008A62D7">
        <w:rPr>
          <w:i/>
          <w:lang w:val="en-GB"/>
        </w:rPr>
        <w:t>Gudmundsson et. al</w:t>
      </w:r>
      <w:r w:rsidR="00797794" w:rsidRPr="008A62D7">
        <w:rPr>
          <w:lang w:val="en-GB"/>
        </w:rPr>
        <w:t xml:space="preserve">. (2012) </w:t>
      </w:r>
      <w:r w:rsidRPr="008A62D7">
        <w:rPr>
          <w:lang w:val="en-GB"/>
        </w:rPr>
        <w:t>that</w:t>
      </w:r>
      <w:r w:rsidR="00797794" w:rsidRPr="008A62D7">
        <w:rPr>
          <w:lang w:val="en-GB"/>
        </w:rPr>
        <w:t xml:space="preserve"> makes it</w:t>
      </w:r>
    </w:p>
    <w:p w14:paraId="2E52E3D2" w14:textId="77777777" w:rsidR="00797794" w:rsidRPr="008A62D7" w:rsidRDefault="00797794" w:rsidP="00797794">
      <w:pPr>
        <w:ind w:firstLine="720"/>
        <w:rPr>
          <w:lang w:val="en-GB"/>
        </w:rPr>
      </w:pPr>
      <w:r w:rsidRPr="008A62D7">
        <w:rPr>
          <w:lang w:val="en-GB"/>
        </w:rPr>
        <w:t xml:space="preserve">possible to </w:t>
      </w:r>
      <w:r w:rsidR="00466C6A" w:rsidRPr="008A62D7">
        <w:rPr>
          <w:lang w:val="en-GB"/>
        </w:rPr>
        <w:t>adj</w:t>
      </w:r>
      <w:r w:rsidRPr="008A62D7">
        <w:rPr>
          <w:lang w:val="en-GB"/>
        </w:rPr>
        <w:t>ust the</w:t>
      </w:r>
      <w:r w:rsidR="00466C6A" w:rsidRPr="008A62D7">
        <w:rPr>
          <w:lang w:val="en-GB"/>
        </w:rPr>
        <w:t xml:space="preserve"> </w:t>
      </w:r>
      <w:r w:rsidRPr="008A62D7">
        <w:rPr>
          <w:lang w:val="en-GB"/>
        </w:rPr>
        <w:t xml:space="preserve">Mastin model </w:t>
      </w:r>
      <w:r w:rsidR="00466C6A" w:rsidRPr="008A62D7">
        <w:rPr>
          <w:lang w:val="en-GB"/>
        </w:rPr>
        <w:t>to</w:t>
      </w:r>
      <w:r w:rsidRPr="008A62D7">
        <w:rPr>
          <w:lang w:val="en-GB"/>
        </w:rPr>
        <w:t xml:space="preserve"> </w:t>
      </w:r>
      <w:r w:rsidR="00466C6A" w:rsidRPr="008A62D7">
        <w:rPr>
          <w:lang w:val="en-GB"/>
        </w:rPr>
        <w:t>the mapped fallout</w:t>
      </w:r>
      <w:r w:rsidRPr="008A62D7">
        <w:rPr>
          <w:lang w:val="en-GB"/>
        </w:rPr>
        <w:t>. In practice this was</w:t>
      </w:r>
    </w:p>
    <w:p w14:paraId="3BBEF6B4" w14:textId="63807400" w:rsidR="00797794" w:rsidRPr="008A62D7" w:rsidRDefault="00797794" w:rsidP="00797794">
      <w:pPr>
        <w:ind w:firstLine="720"/>
        <w:rPr>
          <w:lang w:val="en-GB"/>
        </w:rPr>
      </w:pPr>
      <w:r w:rsidRPr="008A62D7">
        <w:rPr>
          <w:lang w:val="en-GB"/>
        </w:rPr>
        <w:t>done for</w:t>
      </w:r>
      <w:r w:rsidR="00830EB6" w:rsidRPr="008A62D7">
        <w:rPr>
          <w:lang w:val="en-GB"/>
        </w:rPr>
        <w:t xml:space="preserve"> the </w:t>
      </w:r>
      <w:r w:rsidR="00841092" w:rsidRPr="008A62D7">
        <w:rPr>
          <w:lang w:val="en-GB"/>
        </w:rPr>
        <w:t xml:space="preserve">2010 </w:t>
      </w:r>
      <w:r w:rsidR="00830EB6" w:rsidRPr="008A62D7">
        <w:rPr>
          <w:lang w:val="en-GB"/>
        </w:rPr>
        <w:t>Eyjafjallajökull eruption.</w:t>
      </w:r>
      <w:r w:rsidR="00466C6A" w:rsidRPr="008A62D7">
        <w:rPr>
          <w:lang w:val="en-GB"/>
        </w:rPr>
        <w:t xml:space="preserve"> </w:t>
      </w:r>
      <w:r w:rsidR="00830EB6" w:rsidRPr="008A62D7">
        <w:rPr>
          <w:lang w:val="en-GB"/>
        </w:rPr>
        <w:t xml:space="preserve">In contrast to the first three models, </w:t>
      </w:r>
    </w:p>
    <w:p w14:paraId="0F58D8E3" w14:textId="21BD707B" w:rsidR="00830EB6" w:rsidRPr="008A62D7" w:rsidRDefault="00830EB6" w:rsidP="009C7278">
      <w:pPr>
        <w:ind w:left="720"/>
        <w:rPr>
          <w:lang w:val="en-GB"/>
        </w:rPr>
      </w:pPr>
      <w:r w:rsidRPr="008A62D7">
        <w:rPr>
          <w:lang w:val="en-GB"/>
        </w:rPr>
        <w:t xml:space="preserve">this model </w:t>
      </w:r>
      <w:r w:rsidR="00FB208D" w:rsidRPr="008A62D7">
        <w:rPr>
          <w:lang w:val="en-GB"/>
        </w:rPr>
        <w:t xml:space="preserve">requires </w:t>
      </w:r>
      <w:r w:rsidRPr="008A62D7">
        <w:rPr>
          <w:lang w:val="en-GB"/>
        </w:rPr>
        <w:t>both</w:t>
      </w:r>
      <w:r w:rsidR="00FB208D" w:rsidRPr="008A62D7">
        <w:rPr>
          <w:lang w:val="en-GB"/>
        </w:rPr>
        <w:t xml:space="preserve"> the</w:t>
      </w:r>
      <w:r w:rsidRPr="008A62D7">
        <w:rPr>
          <w:lang w:val="en-GB"/>
        </w:rPr>
        <w:t xml:space="preserve"> average and maximum</w:t>
      </w:r>
      <w:r w:rsidR="00797794" w:rsidRPr="008A62D7">
        <w:rPr>
          <w:lang w:val="en-GB"/>
        </w:rPr>
        <w:t xml:space="preserve"> </w:t>
      </w:r>
      <w:r w:rsidRPr="008A62D7">
        <w:rPr>
          <w:lang w:val="en-GB"/>
        </w:rPr>
        <w:t>plume heights</w:t>
      </w:r>
      <w:r w:rsidR="00797794" w:rsidRPr="008A62D7">
        <w:rPr>
          <w:lang w:val="en-GB"/>
        </w:rPr>
        <w:t>,</w:t>
      </w:r>
      <w:r w:rsidR="00FB208D" w:rsidRPr="008A62D7">
        <w:rPr>
          <w:lang w:val="en-GB"/>
        </w:rPr>
        <w:t xml:space="preserve"> den</w:t>
      </w:r>
      <w:r w:rsidR="009C7278" w:rsidRPr="008A62D7">
        <w:rPr>
          <w:lang w:val="en-GB"/>
        </w:rPr>
        <w:t>o</w:t>
      </w:r>
      <w:r w:rsidR="00FB208D" w:rsidRPr="008A62D7">
        <w:rPr>
          <w:lang w:val="en-GB"/>
        </w:rPr>
        <w:t xml:space="preserve">ted by </w:t>
      </w:r>
      <w:r w:rsidRPr="008A62D7">
        <w:rPr>
          <w:i/>
          <w:lang w:val="en-GB"/>
        </w:rPr>
        <w:t>h</w:t>
      </w:r>
      <w:r w:rsidRPr="008A62D7">
        <w:rPr>
          <w:i/>
          <w:vertAlign w:val="subscript"/>
          <w:lang w:val="en-GB"/>
        </w:rPr>
        <w:t>avg</w:t>
      </w:r>
      <w:r w:rsidRPr="008A62D7">
        <w:rPr>
          <w:lang w:val="en-GB"/>
        </w:rPr>
        <w:t xml:space="preserve"> and </w:t>
      </w:r>
      <w:r w:rsidRPr="008A62D7">
        <w:rPr>
          <w:i/>
          <w:lang w:val="en-GB"/>
        </w:rPr>
        <w:t>h</w:t>
      </w:r>
      <w:r w:rsidRPr="008A62D7">
        <w:rPr>
          <w:i/>
          <w:vertAlign w:val="subscript"/>
          <w:lang w:val="en-GB"/>
        </w:rPr>
        <w:t>max</w:t>
      </w:r>
      <w:r w:rsidR="00797794" w:rsidRPr="008A62D7">
        <w:rPr>
          <w:lang w:val="en-GB"/>
        </w:rPr>
        <w:t xml:space="preserve"> </w:t>
      </w:r>
      <w:r w:rsidR="00FB208D" w:rsidRPr="008A62D7">
        <w:rPr>
          <w:lang w:val="en-GB"/>
        </w:rPr>
        <w:t xml:space="preserve">respectively, </w:t>
      </w:r>
      <w:r w:rsidR="00797794" w:rsidRPr="008A62D7">
        <w:rPr>
          <w:lang w:val="en-GB"/>
        </w:rPr>
        <w:t xml:space="preserve">and provides a MER estimate </w:t>
      </w:r>
      <w:r w:rsidR="00FB208D" w:rsidRPr="008A62D7">
        <w:rPr>
          <w:lang w:val="en-GB"/>
        </w:rPr>
        <w:t>as</w:t>
      </w:r>
    </w:p>
    <w:p w14:paraId="0DB6E48F" w14:textId="0CBFBA12" w:rsidR="00C91640" w:rsidRPr="008A62D7" w:rsidRDefault="001819E3" w:rsidP="00C91640">
      <w:pPr>
        <w:ind w:left="2160" w:firstLine="720"/>
        <w:rPr>
          <w:szCs w:val="22"/>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Gudmundsson</m:t>
            </m:r>
          </m:sub>
        </m:sSub>
        <m:r>
          <w:rPr>
            <w:rFonts w:ascii="Cambria Math" w:hAnsi="Cambria Math"/>
            <w:sz w:val="20"/>
            <w:szCs w:val="20"/>
            <w:lang w:val="en-GB"/>
          </w:rPr>
          <m:t>=</m:t>
        </m:r>
        <m:sSup>
          <m:sSupPr>
            <m:ctrlPr>
              <w:rPr>
                <w:rFonts w:ascii="Cambria Math" w:hAnsi="Cambria Math"/>
                <w:i/>
                <w:sz w:val="20"/>
                <w:szCs w:val="20"/>
                <w:lang w:val="en-GB"/>
              </w:rPr>
            </m:ctrlPr>
          </m:sSupPr>
          <m:e>
            <m:r>
              <w:rPr>
                <w:rFonts w:ascii="Cambria Math" w:hAnsi="Cambria Math"/>
                <w:sz w:val="20"/>
                <w:szCs w:val="20"/>
                <w:lang w:val="en-GB"/>
              </w:rPr>
              <m:t>ρ∙a∙</m:t>
            </m:r>
            <m:sSub>
              <m:sSubPr>
                <m:ctrlPr>
                  <w:rPr>
                    <w:rFonts w:ascii="Cambria Math" w:hAnsi="Cambria Math"/>
                    <w:i/>
                    <w:sz w:val="20"/>
                    <w:szCs w:val="20"/>
                    <w:lang w:val="en-GB"/>
                  </w:rPr>
                </m:ctrlPr>
              </m:sSubPr>
              <m:e>
                <m:r>
                  <w:rPr>
                    <w:rFonts w:ascii="Cambria Math" w:hAnsi="Cambria Math"/>
                    <w:sz w:val="20"/>
                    <w:szCs w:val="20"/>
                    <w:lang w:val="en-GB"/>
                  </w:rPr>
                  <m:t>k</m:t>
                </m:r>
              </m:e>
              <m:sub>
                <m:r>
                  <w:rPr>
                    <w:rFonts w:ascii="Cambria Math" w:hAnsi="Cambria Math"/>
                    <w:sz w:val="20"/>
                    <w:szCs w:val="20"/>
                    <w:lang w:val="en-GB"/>
                  </w:rPr>
                  <m:t>I</m:t>
                </m:r>
              </m:sub>
            </m:sSub>
            <m:r>
              <w:rPr>
                <w:rFonts w:ascii="Cambria Math" w:hAnsi="Cambria Math"/>
                <w:sz w:val="20"/>
                <w:szCs w:val="20"/>
                <w:lang w:val="en-GB"/>
              </w:rPr>
              <m:t>∙</m:t>
            </m:r>
            <m:d>
              <m:dPr>
                <m:ctrlPr>
                  <w:rPr>
                    <w:rFonts w:ascii="Cambria Math" w:hAnsi="Cambria Math"/>
                    <w:i/>
                    <w:sz w:val="20"/>
                    <w:szCs w:val="20"/>
                    <w:lang w:val="en-GB"/>
                  </w:rPr>
                </m:ctrlPr>
              </m:dPr>
              <m:e>
                <m:d>
                  <m:dPr>
                    <m:ctrlPr>
                      <w:rPr>
                        <w:rFonts w:ascii="Cambria Math" w:hAnsi="Cambria Math"/>
                        <w:i/>
                        <w:sz w:val="20"/>
                        <w:szCs w:val="20"/>
                        <w:lang w:val="en-GB"/>
                      </w:rPr>
                    </m:ctrlPr>
                  </m:dPr>
                  <m:e>
                    <m:sSub>
                      <m:sSubPr>
                        <m:ctrlPr>
                          <w:rPr>
                            <w:rFonts w:ascii="Cambria Math" w:hAnsi="Cambria Math"/>
                            <w:i/>
                            <w:sz w:val="20"/>
                            <w:szCs w:val="20"/>
                            <w:lang w:val="en-GB"/>
                          </w:rPr>
                        </m:ctrlPr>
                      </m:sSubPr>
                      <m:e>
                        <m:r>
                          <w:rPr>
                            <w:rFonts w:ascii="Cambria Math" w:hAnsi="Cambria Math"/>
                            <w:sz w:val="20"/>
                            <w:szCs w:val="20"/>
                            <w:lang w:val="en-GB"/>
                          </w:rPr>
                          <m:t>h</m:t>
                        </m:r>
                      </m:e>
                      <m:sub>
                        <m:r>
                          <w:rPr>
                            <w:rFonts w:ascii="Cambria Math" w:hAnsi="Cambria Math"/>
                            <w:sz w:val="20"/>
                            <w:szCs w:val="20"/>
                            <w:lang w:val="en-GB"/>
                          </w:rPr>
                          <m:t>avg</m:t>
                        </m:r>
                      </m:sub>
                    </m:sSub>
                    <m:r>
                      <w:rPr>
                        <w:rFonts w:ascii="Cambria Math" w:hAnsi="Cambria Math"/>
                        <w:sz w:val="20"/>
                        <w:szCs w:val="20"/>
                        <w:lang w:val="en-GB"/>
                      </w:rPr>
                      <m:t>+</m:t>
                    </m:r>
                    <m:sSub>
                      <m:sSubPr>
                        <m:ctrlPr>
                          <w:rPr>
                            <w:rFonts w:ascii="Cambria Math" w:hAnsi="Cambria Math"/>
                            <w:i/>
                            <w:sz w:val="20"/>
                            <w:szCs w:val="20"/>
                            <w:lang w:val="en-GB"/>
                          </w:rPr>
                        </m:ctrlPr>
                      </m:sSubPr>
                      <m:e>
                        <m:r>
                          <w:rPr>
                            <w:rFonts w:ascii="Cambria Math" w:hAnsi="Cambria Math"/>
                            <w:sz w:val="20"/>
                            <w:szCs w:val="20"/>
                            <w:lang w:val="en-GB"/>
                          </w:rPr>
                          <m:t>h</m:t>
                        </m:r>
                      </m:e>
                      <m:sub>
                        <m:r>
                          <w:rPr>
                            <w:rFonts w:ascii="Cambria Math" w:hAnsi="Cambria Math"/>
                            <w:sz w:val="20"/>
                            <w:szCs w:val="20"/>
                            <w:lang w:val="en-GB"/>
                          </w:rPr>
                          <m:t>max</m:t>
                        </m:r>
                      </m:sub>
                    </m:sSub>
                  </m:e>
                </m:d>
                <m:r>
                  <w:rPr>
                    <w:rFonts w:ascii="Cambria Math" w:hAnsi="Cambria Math"/>
                    <w:sz w:val="20"/>
                    <w:szCs w:val="20"/>
                    <w:lang w:val="en-GB"/>
                  </w:rPr>
                  <m:t>/c</m:t>
                </m:r>
              </m:e>
            </m:d>
          </m:e>
          <m:sup>
            <m:r>
              <w:rPr>
                <w:rFonts w:ascii="Cambria Math" w:hAnsi="Cambria Math"/>
                <w:sz w:val="20"/>
                <w:szCs w:val="20"/>
                <w:lang w:val="en-GB"/>
              </w:rPr>
              <m:t>4.15</m:t>
            </m:r>
          </m:sup>
        </m:sSup>
      </m:oMath>
      <w:r w:rsidR="00C91640" w:rsidRPr="008A62D7">
        <w:rPr>
          <w:sz w:val="20"/>
          <w:szCs w:val="20"/>
          <w:lang w:val="en-GB"/>
        </w:rPr>
        <w:tab/>
      </w:r>
      <w:r w:rsidR="00C91640" w:rsidRPr="008A62D7">
        <w:rPr>
          <w:szCs w:val="22"/>
          <w:lang w:val="en-GB"/>
        </w:rPr>
        <w:tab/>
      </w:r>
      <w:r w:rsidR="00754FAB" w:rsidRPr="008A62D7">
        <w:rPr>
          <w:szCs w:val="22"/>
          <w:lang w:val="en-GB"/>
        </w:rPr>
        <w:t>(8)</w:t>
      </w:r>
    </w:p>
    <w:p w14:paraId="6D6C3B2C" w14:textId="4335188B" w:rsidR="005A2B0C" w:rsidRPr="008A62D7" w:rsidRDefault="00C91640" w:rsidP="00C91640">
      <w:pPr>
        <w:ind w:firstLine="720"/>
        <w:rPr>
          <w:rFonts w:eastAsiaTheme="minorEastAsia"/>
          <w:szCs w:val="22"/>
          <w:lang w:val="en-GB"/>
        </w:rPr>
      </w:pPr>
      <w:r w:rsidRPr="008A62D7">
        <w:rPr>
          <w:szCs w:val="22"/>
          <w:lang w:val="en-GB"/>
        </w:rPr>
        <w:t xml:space="preserve">where </w:t>
      </w:r>
      <w:r w:rsidRPr="008A62D7">
        <w:rPr>
          <w:i/>
          <w:lang w:val="en-GB"/>
        </w:rPr>
        <w:t>c</w:t>
      </w:r>
      <w:r w:rsidRPr="008A62D7">
        <w:rPr>
          <w:lang w:val="en-GB"/>
        </w:rPr>
        <w:t xml:space="preserve"> is the constant from Mastin, 2000</w:t>
      </w:r>
      <w:r w:rsidRPr="008A62D7">
        <w:rPr>
          <w:rFonts w:eastAsiaTheme="minorEastAsia"/>
          <w:szCs w:val="22"/>
          <w:lang w:val="en-GB"/>
        </w:rPr>
        <w:t>m(s/m</w:t>
      </w:r>
      <w:r w:rsidRPr="008A62D7">
        <w:rPr>
          <w:rFonts w:eastAsiaTheme="minorEastAsia"/>
          <w:szCs w:val="22"/>
          <w:vertAlign w:val="superscript"/>
          <w:lang w:val="en-GB"/>
        </w:rPr>
        <w:t>3</w:t>
      </w:r>
      <w:r w:rsidRPr="008A62D7">
        <w:rPr>
          <w:rFonts w:eastAsiaTheme="minorEastAsia"/>
          <w:szCs w:val="22"/>
          <w:lang w:val="en-GB"/>
        </w:rPr>
        <w:t>)</w:t>
      </w:r>
      <w:r w:rsidRPr="008A62D7">
        <w:rPr>
          <w:rFonts w:eastAsiaTheme="minorEastAsia"/>
          <w:szCs w:val="22"/>
          <w:vertAlign w:val="superscript"/>
          <w:lang w:val="en-GB"/>
        </w:rPr>
        <w:t>1/4.15</w:t>
      </w:r>
      <w:r w:rsidR="00FB208D" w:rsidRPr="008A62D7">
        <w:rPr>
          <w:rFonts w:eastAsiaTheme="minorEastAsia"/>
          <w:szCs w:val="22"/>
          <w:lang w:val="en-GB"/>
        </w:rPr>
        <w:t>,</w:t>
      </w:r>
      <w:r w:rsidRPr="008A62D7">
        <w:rPr>
          <w:rFonts w:eastAsiaTheme="minorEastAsia"/>
          <w:szCs w:val="22"/>
          <w:lang w:val="en-GB"/>
        </w:rPr>
        <w:t xml:space="preserve"> </w:t>
      </w:r>
      <w:r w:rsidRPr="008A62D7">
        <w:rPr>
          <w:rFonts w:eastAsiaTheme="minorEastAsia"/>
          <w:i/>
          <w:szCs w:val="22"/>
          <w:lang w:val="en-GB"/>
        </w:rPr>
        <w:t>a</w:t>
      </w:r>
      <w:r w:rsidRPr="008A62D7">
        <w:rPr>
          <w:rFonts w:eastAsiaTheme="minorEastAsia"/>
          <w:szCs w:val="22"/>
          <w:lang w:val="en-GB"/>
        </w:rPr>
        <w:t xml:space="preserve"> represents a </w:t>
      </w:r>
    </w:p>
    <w:p w14:paraId="30DAC7FA" w14:textId="54E26ACD" w:rsidR="00797794" w:rsidRPr="008A62D7" w:rsidRDefault="00C91640" w:rsidP="00C91640">
      <w:pPr>
        <w:ind w:firstLine="720"/>
        <w:rPr>
          <w:rFonts w:eastAsiaTheme="minorEastAsia"/>
          <w:szCs w:val="22"/>
          <w:lang w:val="en-GB"/>
        </w:rPr>
      </w:pPr>
      <w:r w:rsidRPr="008A62D7">
        <w:rPr>
          <w:rFonts w:eastAsiaTheme="minorEastAsia"/>
          <w:szCs w:val="22"/>
          <w:lang w:val="en-GB"/>
        </w:rPr>
        <w:t xml:space="preserve">dimensionless constant which </w:t>
      </w:r>
      <w:r w:rsidR="00FB208D" w:rsidRPr="008A62D7">
        <w:rPr>
          <w:rFonts w:eastAsiaTheme="minorEastAsia"/>
          <w:szCs w:val="22"/>
          <w:lang w:val="en-GB"/>
        </w:rPr>
        <w:t>is calibrated to be</w:t>
      </w:r>
      <w:r w:rsidRPr="008A62D7">
        <w:rPr>
          <w:rFonts w:eastAsiaTheme="minorEastAsia"/>
          <w:szCs w:val="22"/>
          <w:lang w:val="en-GB"/>
        </w:rPr>
        <w:t xml:space="preserve"> 0.0564</w:t>
      </w:r>
      <w:r w:rsidR="00FB208D" w:rsidRPr="008A62D7">
        <w:rPr>
          <w:rFonts w:eastAsiaTheme="minorEastAsia"/>
          <w:szCs w:val="22"/>
          <w:lang w:val="en-GB"/>
        </w:rPr>
        <w:t>.</w:t>
      </w:r>
      <w:r w:rsidRPr="008A62D7">
        <w:rPr>
          <w:rFonts w:eastAsiaTheme="minorEastAsia"/>
          <w:szCs w:val="22"/>
          <w:lang w:val="en-GB"/>
        </w:rPr>
        <w:t xml:space="preserve"> </w:t>
      </w:r>
      <w:r w:rsidRPr="008A62D7">
        <w:rPr>
          <w:rFonts w:eastAsiaTheme="minorEastAsia"/>
          <w:i/>
          <w:szCs w:val="22"/>
          <w:lang w:val="en-GB"/>
        </w:rPr>
        <w:t>k</w:t>
      </w:r>
      <w:r w:rsidRPr="008A62D7">
        <w:rPr>
          <w:rFonts w:eastAsiaTheme="minorEastAsia"/>
          <w:i/>
          <w:szCs w:val="22"/>
          <w:vertAlign w:val="subscript"/>
          <w:lang w:val="en-GB"/>
        </w:rPr>
        <w:t>I</w:t>
      </w:r>
      <w:r w:rsidR="00797794" w:rsidRPr="008A62D7">
        <w:rPr>
          <w:rFonts w:eastAsiaTheme="minorEastAsia"/>
          <w:szCs w:val="22"/>
          <w:lang w:val="en-GB"/>
        </w:rPr>
        <w:t xml:space="preserve"> is a scaling factor which</w:t>
      </w:r>
    </w:p>
    <w:p w14:paraId="7E2085B3" w14:textId="6FB119AB" w:rsidR="00C91640" w:rsidRPr="008A62D7" w:rsidRDefault="00C91640" w:rsidP="009C7278">
      <w:pPr>
        <w:ind w:left="720"/>
        <w:rPr>
          <w:rFonts w:eastAsiaTheme="minorEastAsia"/>
          <w:szCs w:val="22"/>
          <w:lang w:val="en-GB"/>
        </w:rPr>
      </w:pPr>
      <w:r w:rsidRPr="008A62D7">
        <w:rPr>
          <w:rFonts w:eastAsiaTheme="minorEastAsia"/>
          <w:szCs w:val="22"/>
          <w:lang w:val="en-GB"/>
        </w:rPr>
        <w:t>was</w:t>
      </w:r>
      <w:r w:rsidR="00797794" w:rsidRPr="008A62D7">
        <w:rPr>
          <w:rFonts w:eastAsiaTheme="minorEastAsia"/>
          <w:szCs w:val="22"/>
          <w:lang w:val="en-GB"/>
        </w:rPr>
        <w:t xml:space="preserve"> </w:t>
      </w:r>
      <w:r w:rsidRPr="008A62D7">
        <w:rPr>
          <w:rFonts w:eastAsiaTheme="minorEastAsia"/>
          <w:szCs w:val="22"/>
          <w:lang w:val="en-GB"/>
        </w:rPr>
        <w:t>found to</w:t>
      </w:r>
      <w:r w:rsidR="00797794" w:rsidRPr="008A62D7">
        <w:rPr>
          <w:rFonts w:eastAsiaTheme="minorEastAsia"/>
          <w:szCs w:val="22"/>
          <w:lang w:val="en-GB"/>
        </w:rPr>
        <w:t xml:space="preserve"> be 2.15</w:t>
      </w:r>
      <w:r w:rsidR="00FB208D" w:rsidRPr="008A62D7">
        <w:rPr>
          <w:rFonts w:eastAsiaTheme="minorEastAsia"/>
          <w:szCs w:val="22"/>
          <w:lang w:val="en-GB"/>
        </w:rPr>
        <w:t xml:space="preserve"> for the first (phreatomagmatic) stage (14 – 16 April) of the Eyjafjallajökull 2010 eruption</w:t>
      </w:r>
      <w:r w:rsidR="009C7278" w:rsidRPr="008A62D7">
        <w:rPr>
          <w:rFonts w:eastAsiaTheme="minorEastAsia"/>
          <w:szCs w:val="22"/>
          <w:lang w:val="en-GB"/>
        </w:rPr>
        <w:t xml:space="preserve">. </w:t>
      </w:r>
      <w:r w:rsidR="00797794" w:rsidRPr="008A62D7">
        <w:rPr>
          <w:rFonts w:eastAsiaTheme="minorEastAsia"/>
          <w:szCs w:val="22"/>
          <w:lang w:val="en-GB"/>
        </w:rPr>
        <w:t>For the subsequent magmatic</w:t>
      </w:r>
      <w:r w:rsidR="009C7278" w:rsidRPr="008A62D7">
        <w:rPr>
          <w:rFonts w:eastAsiaTheme="minorEastAsia"/>
          <w:szCs w:val="22"/>
          <w:lang w:val="en-GB"/>
        </w:rPr>
        <w:t xml:space="preserve"> </w:t>
      </w:r>
      <w:r w:rsidR="00797794" w:rsidRPr="008A62D7">
        <w:rPr>
          <w:rFonts w:eastAsiaTheme="minorEastAsia"/>
          <w:szCs w:val="22"/>
          <w:lang w:val="en-GB"/>
        </w:rPr>
        <w:t xml:space="preserve">eruption phases </w:t>
      </w:r>
      <w:r w:rsidR="00797794" w:rsidRPr="008A62D7">
        <w:rPr>
          <w:rFonts w:eastAsiaTheme="minorEastAsia"/>
          <w:i/>
          <w:szCs w:val="22"/>
          <w:lang w:val="en-GB"/>
        </w:rPr>
        <w:t>k</w:t>
      </w:r>
      <w:r w:rsidR="00797794" w:rsidRPr="008A62D7">
        <w:rPr>
          <w:rFonts w:eastAsiaTheme="minorEastAsia"/>
          <w:i/>
          <w:szCs w:val="22"/>
          <w:vertAlign w:val="subscript"/>
          <w:lang w:val="en-GB"/>
        </w:rPr>
        <w:t>I</w:t>
      </w:r>
      <w:r w:rsidR="00797794" w:rsidRPr="008A62D7">
        <w:rPr>
          <w:rFonts w:eastAsiaTheme="minorEastAsia"/>
          <w:szCs w:val="22"/>
          <w:lang w:val="en-GB"/>
        </w:rPr>
        <w:t xml:space="preserve"> dropped to 1.58 for 17 April and 1.59 for 18 April – 22 May</w:t>
      </w:r>
      <w:r w:rsidR="009C7278" w:rsidRPr="008A62D7">
        <w:rPr>
          <w:rFonts w:eastAsiaTheme="minorEastAsia"/>
          <w:szCs w:val="22"/>
          <w:lang w:val="en-GB"/>
        </w:rPr>
        <w:t xml:space="preserve"> </w:t>
      </w:r>
      <w:r w:rsidRPr="008A62D7">
        <w:rPr>
          <w:rFonts w:eastAsiaTheme="minorEastAsia"/>
          <w:szCs w:val="22"/>
          <w:lang w:val="en-GB"/>
        </w:rPr>
        <w:t xml:space="preserve">(see </w:t>
      </w:r>
      <w:r w:rsidRPr="008A62D7">
        <w:rPr>
          <w:rFonts w:eastAsiaTheme="minorEastAsia"/>
          <w:i/>
          <w:szCs w:val="22"/>
          <w:lang w:val="en-GB"/>
        </w:rPr>
        <w:t>Gudmundsson et al</w:t>
      </w:r>
      <w:r w:rsidRPr="008A62D7">
        <w:rPr>
          <w:rFonts w:eastAsiaTheme="minorEastAsia"/>
          <w:szCs w:val="22"/>
          <w:lang w:val="en-GB"/>
        </w:rPr>
        <w:t>. 2012).</w:t>
      </w:r>
    </w:p>
    <w:p w14:paraId="4F3D3FBE" w14:textId="77777777" w:rsidR="001578C4" w:rsidRPr="008A62D7" w:rsidRDefault="001578C4" w:rsidP="00797794">
      <w:pPr>
        <w:ind w:firstLine="720"/>
        <w:rPr>
          <w:rFonts w:eastAsiaTheme="minorEastAsia"/>
          <w:szCs w:val="22"/>
          <w:lang w:val="en-GB"/>
        </w:rPr>
      </w:pPr>
    </w:p>
    <w:p w14:paraId="06611153" w14:textId="0E2722A8" w:rsidR="00413DC9" w:rsidRPr="008A62D7" w:rsidRDefault="001578C4" w:rsidP="00D625F7">
      <w:pPr>
        <w:ind w:left="720" w:hanging="720"/>
        <w:rPr>
          <w:lang w:val="en-GB"/>
        </w:rPr>
      </w:pPr>
      <w:r w:rsidRPr="008A62D7">
        <w:rPr>
          <w:lang w:val="en-GB"/>
        </w:rPr>
        <w:t xml:space="preserve">- </w:t>
      </w:r>
      <w:del w:id="1609" w:author="Dioguardi, Fabio" w:date="2019-01-22T10:20:00Z">
        <w:r w:rsidRPr="008A62D7" w:rsidDel="00196ED7">
          <w:rPr>
            <w:b/>
            <w:u w:val="single"/>
            <w:lang w:val="en-GB"/>
          </w:rPr>
          <w:delText>“</w:delText>
        </w:r>
        <w:r w:rsidR="007309E9" w:rsidRPr="008A62D7" w:rsidDel="00196ED7">
          <w:rPr>
            <w:b/>
            <w:u w:val="single"/>
            <w:lang w:val="en-GB"/>
          </w:rPr>
          <w:delText xml:space="preserve">mod. </w:delText>
        </w:r>
      </w:del>
      <w:del w:id="1610" w:author="Dioguardi, Fabio" w:date="2019-01-25T16:24:00Z">
        <w:r w:rsidRPr="008A62D7" w:rsidDel="00926DA7">
          <w:rPr>
            <w:b/>
            <w:u w:val="single"/>
            <w:lang w:val="en-GB"/>
          </w:rPr>
          <w:delText>D</w:delText>
        </w:r>
        <w:r w:rsidR="00D625F7" w:rsidRPr="008A62D7" w:rsidDel="00926DA7">
          <w:rPr>
            <w:b/>
            <w:u w:val="single"/>
            <w:lang w:val="en-GB"/>
          </w:rPr>
          <w:delText>egruyter</w:delText>
        </w:r>
        <w:r w:rsidRPr="008A62D7" w:rsidDel="00926DA7">
          <w:rPr>
            <w:b/>
            <w:u w:val="single"/>
            <w:lang w:val="en-GB"/>
          </w:rPr>
          <w:delText xml:space="preserve"> B</w:delText>
        </w:r>
        <w:r w:rsidR="00D625F7" w:rsidRPr="008A62D7" w:rsidDel="00926DA7">
          <w:rPr>
            <w:b/>
            <w:u w:val="single"/>
            <w:lang w:val="en-GB"/>
          </w:rPr>
          <w:delText>onadonna</w:delText>
        </w:r>
      </w:del>
      <w:ins w:id="1611" w:author="Dioguardi, Fabio" w:date="2019-01-25T16:24:00Z">
        <w:r w:rsidR="00926DA7">
          <w:rPr>
            <w:b/>
            <w:u w:val="single"/>
            <w:lang w:val="en-GB"/>
          </w:rPr>
          <w:t>Degruyter &amp; Bonadonna</w:t>
        </w:r>
      </w:ins>
      <w:r w:rsidRPr="008A62D7">
        <w:rPr>
          <w:b/>
          <w:u w:val="single"/>
          <w:lang w:val="en-GB"/>
        </w:rPr>
        <w:t>”</w:t>
      </w:r>
      <w:r w:rsidRPr="008A62D7">
        <w:rPr>
          <w:lang w:val="en-GB"/>
        </w:rPr>
        <w:t xml:space="preserve">: </w:t>
      </w:r>
      <w:r w:rsidR="007309E9" w:rsidRPr="008A62D7">
        <w:rPr>
          <w:lang w:val="en-GB"/>
        </w:rPr>
        <w:t xml:space="preserve">this approach is based on </w:t>
      </w:r>
      <w:r w:rsidRPr="008A62D7">
        <w:rPr>
          <w:lang w:val="en-GB"/>
        </w:rPr>
        <w:t>a</w:t>
      </w:r>
      <w:r w:rsidR="00FB208D" w:rsidRPr="008A62D7">
        <w:rPr>
          <w:lang w:val="en-GB"/>
        </w:rPr>
        <w:t xml:space="preserve">n algebraic relationship that is calibrated </w:t>
      </w:r>
      <w:r w:rsidR="00D625F7" w:rsidRPr="008A62D7">
        <w:rPr>
          <w:lang w:val="en-GB"/>
        </w:rPr>
        <w:t>applying</w:t>
      </w:r>
      <w:r w:rsidR="00FB208D" w:rsidRPr="008A62D7">
        <w:rPr>
          <w:lang w:val="en-GB"/>
        </w:rPr>
        <w:t xml:space="preserve"> a</w:t>
      </w:r>
      <w:r w:rsidR="007309E9" w:rsidRPr="008A62D7">
        <w:rPr>
          <w:lang w:val="en-GB"/>
        </w:rPr>
        <w:t xml:space="preserve"> </w:t>
      </w:r>
      <w:r w:rsidR="006F78EC" w:rsidRPr="008A62D7">
        <w:rPr>
          <w:lang w:val="en-GB"/>
        </w:rPr>
        <w:t>numerical</w:t>
      </w:r>
      <w:r w:rsidR="009C7278" w:rsidRPr="008A62D7">
        <w:rPr>
          <w:lang w:val="en-GB"/>
        </w:rPr>
        <w:t xml:space="preserve"> model by </w:t>
      </w:r>
      <w:r w:rsidRPr="008A62D7">
        <w:rPr>
          <w:i/>
          <w:lang w:val="en-GB"/>
        </w:rPr>
        <w:t>Degruyter and Bonadonna</w:t>
      </w:r>
      <w:r w:rsidRPr="008A62D7">
        <w:rPr>
          <w:lang w:val="en-GB"/>
        </w:rPr>
        <w:t xml:space="preserve"> (2012),</w:t>
      </w:r>
      <w:r w:rsidR="009C7278" w:rsidRPr="008A62D7">
        <w:rPr>
          <w:lang w:val="en-GB"/>
        </w:rPr>
        <w:t xml:space="preserve"> </w:t>
      </w:r>
      <w:r w:rsidRPr="008A62D7">
        <w:rPr>
          <w:lang w:val="en-GB"/>
        </w:rPr>
        <w:t xml:space="preserve">which is </w:t>
      </w:r>
      <w:r w:rsidR="006F78EC" w:rsidRPr="008A62D7">
        <w:rPr>
          <w:lang w:val="en-GB"/>
        </w:rPr>
        <w:t xml:space="preserve">based on </w:t>
      </w:r>
      <w:r w:rsidR="007309E9" w:rsidRPr="008A62D7">
        <w:rPr>
          <w:lang w:val="en-GB"/>
        </w:rPr>
        <w:t xml:space="preserve">a combination of </w:t>
      </w:r>
      <w:r w:rsidR="00FB208D" w:rsidRPr="008A62D7">
        <w:rPr>
          <w:lang w:val="en-GB"/>
        </w:rPr>
        <w:t>the models</w:t>
      </w:r>
      <w:r w:rsidRPr="008A62D7">
        <w:rPr>
          <w:lang w:val="en-GB"/>
        </w:rPr>
        <w:t xml:space="preserve"> of </w:t>
      </w:r>
      <w:r w:rsidR="006F78EC" w:rsidRPr="008A62D7">
        <w:rPr>
          <w:i/>
          <w:lang w:val="en-GB"/>
        </w:rPr>
        <w:t>Morton et al</w:t>
      </w:r>
      <w:r w:rsidR="006F78EC" w:rsidRPr="008A62D7">
        <w:rPr>
          <w:lang w:val="en-GB"/>
        </w:rPr>
        <w:t>. (1954) and</w:t>
      </w:r>
      <w:r w:rsidRPr="008A62D7">
        <w:rPr>
          <w:lang w:val="en-GB"/>
        </w:rPr>
        <w:t xml:space="preserve"> </w:t>
      </w:r>
      <w:r w:rsidRPr="008A62D7">
        <w:rPr>
          <w:i/>
          <w:lang w:val="en-GB"/>
        </w:rPr>
        <w:t>Hewett</w:t>
      </w:r>
      <w:r w:rsidR="006F78EC" w:rsidRPr="008A62D7">
        <w:rPr>
          <w:lang w:val="en-GB"/>
        </w:rPr>
        <w:t xml:space="preserve"> et al.</w:t>
      </w:r>
      <w:r w:rsidRPr="008A62D7">
        <w:rPr>
          <w:lang w:val="en-GB"/>
        </w:rPr>
        <w:t xml:space="preserve"> </w:t>
      </w:r>
      <w:r w:rsidR="006F78EC" w:rsidRPr="008A62D7">
        <w:rPr>
          <w:lang w:val="en-GB"/>
        </w:rPr>
        <w:t>(1971)</w:t>
      </w:r>
      <w:r w:rsidR="00841092" w:rsidRPr="008A62D7">
        <w:rPr>
          <w:lang w:val="en-GB"/>
        </w:rPr>
        <w:t xml:space="preserve"> and is designed for wind-affected bent-over plumes</w:t>
      </w:r>
      <w:r w:rsidR="006F78EC" w:rsidRPr="008A62D7">
        <w:rPr>
          <w:lang w:val="en-GB"/>
        </w:rPr>
        <w:t xml:space="preserve"> It links atmospheric parameters with plume height</w:t>
      </w:r>
      <w:r w:rsidR="000C2463" w:rsidRPr="008A62D7">
        <w:rPr>
          <w:lang w:val="en-GB"/>
        </w:rPr>
        <w:t xml:space="preserve"> </w:t>
      </w:r>
      <w:r w:rsidR="000C2463" w:rsidRPr="008A62D7">
        <w:rPr>
          <w:i/>
          <w:lang w:val="en-GB"/>
        </w:rPr>
        <w:t>H</w:t>
      </w:r>
      <w:r w:rsidR="006F78EC" w:rsidRPr="008A62D7">
        <w:rPr>
          <w:lang w:val="en-GB"/>
        </w:rPr>
        <w:t xml:space="preserve"> and the</w:t>
      </w:r>
      <w:r w:rsidR="009C7278" w:rsidRPr="008A62D7">
        <w:rPr>
          <w:lang w:val="en-GB"/>
        </w:rPr>
        <w:t xml:space="preserve"> </w:t>
      </w:r>
      <w:r w:rsidR="006F78EC" w:rsidRPr="008A62D7">
        <w:rPr>
          <w:lang w:val="en-GB"/>
        </w:rPr>
        <w:t>derived mass eruption rate</w:t>
      </w:r>
      <w:r w:rsidR="000C2463" w:rsidRPr="008A62D7">
        <w:rPr>
          <w:lang w:val="en-GB"/>
        </w:rPr>
        <w:t xml:space="preserve"> </w:t>
      </w:r>
      <w:r w:rsidR="000C2463" w:rsidRPr="008A62D7">
        <w:rPr>
          <w:i/>
          <w:lang w:val="en-GB"/>
        </w:rPr>
        <w:t>Q</w:t>
      </w:r>
      <w:r w:rsidR="00AC7525" w:rsidRPr="008A62D7">
        <w:rPr>
          <w:lang w:val="en-GB"/>
        </w:rPr>
        <w:t xml:space="preserve">, using </w:t>
      </w:r>
    </w:p>
    <w:p w14:paraId="2754CC48" w14:textId="0C3C1F71" w:rsidR="00BB6BBB" w:rsidRPr="008A62D7" w:rsidRDefault="001819E3" w:rsidP="00AC7525">
      <w:pPr>
        <w:ind w:left="1440" w:firstLine="720"/>
        <w:rPr>
          <w:lang w:val="en-GB"/>
        </w:rPr>
      </w:pP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DegruyterBonadonna</m:t>
            </m:r>
          </m:sub>
        </m:sSub>
        <m:r>
          <w:rPr>
            <w:rFonts w:ascii="Cambria Math" w:hAnsi="Cambria Math"/>
            <w:lang w:val="en-GB"/>
          </w:rPr>
          <m:t>=π</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ρ</m:t>
                </m:r>
              </m:e>
              <m:sub>
                <m:r>
                  <w:rPr>
                    <w:rFonts w:ascii="Cambria Math" w:hAnsi="Cambria Math"/>
                    <w:lang w:val="en-GB"/>
                  </w:rPr>
                  <m:t>a0</m:t>
                </m:r>
              </m:sub>
            </m:sSub>
          </m:num>
          <m:den>
            <m:r>
              <w:rPr>
                <w:rFonts w:ascii="Cambria Math" w:hAnsi="Cambria Math"/>
                <w:lang w:val="en-GB"/>
              </w:rPr>
              <m:t>g'</m:t>
            </m:r>
          </m:den>
        </m:f>
        <m:d>
          <m:dPr>
            <m:ctrlPr>
              <w:rPr>
                <w:rFonts w:ascii="Cambria Math" w:hAnsi="Cambria Math"/>
                <w:i/>
                <w:lang w:val="en-GB"/>
              </w:rPr>
            </m:ctrlPr>
          </m:dPr>
          <m:e>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2</m:t>
                    </m:r>
                  </m:e>
                  <m:sup>
                    <m:f>
                      <m:fPr>
                        <m:type m:val="lin"/>
                        <m:ctrlPr>
                          <w:rPr>
                            <w:rFonts w:ascii="Cambria Math" w:hAnsi="Cambria Math"/>
                            <w:i/>
                            <w:lang w:val="en-GB"/>
                          </w:rPr>
                        </m:ctrlPr>
                      </m:fPr>
                      <m:num>
                        <m:r>
                          <w:rPr>
                            <w:rFonts w:ascii="Cambria Math" w:hAnsi="Cambria Math"/>
                            <w:lang w:val="en-GB"/>
                          </w:rPr>
                          <m:t>5</m:t>
                        </m:r>
                      </m:num>
                      <m:den>
                        <m:r>
                          <w:rPr>
                            <w:rFonts w:ascii="Cambria Math" w:hAnsi="Cambria Math"/>
                            <w:lang w:val="en-GB"/>
                          </w:rPr>
                          <m:t>2</m:t>
                        </m:r>
                      </m:den>
                    </m:f>
                  </m:sup>
                </m:sSup>
                <m:sSup>
                  <m:sSupPr>
                    <m:ctrlPr>
                      <w:rPr>
                        <w:rFonts w:ascii="Cambria Math" w:hAnsi="Cambria Math"/>
                        <w:i/>
                        <w:lang w:val="en-GB"/>
                      </w:rPr>
                    </m:ctrlPr>
                  </m:sSupPr>
                  <m:e>
                    <m:r>
                      <w:rPr>
                        <w:rFonts w:ascii="Cambria Math" w:hAnsi="Cambria Math"/>
                        <w:lang w:val="en-GB"/>
                      </w:rPr>
                      <m:t>α</m:t>
                    </m:r>
                  </m:e>
                  <m:sup>
                    <m:r>
                      <w:rPr>
                        <w:rFonts w:ascii="Cambria Math" w:hAnsi="Cambria Math"/>
                        <w:lang w:val="en-GB"/>
                      </w:rPr>
                      <m:t>2</m:t>
                    </m:r>
                  </m:sup>
                </m:sSup>
                <m:sSup>
                  <m:sSupPr>
                    <m:ctrlPr>
                      <w:rPr>
                        <w:rFonts w:ascii="Cambria Math" w:hAnsi="Cambria Math"/>
                        <w:i/>
                        <w:lang w:val="en-GB"/>
                      </w:rPr>
                    </m:ctrlPr>
                  </m:sSupPr>
                  <m:e>
                    <m:acc>
                      <m:accPr>
                        <m:chr m:val="̅"/>
                        <m:ctrlPr>
                          <w:rPr>
                            <w:rFonts w:ascii="Cambria Math" w:hAnsi="Cambria Math"/>
                            <w:i/>
                            <w:lang w:val="en-GB"/>
                          </w:rPr>
                        </m:ctrlPr>
                      </m:accPr>
                      <m:e>
                        <m:r>
                          <w:rPr>
                            <w:rFonts w:ascii="Cambria Math" w:hAnsi="Cambria Math"/>
                            <w:lang w:val="en-GB"/>
                          </w:rPr>
                          <m:t>N</m:t>
                        </m:r>
                      </m:e>
                    </m:acc>
                  </m:e>
                  <m:sup>
                    <m:r>
                      <w:rPr>
                        <w:rFonts w:ascii="Cambria Math" w:hAnsi="Cambria Math"/>
                        <w:lang w:val="en-GB"/>
                      </w:rPr>
                      <m:t>3</m:t>
                    </m:r>
                  </m:sup>
                </m:sSup>
              </m:num>
              <m:den>
                <m:sSubSup>
                  <m:sSubSupPr>
                    <m:ctrlPr>
                      <w:rPr>
                        <w:rFonts w:ascii="Cambria Math" w:hAnsi="Cambria Math"/>
                        <w:i/>
                        <w:lang w:val="en-GB"/>
                      </w:rPr>
                    </m:ctrlPr>
                  </m:sSubSupPr>
                  <m:e>
                    <m:r>
                      <w:rPr>
                        <w:rFonts w:ascii="Cambria Math" w:hAnsi="Cambria Math"/>
                        <w:lang w:val="en-GB"/>
                      </w:rPr>
                      <m:t>z</m:t>
                    </m:r>
                  </m:e>
                  <m:sub>
                    <m:r>
                      <w:rPr>
                        <w:rFonts w:ascii="Cambria Math" w:hAnsi="Cambria Math"/>
                        <w:lang w:val="en-GB"/>
                      </w:rPr>
                      <m:t>1</m:t>
                    </m:r>
                  </m:sub>
                  <m:sup>
                    <m:r>
                      <w:rPr>
                        <w:rFonts w:ascii="Cambria Math" w:hAnsi="Cambria Math"/>
                        <w:lang w:val="en-GB"/>
                      </w:rPr>
                      <m:t>4</m:t>
                    </m:r>
                  </m:sup>
                </m:sSubSup>
              </m:den>
            </m:f>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4</m:t>
                </m:r>
              </m:sup>
            </m:sSup>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β</m:t>
                    </m:r>
                  </m:e>
                  <m:sup>
                    <m:r>
                      <w:rPr>
                        <w:rFonts w:ascii="Cambria Math" w:hAnsi="Cambria Math"/>
                        <w:lang w:val="en-GB"/>
                      </w:rPr>
                      <m:t>2</m:t>
                    </m:r>
                  </m:sup>
                </m:sSup>
                <m:sSup>
                  <m:sSupPr>
                    <m:ctrlPr>
                      <w:rPr>
                        <w:rFonts w:ascii="Cambria Math" w:hAnsi="Cambria Math"/>
                        <w:i/>
                        <w:lang w:val="en-GB"/>
                      </w:rPr>
                    </m:ctrlPr>
                  </m:sSupPr>
                  <m:e>
                    <m:acc>
                      <m:accPr>
                        <m:chr m:val="̅"/>
                        <m:ctrlPr>
                          <w:rPr>
                            <w:rFonts w:ascii="Cambria Math" w:hAnsi="Cambria Math"/>
                            <w:i/>
                            <w:lang w:val="en-GB"/>
                          </w:rPr>
                        </m:ctrlPr>
                      </m:accPr>
                      <m:e>
                        <m:r>
                          <w:rPr>
                            <w:rFonts w:ascii="Cambria Math" w:hAnsi="Cambria Math"/>
                            <w:lang w:val="en-GB"/>
                          </w:rPr>
                          <m:t>N</m:t>
                        </m:r>
                      </m:e>
                    </m:acc>
                  </m:e>
                  <m:sup>
                    <m:r>
                      <w:rPr>
                        <w:rFonts w:ascii="Cambria Math" w:hAnsi="Cambria Math"/>
                        <w:lang w:val="en-GB"/>
                      </w:rPr>
                      <m:t>2</m:t>
                    </m:r>
                  </m:sup>
                </m:sSup>
                <m:acc>
                  <m:accPr>
                    <m:chr m:val="̅"/>
                    <m:ctrlPr>
                      <w:rPr>
                        <w:rFonts w:ascii="Cambria Math" w:hAnsi="Cambria Math"/>
                        <w:i/>
                        <w:lang w:val="en-GB"/>
                      </w:rPr>
                    </m:ctrlPr>
                  </m:accPr>
                  <m:e>
                    <m:r>
                      <w:rPr>
                        <w:rFonts w:ascii="Cambria Math" w:hAnsi="Cambria Math"/>
                        <w:lang w:val="en-GB"/>
                      </w:rPr>
                      <m:t>v</m:t>
                    </m:r>
                  </m:e>
                </m:acc>
              </m:num>
              <m:den>
                <m:r>
                  <w:rPr>
                    <w:rFonts w:ascii="Cambria Math" w:hAnsi="Cambria Math"/>
                    <w:lang w:val="en-GB"/>
                  </w:rPr>
                  <m:t>6</m:t>
                </m:r>
              </m:den>
            </m:f>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e>
        </m:d>
      </m:oMath>
      <w:r w:rsidR="00AC7525" w:rsidRPr="008A62D7">
        <w:rPr>
          <w:lang w:val="en-GB"/>
        </w:rPr>
        <w:tab/>
      </w:r>
      <w:r w:rsidR="00AC7525" w:rsidRPr="008A62D7">
        <w:rPr>
          <w:lang w:val="en-GB"/>
        </w:rPr>
        <w:tab/>
      </w:r>
      <w:r w:rsidR="00754FAB" w:rsidRPr="008A62D7">
        <w:rPr>
          <w:rFonts w:eastAsiaTheme="minorEastAsia"/>
          <w:szCs w:val="22"/>
          <w:lang w:val="en-GB"/>
        </w:rPr>
        <w:t>(9)</w:t>
      </w:r>
    </w:p>
    <w:p w14:paraId="7FD2BF1F" w14:textId="7D5A8EF2" w:rsidR="000676DB" w:rsidRPr="00FC784B" w:rsidRDefault="000C2463" w:rsidP="00910C95">
      <w:pPr>
        <w:ind w:left="720"/>
        <w:rPr>
          <w:ins w:id="1612" w:author="Dioguardi, Fabio" w:date="2019-01-24T14:35:00Z"/>
          <w:rFonts w:eastAsiaTheme="minorEastAsia"/>
          <w:szCs w:val="22"/>
          <w:lang w:val="en-GB"/>
        </w:rPr>
      </w:pPr>
      <w:r w:rsidRPr="008A62D7">
        <w:rPr>
          <w:rFonts w:eastAsiaTheme="minorEastAsia"/>
          <w:szCs w:val="22"/>
          <w:lang w:val="en-GB"/>
        </w:rPr>
        <w:t>wh</w:t>
      </w:r>
      <w:r w:rsidR="00FB208D" w:rsidRPr="008A62D7">
        <w:rPr>
          <w:rFonts w:eastAsiaTheme="minorEastAsia"/>
          <w:szCs w:val="22"/>
          <w:lang w:val="en-GB"/>
        </w:rPr>
        <w:t xml:space="preserve">ere </w:t>
      </w:r>
      <m:oMath>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N</m:t>
            </m:r>
          </m:e>
        </m:acc>
      </m:oMath>
      <w:r w:rsidR="00FB208D" w:rsidRPr="008A62D7">
        <w:rPr>
          <w:rFonts w:eastAsiaTheme="minorEastAsia"/>
          <w:szCs w:val="22"/>
          <w:lang w:val="en-GB"/>
        </w:rPr>
        <w:t xml:space="preserve"> is</w:t>
      </w:r>
      <w:r w:rsidR="00833298" w:rsidRPr="008A62D7">
        <w:rPr>
          <w:rFonts w:eastAsiaTheme="minorEastAsia"/>
          <w:szCs w:val="22"/>
          <w:lang w:val="en-GB"/>
        </w:rPr>
        <w:t xml:space="preserve"> the average buoyancy frequency</w:t>
      </w:r>
      <w:r w:rsidR="005723AC" w:rsidRPr="008A62D7">
        <w:rPr>
          <w:rFonts w:eastAsiaTheme="minorEastAsia"/>
          <w:szCs w:val="22"/>
          <w:lang w:val="en-GB"/>
        </w:rPr>
        <w:t xml:space="preserve"> </w:t>
      </w:r>
      <w:r w:rsidR="00833298" w:rsidRPr="008A62D7">
        <w:rPr>
          <w:rFonts w:eastAsiaTheme="minorEastAsia"/>
          <w:szCs w:val="22"/>
          <w:lang w:val="en-GB"/>
        </w:rPr>
        <w:t>and</w:t>
      </w:r>
      <w:r w:rsidR="00FB208D" w:rsidRPr="008A62D7">
        <w:rPr>
          <w:rFonts w:eastAsiaTheme="minorEastAsia"/>
          <w:szCs w:val="22"/>
          <w:lang w:val="en-GB"/>
        </w:rPr>
        <w:t xml:space="preserve"> </w:t>
      </w:r>
      <m:oMath>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v</m:t>
            </m:r>
          </m:e>
        </m:acc>
      </m:oMath>
      <w:r w:rsidR="00FB208D" w:rsidRPr="008A62D7">
        <w:rPr>
          <w:rFonts w:eastAsiaTheme="minorEastAsia"/>
          <w:szCs w:val="22"/>
          <w:lang w:val="en-GB"/>
        </w:rPr>
        <w:t xml:space="preserve"> the average</w:t>
      </w:r>
      <w:r w:rsidR="00833298" w:rsidRPr="008A62D7">
        <w:rPr>
          <w:rFonts w:eastAsiaTheme="minorEastAsia"/>
          <w:szCs w:val="22"/>
          <w:lang w:val="en-GB"/>
        </w:rPr>
        <w:t xml:space="preserve"> wind velocity across the plume heigh</w:t>
      </w:r>
      <w:r w:rsidR="00FB208D" w:rsidRPr="008A62D7">
        <w:rPr>
          <w:rFonts w:eastAsiaTheme="minorEastAsia"/>
          <w:szCs w:val="22"/>
          <w:lang w:val="en-GB"/>
        </w:rPr>
        <w:t xml:space="preserve">t, and where </w:t>
      </w:r>
      <w:r w:rsidR="00833298" w:rsidRPr="008A62D7">
        <w:rPr>
          <w:rFonts w:eastAsiaTheme="minorEastAsia"/>
          <w:i/>
          <w:szCs w:val="22"/>
          <w:lang w:val="en-GB"/>
        </w:rPr>
        <w:sym w:font="Symbol" w:char="F072"/>
      </w:r>
      <w:r w:rsidR="00833298" w:rsidRPr="008A62D7">
        <w:rPr>
          <w:rFonts w:eastAsiaTheme="minorEastAsia"/>
          <w:i/>
          <w:szCs w:val="22"/>
          <w:vertAlign w:val="subscript"/>
          <w:lang w:val="en-GB"/>
        </w:rPr>
        <w:t>a0</w:t>
      </w:r>
      <w:r w:rsidRPr="008A62D7">
        <w:rPr>
          <w:rFonts w:eastAsiaTheme="minorEastAsia"/>
          <w:szCs w:val="22"/>
          <w:lang w:val="en-GB"/>
        </w:rPr>
        <w:t xml:space="preserve"> </w:t>
      </w:r>
      <w:r w:rsidR="00FB208D" w:rsidRPr="008A62D7">
        <w:rPr>
          <w:rFonts w:eastAsiaTheme="minorEastAsia"/>
          <w:szCs w:val="22"/>
          <w:lang w:val="en-GB"/>
        </w:rPr>
        <w:t>is a</w:t>
      </w:r>
      <w:r w:rsidR="00833298" w:rsidRPr="008A62D7">
        <w:rPr>
          <w:rFonts w:eastAsiaTheme="minorEastAsia"/>
          <w:szCs w:val="22"/>
          <w:lang w:val="en-GB"/>
        </w:rPr>
        <w:t xml:space="preserve"> reference density </w:t>
      </w:r>
      <w:r w:rsidR="00FB208D" w:rsidRPr="008A62D7">
        <w:rPr>
          <w:rFonts w:eastAsiaTheme="minorEastAsia"/>
          <w:szCs w:val="22"/>
          <w:lang w:val="en-GB"/>
        </w:rPr>
        <w:t>for</w:t>
      </w:r>
      <w:r w:rsidR="00833298" w:rsidRPr="008A62D7">
        <w:rPr>
          <w:rFonts w:eastAsiaTheme="minorEastAsia"/>
          <w:szCs w:val="22"/>
          <w:lang w:val="en-GB"/>
        </w:rPr>
        <w:t xml:space="preserve"> the surrounding atmosphere, </w:t>
      </w:r>
      <w:r w:rsidR="00910C95" w:rsidRPr="008A62D7">
        <w:rPr>
          <w:i/>
          <w:lang w:val="en-GB"/>
        </w:rPr>
        <w:t>g’</w:t>
      </w:r>
      <w:r w:rsidR="00910C95" w:rsidRPr="008A62D7">
        <w:rPr>
          <w:lang w:val="en-GB"/>
        </w:rPr>
        <w:t xml:space="preserve"> is measured in m/s</w:t>
      </w:r>
      <w:r w:rsidR="00910C95" w:rsidRPr="008A62D7">
        <w:rPr>
          <w:vertAlign w:val="superscript"/>
          <w:lang w:val="en-GB"/>
        </w:rPr>
        <w:t>2</w:t>
      </w:r>
      <w:r w:rsidR="00910C95" w:rsidRPr="008A62D7">
        <w:rPr>
          <w:lang w:val="en-GB"/>
        </w:rPr>
        <w:t xml:space="preserve"> and defined as </w:t>
      </w:r>
      <m:oMath>
        <m:r>
          <w:rPr>
            <w:rFonts w:ascii="Cambria Math" w:hAnsi="Cambria Math"/>
            <w:lang w:val="en-GB"/>
          </w:rPr>
          <m:t>g∙</m:t>
        </m:r>
        <m:d>
          <m:dPr>
            <m:ctrlPr>
              <w:rPr>
                <w:rFonts w:ascii="Cambria Math" w:hAnsi="Cambria Math"/>
                <w:i/>
                <w:lang w:val="en-GB"/>
              </w:rPr>
            </m:ctrlPr>
          </m:d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0</m:t>
                    </m:r>
                  </m:sub>
                </m:sSub>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0</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a0</m:t>
                    </m:r>
                  </m:sub>
                </m:sSub>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a0</m:t>
                    </m:r>
                  </m:sub>
                </m:sSub>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a0</m:t>
                </m:r>
              </m:sub>
            </m:sSub>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a0</m:t>
                </m:r>
              </m:sub>
            </m:sSub>
          </m:e>
        </m:d>
      </m:oMath>
      <w:r w:rsidR="00910C95" w:rsidRPr="008A62D7">
        <w:rPr>
          <w:lang w:val="en-GB"/>
        </w:rPr>
        <w:t xml:space="preserve"> with g being the gravitational acceleration, </w:t>
      </w:r>
      <w:r w:rsidR="00910C95" w:rsidRPr="008A62D7">
        <w:rPr>
          <w:i/>
          <w:lang w:val="en-GB"/>
        </w:rPr>
        <w:t>c</w:t>
      </w:r>
      <w:r w:rsidR="00910C95" w:rsidRPr="008A62D7">
        <w:rPr>
          <w:i/>
          <w:vertAlign w:val="subscript"/>
          <w:lang w:val="en-GB"/>
        </w:rPr>
        <w:t>0</w:t>
      </w:r>
      <w:r w:rsidR="00910C95" w:rsidRPr="008A62D7">
        <w:rPr>
          <w:lang w:val="en-GB"/>
        </w:rPr>
        <w:t xml:space="preserve"> and </w:t>
      </w:r>
      <w:r w:rsidR="00910C95" w:rsidRPr="008A62D7">
        <w:rPr>
          <w:i/>
          <w:lang w:val="en-GB"/>
        </w:rPr>
        <w:t>θ</w:t>
      </w:r>
      <w:r w:rsidR="00910C95" w:rsidRPr="008A62D7">
        <w:rPr>
          <w:i/>
          <w:vertAlign w:val="subscript"/>
          <w:lang w:val="en-GB"/>
        </w:rPr>
        <w:t>0</w:t>
      </w:r>
      <w:r w:rsidR="00910C95" w:rsidRPr="008A62D7">
        <w:rPr>
          <w:lang w:val="en-GB"/>
        </w:rPr>
        <w:t xml:space="preserve"> being the source specific heat capacity and temperature and </w:t>
      </w:r>
      <w:r w:rsidR="00910C95" w:rsidRPr="008A62D7">
        <w:rPr>
          <w:i/>
          <w:lang w:val="en-GB"/>
        </w:rPr>
        <w:t>c</w:t>
      </w:r>
      <w:r w:rsidR="00910C95" w:rsidRPr="008A62D7">
        <w:rPr>
          <w:i/>
          <w:vertAlign w:val="subscript"/>
          <w:lang w:val="en-GB"/>
        </w:rPr>
        <w:t>a0</w:t>
      </w:r>
      <w:r w:rsidR="00910C95" w:rsidRPr="008A62D7">
        <w:rPr>
          <w:lang w:val="en-GB"/>
        </w:rPr>
        <w:t xml:space="preserve"> and </w:t>
      </w:r>
      <w:r w:rsidR="00910C95" w:rsidRPr="008A62D7">
        <w:rPr>
          <w:i/>
          <w:lang w:val="en-GB"/>
        </w:rPr>
        <w:t>θ</w:t>
      </w:r>
      <w:r w:rsidR="00910C95" w:rsidRPr="008A62D7">
        <w:rPr>
          <w:i/>
          <w:vertAlign w:val="subscript"/>
          <w:lang w:val="en-GB"/>
        </w:rPr>
        <w:t xml:space="preserve"> a0</w:t>
      </w:r>
      <w:r w:rsidR="00910C95" w:rsidRPr="008A62D7">
        <w:rPr>
          <w:lang w:val="en-GB"/>
        </w:rPr>
        <w:t xml:space="preserve"> being the heat capacity and temperature of the surrounding atmosphere</w:t>
      </w:r>
      <w:r w:rsidR="00833298" w:rsidRPr="008A62D7">
        <w:rPr>
          <w:rFonts w:eastAsiaTheme="minorEastAsia"/>
          <w:szCs w:val="22"/>
          <w:lang w:val="en-GB"/>
        </w:rPr>
        <w:t xml:space="preserve">, </w:t>
      </w:r>
      <w:r w:rsidRPr="008A62D7">
        <w:rPr>
          <w:rFonts w:eastAsiaTheme="minorEastAsia"/>
          <w:i/>
          <w:szCs w:val="22"/>
          <w:lang w:val="en-GB"/>
        </w:rPr>
        <w:t>α</w:t>
      </w:r>
      <w:r w:rsidRPr="008A62D7">
        <w:rPr>
          <w:rFonts w:eastAsiaTheme="minorEastAsia"/>
          <w:szCs w:val="22"/>
          <w:lang w:val="en-GB"/>
        </w:rPr>
        <w:t xml:space="preserve"> </w:t>
      </w:r>
      <w:r w:rsidR="00833298" w:rsidRPr="008A62D7">
        <w:rPr>
          <w:rFonts w:eastAsiaTheme="minorEastAsia"/>
          <w:szCs w:val="22"/>
          <w:lang w:val="en-GB"/>
        </w:rPr>
        <w:t xml:space="preserve">and </w:t>
      </w:r>
      <w:r w:rsidRPr="008A62D7">
        <w:rPr>
          <w:rFonts w:eastAsiaTheme="minorEastAsia"/>
          <w:i/>
          <w:szCs w:val="22"/>
          <w:lang w:val="en-GB"/>
        </w:rPr>
        <w:t>β</w:t>
      </w:r>
      <w:r w:rsidRPr="008A62D7">
        <w:rPr>
          <w:rFonts w:eastAsiaTheme="minorEastAsia"/>
          <w:szCs w:val="22"/>
          <w:lang w:val="en-GB"/>
        </w:rPr>
        <w:t xml:space="preserve"> </w:t>
      </w:r>
      <w:r w:rsidR="00FB208D" w:rsidRPr="008A62D7">
        <w:rPr>
          <w:rFonts w:eastAsiaTheme="minorEastAsia"/>
          <w:szCs w:val="22"/>
          <w:lang w:val="en-GB"/>
        </w:rPr>
        <w:t xml:space="preserve">are </w:t>
      </w:r>
      <w:r w:rsidR="00833298" w:rsidRPr="008A62D7">
        <w:rPr>
          <w:rFonts w:eastAsiaTheme="minorEastAsia"/>
          <w:szCs w:val="22"/>
          <w:lang w:val="en-GB"/>
        </w:rPr>
        <w:t>the radial and the wind entrainment coefficients</w:t>
      </w:r>
      <w:r w:rsidR="008404F0" w:rsidRPr="008A62D7">
        <w:rPr>
          <w:rFonts w:eastAsiaTheme="minorEastAsia"/>
          <w:szCs w:val="22"/>
          <w:lang w:val="en-GB"/>
        </w:rPr>
        <w:t>, and</w:t>
      </w:r>
      <w:r w:rsidR="00833298" w:rsidRPr="008A62D7">
        <w:rPr>
          <w:rFonts w:eastAsiaTheme="minorEastAsia"/>
          <w:szCs w:val="22"/>
          <w:lang w:val="en-GB"/>
        </w:rPr>
        <w:t xml:space="preserve"> </w:t>
      </w:r>
      <w:r w:rsidR="008404F0" w:rsidRPr="008A62D7">
        <w:rPr>
          <w:rFonts w:eastAsiaTheme="minorEastAsia"/>
          <w:i/>
          <w:szCs w:val="22"/>
          <w:lang w:val="en-GB"/>
        </w:rPr>
        <w:t>z</w:t>
      </w:r>
      <w:r w:rsidR="008404F0" w:rsidRPr="008A62D7">
        <w:rPr>
          <w:rFonts w:eastAsiaTheme="minorEastAsia"/>
          <w:i/>
          <w:szCs w:val="22"/>
          <w:vertAlign w:val="subscript"/>
          <w:lang w:val="en-GB"/>
        </w:rPr>
        <w:t>1</w:t>
      </w:r>
      <w:r w:rsidR="008404F0" w:rsidRPr="008A62D7">
        <w:rPr>
          <w:rFonts w:eastAsiaTheme="minorEastAsia"/>
          <w:szCs w:val="22"/>
          <w:lang w:val="en-GB"/>
        </w:rPr>
        <w:t xml:space="preserve"> </w:t>
      </w:r>
      <w:r w:rsidR="00FB208D" w:rsidRPr="008A62D7">
        <w:rPr>
          <w:rFonts w:eastAsiaTheme="minorEastAsia"/>
          <w:szCs w:val="22"/>
          <w:lang w:val="en-GB"/>
        </w:rPr>
        <w:t xml:space="preserve">is </w:t>
      </w:r>
      <w:r w:rsidR="008404F0" w:rsidRPr="008A62D7">
        <w:rPr>
          <w:rFonts w:eastAsiaTheme="minorEastAsia"/>
          <w:szCs w:val="22"/>
          <w:lang w:val="en-GB"/>
        </w:rPr>
        <w:t xml:space="preserve">the maximum non-dimensional height determined by numerical integration of the non-dimensional governing equations described in </w:t>
      </w:r>
      <w:r w:rsidR="008404F0" w:rsidRPr="008A62D7">
        <w:rPr>
          <w:rFonts w:eastAsiaTheme="minorEastAsia"/>
          <w:i/>
          <w:szCs w:val="22"/>
          <w:lang w:val="en-GB"/>
        </w:rPr>
        <w:t>Morton et al</w:t>
      </w:r>
      <w:r w:rsidR="008404F0" w:rsidRPr="008A62D7">
        <w:rPr>
          <w:rFonts w:eastAsiaTheme="minorEastAsia"/>
          <w:szCs w:val="22"/>
          <w:lang w:val="en-GB"/>
        </w:rPr>
        <w:t xml:space="preserve">. </w:t>
      </w:r>
      <w:r w:rsidR="008404F0" w:rsidRPr="008A62D7">
        <w:rPr>
          <w:rFonts w:eastAsiaTheme="minorEastAsia"/>
          <w:szCs w:val="22"/>
          <w:lang w:val="en-GB"/>
        </w:rPr>
        <w:lastRenderedPageBreak/>
        <w:t xml:space="preserve">(1954) (for details see </w:t>
      </w:r>
      <w:r w:rsidR="008404F0" w:rsidRPr="008A62D7">
        <w:rPr>
          <w:i/>
          <w:lang w:val="en-GB"/>
        </w:rPr>
        <w:t xml:space="preserve">Degruyter and Bonadonna </w:t>
      </w:r>
      <w:r w:rsidR="008404F0" w:rsidRPr="008A62D7">
        <w:rPr>
          <w:lang w:val="en-GB"/>
        </w:rPr>
        <w:t>2012</w:t>
      </w:r>
      <w:r w:rsidR="008404F0" w:rsidRPr="008A62D7">
        <w:rPr>
          <w:rFonts w:eastAsiaTheme="minorEastAsia"/>
          <w:szCs w:val="22"/>
          <w:lang w:val="en-GB"/>
        </w:rPr>
        <w:t xml:space="preserve">). </w:t>
      </w:r>
      <w:ins w:id="1613" w:author="Dioguardi, Fabio" w:date="2019-01-24T15:31:00Z">
        <w:r w:rsidR="001828FD">
          <w:rPr>
            <w:rFonts w:eastAsiaTheme="minorEastAsia"/>
            <w:szCs w:val="22"/>
            <w:lang w:val="en-GB"/>
          </w:rPr>
          <w:t xml:space="preserve">Note the different symbol used for the plume height in this equation, </w:t>
        </w:r>
      </w:ins>
      <w:ins w:id="1614" w:author="Dioguardi, Fabio" w:date="2019-01-24T15:32:00Z">
        <w:r w:rsidR="001828FD">
          <w:rPr>
            <w:rFonts w:eastAsiaTheme="minorEastAsia"/>
            <w:i/>
            <w:szCs w:val="22"/>
            <w:lang w:val="en-GB"/>
          </w:rPr>
          <w:t>H</w:t>
        </w:r>
        <w:r w:rsidR="001828FD">
          <w:rPr>
            <w:rFonts w:eastAsiaTheme="minorEastAsia"/>
            <w:szCs w:val="22"/>
            <w:lang w:val="en-GB"/>
          </w:rPr>
          <w:t xml:space="preserve">: </w:t>
        </w:r>
      </w:ins>
      <w:ins w:id="1615" w:author="Dioguardi, Fabio" w:date="2019-01-24T15:37:00Z">
        <w:r w:rsidR="00192D29">
          <w:rPr>
            <w:rFonts w:eastAsiaTheme="minorEastAsia"/>
            <w:szCs w:val="22"/>
            <w:lang w:val="en-GB"/>
          </w:rPr>
          <w:t>this is the pl</w:t>
        </w:r>
        <w:r w:rsidR="00E12A97">
          <w:rPr>
            <w:rFonts w:eastAsiaTheme="minorEastAsia"/>
            <w:szCs w:val="22"/>
            <w:lang w:val="en-GB"/>
          </w:rPr>
          <w:t xml:space="preserve">ume centreline height, which </w:t>
        </w:r>
      </w:ins>
      <w:ins w:id="1616" w:author="Dioguardi, Fabio" w:date="2019-01-24T15:50:00Z">
        <w:r w:rsidR="00FC784B">
          <w:rPr>
            <w:rFonts w:eastAsiaTheme="minorEastAsia"/>
            <w:szCs w:val="22"/>
            <w:lang w:val="en-GB"/>
          </w:rPr>
          <w:t xml:space="preserve">might differ from the top plume height </w:t>
        </w:r>
        <w:r w:rsidR="00FC784B">
          <w:rPr>
            <w:rFonts w:eastAsiaTheme="minorEastAsia"/>
            <w:i/>
            <w:szCs w:val="22"/>
            <w:lang w:val="en-GB"/>
          </w:rPr>
          <w:t>h</w:t>
        </w:r>
        <w:r w:rsidR="00FC784B">
          <w:rPr>
            <w:rFonts w:eastAsiaTheme="minorEastAsia"/>
            <w:szCs w:val="22"/>
            <w:lang w:val="en-GB"/>
          </w:rPr>
          <w:t xml:space="preserve"> in case of </w:t>
        </w:r>
      </w:ins>
      <w:ins w:id="1617" w:author="Dioguardi, Fabio" w:date="2019-01-24T15:51:00Z">
        <w:r w:rsidR="00FC784B">
          <w:rPr>
            <w:rFonts w:eastAsiaTheme="minorEastAsia"/>
            <w:szCs w:val="22"/>
            <w:lang w:val="en-GB"/>
          </w:rPr>
          <w:t>wind-blown</w:t>
        </w:r>
      </w:ins>
      <w:ins w:id="1618" w:author="Dioguardi, Fabio" w:date="2019-01-24T15:50:00Z">
        <w:r w:rsidR="00FC784B">
          <w:rPr>
            <w:rFonts w:eastAsiaTheme="minorEastAsia"/>
            <w:szCs w:val="22"/>
            <w:lang w:val="en-GB"/>
          </w:rPr>
          <w:t xml:space="preserve"> plumes. </w:t>
        </w:r>
      </w:ins>
    </w:p>
    <w:p w14:paraId="3C7E61FD" w14:textId="375F49C2" w:rsidR="00AC534D" w:rsidRDefault="00AC534D" w:rsidP="0001541E">
      <w:pPr>
        <w:ind w:left="709" w:hanging="709"/>
        <w:rPr>
          <w:ins w:id="1619" w:author="Dioguardi, Fabio" w:date="2019-01-24T15:00:00Z"/>
          <w:rFonts w:eastAsiaTheme="minorEastAsia"/>
          <w:szCs w:val="22"/>
          <w:lang w:val="en-GB"/>
        </w:rPr>
      </w:pPr>
      <w:ins w:id="1620" w:author="Dioguardi, Fabio" w:date="2019-01-24T14:35:00Z">
        <w:r>
          <w:rPr>
            <w:rFonts w:eastAsiaTheme="minorEastAsia"/>
            <w:szCs w:val="22"/>
            <w:lang w:val="en-GB"/>
          </w:rPr>
          <w:t xml:space="preserve">- </w:t>
        </w:r>
        <w:r>
          <w:rPr>
            <w:rFonts w:eastAsiaTheme="minorEastAsia"/>
            <w:b/>
            <w:szCs w:val="22"/>
            <w:lang w:val="en-GB"/>
          </w:rPr>
          <w:t>“Woodhouse 0D”</w:t>
        </w:r>
      </w:ins>
      <w:ins w:id="1621" w:author="Dioguardi, Fabio" w:date="2019-01-24T14:36:00Z">
        <w:r>
          <w:rPr>
            <w:rFonts w:eastAsiaTheme="minorEastAsia"/>
            <w:szCs w:val="22"/>
            <w:lang w:val="en-GB"/>
          </w:rPr>
          <w:t xml:space="preserve">: </w:t>
        </w:r>
      </w:ins>
      <w:ins w:id="1622" w:author="Dioguardi, Fabio" w:date="2019-01-24T14:43:00Z">
        <w:r w:rsidR="00F64945">
          <w:rPr>
            <w:rFonts w:eastAsiaTheme="minorEastAsia"/>
            <w:szCs w:val="22"/>
            <w:lang w:val="en-GB"/>
          </w:rPr>
          <w:t>based on the numerical solution o</w:t>
        </w:r>
        <w:r w:rsidR="005A1AC6">
          <w:rPr>
            <w:rFonts w:eastAsiaTheme="minorEastAsia"/>
            <w:szCs w:val="22"/>
            <w:lang w:val="en-GB"/>
          </w:rPr>
          <w:t xml:space="preserve">f their integral 1D plume model, </w:t>
        </w:r>
      </w:ins>
      <w:ins w:id="1623" w:author="Dioguardi, Fabio" w:date="2019-01-24T14:39:00Z">
        <w:r w:rsidR="0035006A">
          <w:rPr>
            <w:rFonts w:eastAsiaTheme="minorEastAsia"/>
            <w:szCs w:val="22"/>
            <w:lang w:val="en-GB"/>
          </w:rPr>
          <w:t xml:space="preserve">Woodhouse et al. (2013) derived an equation </w:t>
        </w:r>
      </w:ins>
      <w:ins w:id="1624" w:author="Dioguardi, Fabio" w:date="2019-01-24T14:43:00Z">
        <w:r w:rsidR="00F64945">
          <w:rPr>
            <w:rFonts w:eastAsiaTheme="minorEastAsia"/>
            <w:szCs w:val="22"/>
            <w:lang w:val="en-GB"/>
          </w:rPr>
          <w:t xml:space="preserve">linking the rise about the vent </w:t>
        </w:r>
      </w:ins>
      <w:ins w:id="1625" w:author="Dioguardi, Fabio" w:date="2019-01-24T14:52:00Z">
        <w:r w:rsidR="005A1AC6">
          <w:rPr>
            <w:rFonts w:eastAsiaTheme="minorEastAsia"/>
            <w:i/>
            <w:szCs w:val="22"/>
            <w:lang w:val="en-GB"/>
          </w:rPr>
          <w:t>h</w:t>
        </w:r>
        <w:r w:rsidR="005A1AC6">
          <w:rPr>
            <w:rFonts w:eastAsiaTheme="minorEastAsia"/>
            <w:szCs w:val="22"/>
            <w:lang w:val="en-GB"/>
          </w:rPr>
          <w:t xml:space="preserve"> in a crossflow and the rise of the equivalent plume in a </w:t>
        </w:r>
      </w:ins>
      <w:ins w:id="1626" w:author="Dioguardi, Fabio" w:date="2019-01-24T14:53:00Z">
        <w:r w:rsidR="005A1AC6">
          <w:rPr>
            <w:rFonts w:eastAsiaTheme="minorEastAsia"/>
            <w:szCs w:val="22"/>
            <w:lang w:val="en-GB"/>
          </w:rPr>
          <w:t>quiescent</w:t>
        </w:r>
      </w:ins>
      <w:ins w:id="1627" w:author="Dioguardi, Fabio" w:date="2019-01-24T14:52:00Z">
        <w:r w:rsidR="005A1AC6">
          <w:rPr>
            <w:rFonts w:eastAsiaTheme="minorEastAsia"/>
            <w:szCs w:val="22"/>
            <w:lang w:val="en-GB"/>
          </w:rPr>
          <w:t xml:space="preserve"> environment </w:t>
        </w:r>
      </w:ins>
      <w:ins w:id="1628" w:author="Dioguardi, Fabio" w:date="2019-01-24T14:53:00Z">
        <w:r w:rsidR="005A1AC6">
          <w:rPr>
            <w:rFonts w:eastAsiaTheme="minorEastAsia"/>
            <w:i/>
            <w:szCs w:val="22"/>
            <w:lang w:val="en-GB"/>
          </w:rPr>
          <w:t>h</w:t>
        </w:r>
        <w:r w:rsidR="005A1AC6">
          <w:rPr>
            <w:rFonts w:eastAsiaTheme="minorEastAsia"/>
            <w:i/>
            <w:szCs w:val="22"/>
            <w:vertAlign w:val="subscript"/>
            <w:lang w:val="en-GB"/>
          </w:rPr>
          <w:t>0</w:t>
        </w:r>
        <w:r w:rsidR="0001541E">
          <w:rPr>
            <w:rFonts w:eastAsiaTheme="minorEastAsia"/>
            <w:szCs w:val="22"/>
            <w:lang w:val="en-GB"/>
          </w:rPr>
          <w:t>:</w:t>
        </w:r>
      </w:ins>
    </w:p>
    <w:p w14:paraId="5D9D78E2" w14:textId="77777777" w:rsidR="00E93CE3" w:rsidRDefault="00E93CE3" w:rsidP="0001541E">
      <w:pPr>
        <w:ind w:left="709" w:hanging="709"/>
        <w:rPr>
          <w:ins w:id="1629" w:author="Dioguardi, Fabio" w:date="2019-01-24T14:57:00Z"/>
          <w:rFonts w:eastAsiaTheme="minorEastAsia"/>
          <w:szCs w:val="22"/>
          <w:lang w:val="en-GB"/>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479"/>
        <w:gridCol w:w="2568"/>
      </w:tblGrid>
      <w:tr w:rsidR="00094421" w14:paraId="3EFBF765" w14:textId="77777777" w:rsidTr="002C72A6">
        <w:trPr>
          <w:ins w:id="1630" w:author="Dioguardi, Fabio" w:date="2019-01-24T14:57:00Z"/>
        </w:trPr>
        <w:tc>
          <w:tcPr>
            <w:tcW w:w="2263" w:type="dxa"/>
          </w:tcPr>
          <w:p w14:paraId="2D0F9278" w14:textId="77777777" w:rsidR="00094421" w:rsidRDefault="00094421" w:rsidP="002C72A6">
            <w:pPr>
              <w:rPr>
                <w:ins w:id="1631" w:author="Dioguardi, Fabio" w:date="2019-01-24T14:57:00Z"/>
                <w:rFonts w:eastAsiaTheme="minorEastAsia"/>
                <w:szCs w:val="22"/>
                <w:lang w:val="en-GB"/>
              </w:rPr>
            </w:pPr>
          </w:p>
        </w:tc>
        <w:tc>
          <w:tcPr>
            <w:tcW w:w="3479" w:type="dxa"/>
          </w:tcPr>
          <w:p w14:paraId="4972CE0D" w14:textId="58DE0C32" w:rsidR="00094421" w:rsidRPr="00094421" w:rsidRDefault="00DC7377" w:rsidP="002C72A6">
            <w:pPr>
              <w:rPr>
                <w:ins w:id="1632" w:author="Dioguardi, Fabio" w:date="2019-01-24T14:57:00Z"/>
                <w:rFonts w:eastAsiaTheme="minorEastAsia"/>
                <w:szCs w:val="22"/>
                <w:lang w:val="en-GB"/>
              </w:rPr>
            </w:pPr>
            <m:oMathPara>
              <m:oMath>
                <m:r>
                  <w:ins w:id="1633" w:author="Dioguardi, Fabio" w:date="2019-01-24T15:52:00Z">
                    <w:rPr>
                      <w:rFonts w:ascii="Cambria Math" w:eastAsiaTheme="minorEastAsia" w:hAnsi="Cambria Math"/>
                      <w:szCs w:val="22"/>
                      <w:lang w:val="en-GB"/>
                    </w:rPr>
                    <m:t>H</m:t>
                  </w:ins>
                </m:r>
                <m:r>
                  <w:ins w:id="1634" w:author="Dioguardi, Fabio" w:date="2019-01-24T14:57:00Z">
                    <w:rPr>
                      <w:rFonts w:ascii="Cambria Math" w:eastAsiaTheme="minorEastAsia" w:hAnsi="Cambria Math"/>
                      <w:szCs w:val="22"/>
                      <w:lang w:val="en-GB"/>
                    </w:rPr>
                    <m:t>=</m:t>
                  </w:ins>
                </m:r>
                <m:sSub>
                  <m:sSubPr>
                    <m:ctrlPr>
                      <w:ins w:id="1635" w:author="Dioguardi, Fabio" w:date="2019-01-24T14:57:00Z">
                        <w:rPr>
                          <w:rFonts w:ascii="Cambria Math" w:eastAsiaTheme="minorEastAsia" w:hAnsi="Cambria Math"/>
                          <w:i/>
                          <w:szCs w:val="22"/>
                          <w:lang w:val="en-GB"/>
                        </w:rPr>
                      </w:ins>
                    </m:ctrlPr>
                  </m:sSubPr>
                  <m:e>
                    <m:r>
                      <w:ins w:id="1636" w:author="Dioguardi, Fabio" w:date="2019-01-24T14:57:00Z">
                        <w:rPr>
                          <w:rFonts w:ascii="Cambria Math" w:eastAsiaTheme="minorEastAsia" w:hAnsi="Cambria Math"/>
                          <w:szCs w:val="22"/>
                          <w:lang w:val="en-GB"/>
                        </w:rPr>
                        <m:t>H</m:t>
                      </w:ins>
                    </m:r>
                  </m:e>
                  <m:sub>
                    <m:r>
                      <w:ins w:id="1637" w:author="Dioguardi, Fabio" w:date="2019-01-24T14:57:00Z">
                        <w:rPr>
                          <w:rFonts w:ascii="Cambria Math" w:eastAsiaTheme="minorEastAsia" w:hAnsi="Cambria Math"/>
                          <w:szCs w:val="22"/>
                          <w:lang w:val="en-GB"/>
                        </w:rPr>
                        <m:t>0</m:t>
                      </w:ins>
                    </m:r>
                  </m:sub>
                </m:sSub>
                <m:f>
                  <m:fPr>
                    <m:ctrlPr>
                      <w:ins w:id="1638" w:author="Dioguardi, Fabio" w:date="2019-01-24T14:57:00Z">
                        <w:rPr>
                          <w:rFonts w:ascii="Cambria Math" w:eastAsiaTheme="minorEastAsia" w:hAnsi="Cambria Math"/>
                          <w:i/>
                          <w:szCs w:val="22"/>
                          <w:lang w:val="en-GB"/>
                        </w:rPr>
                      </w:ins>
                    </m:ctrlPr>
                  </m:fPr>
                  <m:num>
                    <m:r>
                      <w:ins w:id="1639" w:author="Dioguardi, Fabio" w:date="2019-01-24T14:57:00Z">
                        <w:rPr>
                          <w:rFonts w:ascii="Cambria Math" w:eastAsiaTheme="minorEastAsia" w:hAnsi="Cambria Math"/>
                          <w:szCs w:val="22"/>
                          <w:lang w:val="en-GB"/>
                        </w:rPr>
                        <m:t>1+1.373</m:t>
                      </w:ins>
                    </m:r>
                    <m:sSub>
                      <m:sSubPr>
                        <m:ctrlPr>
                          <w:ins w:id="1640" w:author="Dioguardi, Fabio" w:date="2019-01-24T14:57:00Z">
                            <w:rPr>
                              <w:rFonts w:ascii="Cambria Math" w:eastAsiaTheme="minorEastAsia" w:hAnsi="Cambria Math"/>
                              <w:i/>
                              <w:szCs w:val="22"/>
                              <w:lang w:val="en-GB"/>
                            </w:rPr>
                          </w:ins>
                        </m:ctrlPr>
                      </m:sSubPr>
                      <m:e>
                        <m:r>
                          <w:ins w:id="1641" w:author="Dioguardi, Fabio" w:date="2019-01-24T14:57:00Z">
                            <m:rPr>
                              <m:scr m:val="script"/>
                            </m:rPr>
                            <w:rPr>
                              <w:rFonts w:ascii="Cambria Math" w:eastAsiaTheme="minorEastAsia" w:hAnsi="Cambria Math"/>
                              <w:szCs w:val="22"/>
                              <w:lang w:val="en-GB"/>
                            </w:rPr>
                            <m:t>W</m:t>
                          </w:ins>
                        </m:r>
                      </m:e>
                      <m:sub>
                        <m:r>
                          <w:ins w:id="1642" w:author="Dioguardi, Fabio" w:date="2019-01-24T14:57:00Z">
                            <w:rPr>
                              <w:rFonts w:ascii="Cambria Math" w:eastAsiaTheme="minorEastAsia" w:hAnsi="Cambria Math"/>
                              <w:szCs w:val="22"/>
                              <w:lang w:val="en-GB"/>
                            </w:rPr>
                            <m:t>s</m:t>
                          </w:ins>
                        </m:r>
                      </m:sub>
                    </m:sSub>
                  </m:num>
                  <m:den>
                    <m:r>
                      <w:ins w:id="1643" w:author="Dioguardi, Fabio" w:date="2019-01-24T14:57:00Z">
                        <w:rPr>
                          <w:rFonts w:ascii="Cambria Math" w:eastAsiaTheme="minorEastAsia" w:hAnsi="Cambria Math"/>
                          <w:szCs w:val="22"/>
                          <w:lang w:val="en-GB"/>
                        </w:rPr>
                        <m:t>1+4.266</m:t>
                      </w:ins>
                    </m:r>
                    <m:sSub>
                      <m:sSubPr>
                        <m:ctrlPr>
                          <w:ins w:id="1644" w:author="Dioguardi, Fabio" w:date="2019-01-24T14:57:00Z">
                            <w:rPr>
                              <w:rFonts w:ascii="Cambria Math" w:eastAsiaTheme="minorEastAsia" w:hAnsi="Cambria Math"/>
                              <w:i/>
                              <w:szCs w:val="22"/>
                              <w:lang w:val="en-GB"/>
                            </w:rPr>
                          </w:ins>
                        </m:ctrlPr>
                      </m:sSubPr>
                      <m:e>
                        <m:r>
                          <w:ins w:id="1645" w:author="Dioguardi, Fabio" w:date="2019-01-24T14:57:00Z">
                            <m:rPr>
                              <m:scr m:val="script"/>
                            </m:rPr>
                            <w:rPr>
                              <w:rFonts w:ascii="Cambria Math" w:eastAsiaTheme="minorEastAsia" w:hAnsi="Cambria Math"/>
                              <w:szCs w:val="22"/>
                              <w:lang w:val="en-GB"/>
                            </w:rPr>
                            <m:t>W</m:t>
                          </w:ins>
                        </m:r>
                      </m:e>
                      <m:sub>
                        <m:r>
                          <w:ins w:id="1646" w:author="Dioguardi, Fabio" w:date="2019-01-24T14:57:00Z">
                            <w:rPr>
                              <w:rFonts w:ascii="Cambria Math" w:eastAsiaTheme="minorEastAsia" w:hAnsi="Cambria Math"/>
                              <w:szCs w:val="22"/>
                              <w:lang w:val="en-GB"/>
                            </w:rPr>
                            <m:t>s</m:t>
                          </w:ins>
                        </m:r>
                      </m:sub>
                    </m:sSub>
                    <m:r>
                      <w:ins w:id="1647" w:author="Dioguardi, Fabio" w:date="2019-01-24T14:57:00Z">
                        <w:rPr>
                          <w:rFonts w:ascii="Cambria Math" w:eastAsiaTheme="minorEastAsia" w:hAnsi="Cambria Math"/>
                          <w:szCs w:val="22"/>
                          <w:lang w:val="en-GB"/>
                        </w:rPr>
                        <m:t>+0.3527</m:t>
                      </w:ins>
                    </m:r>
                    <m:sSubSup>
                      <m:sSubSupPr>
                        <m:ctrlPr>
                          <w:ins w:id="1648" w:author="Dioguardi, Fabio" w:date="2019-01-24T14:57:00Z">
                            <w:rPr>
                              <w:rFonts w:ascii="Cambria Math" w:eastAsiaTheme="minorEastAsia" w:hAnsi="Cambria Math"/>
                              <w:i/>
                              <w:szCs w:val="22"/>
                              <w:lang w:val="en-GB"/>
                            </w:rPr>
                          </w:ins>
                        </m:ctrlPr>
                      </m:sSubSupPr>
                      <m:e>
                        <m:r>
                          <w:ins w:id="1649" w:author="Dioguardi, Fabio" w:date="2019-01-24T14:57:00Z">
                            <m:rPr>
                              <m:scr m:val="script"/>
                            </m:rPr>
                            <w:rPr>
                              <w:rFonts w:ascii="Cambria Math" w:eastAsiaTheme="minorEastAsia" w:hAnsi="Cambria Math"/>
                              <w:szCs w:val="22"/>
                              <w:lang w:val="en-GB"/>
                            </w:rPr>
                            <m:t>W</m:t>
                          </w:ins>
                        </m:r>
                      </m:e>
                      <m:sub>
                        <m:r>
                          <w:ins w:id="1650" w:author="Dioguardi, Fabio" w:date="2019-01-24T14:57:00Z">
                            <w:rPr>
                              <w:rFonts w:ascii="Cambria Math" w:eastAsiaTheme="minorEastAsia" w:hAnsi="Cambria Math"/>
                              <w:szCs w:val="22"/>
                              <w:lang w:val="en-GB"/>
                            </w:rPr>
                            <m:t>s</m:t>
                          </w:ins>
                        </m:r>
                      </m:sub>
                      <m:sup>
                        <m:r>
                          <w:ins w:id="1651" w:author="Dioguardi, Fabio" w:date="2019-01-24T14:57:00Z">
                            <w:rPr>
                              <w:rFonts w:ascii="Cambria Math" w:eastAsiaTheme="minorEastAsia" w:hAnsi="Cambria Math"/>
                              <w:szCs w:val="22"/>
                              <w:lang w:val="en-GB"/>
                            </w:rPr>
                            <m:t>2</m:t>
                          </w:ins>
                        </m:r>
                      </m:sup>
                    </m:sSubSup>
                  </m:den>
                </m:f>
              </m:oMath>
            </m:oMathPara>
          </w:p>
        </w:tc>
        <w:tc>
          <w:tcPr>
            <w:tcW w:w="2568" w:type="dxa"/>
            <w:vAlign w:val="center"/>
          </w:tcPr>
          <w:p w14:paraId="54579500" w14:textId="5860C54C" w:rsidR="00094421" w:rsidRDefault="002C72A6" w:rsidP="002B2A99">
            <w:pPr>
              <w:jc w:val="right"/>
              <w:rPr>
                <w:ins w:id="1652" w:author="Dioguardi, Fabio" w:date="2019-01-24T14:57:00Z"/>
                <w:rFonts w:eastAsiaTheme="minorEastAsia"/>
                <w:szCs w:val="22"/>
                <w:lang w:val="en-GB"/>
              </w:rPr>
            </w:pPr>
            <w:ins w:id="1653" w:author="Dioguardi, Fabio" w:date="2019-01-24T14:58:00Z">
              <w:r>
                <w:rPr>
                  <w:rFonts w:eastAsiaTheme="minorEastAsia"/>
                  <w:szCs w:val="22"/>
                  <w:lang w:val="en-GB"/>
                </w:rPr>
                <w:t>(10)</w:t>
              </w:r>
            </w:ins>
          </w:p>
        </w:tc>
      </w:tr>
    </w:tbl>
    <w:p w14:paraId="7B9EF4CB" w14:textId="77777777" w:rsidR="00E93CE3" w:rsidRDefault="00E93CE3" w:rsidP="002B2A99">
      <w:pPr>
        <w:rPr>
          <w:ins w:id="1654" w:author="Dioguardi, Fabio" w:date="2019-01-24T15:00:00Z"/>
          <w:rFonts w:eastAsiaTheme="minorEastAsia"/>
          <w:szCs w:val="22"/>
          <w:lang w:val="en-GB"/>
        </w:rPr>
      </w:pPr>
    </w:p>
    <w:p w14:paraId="36C46552" w14:textId="1FA27119" w:rsidR="000A25DE" w:rsidRDefault="000A25DE" w:rsidP="002B2A99">
      <w:pPr>
        <w:ind w:left="709"/>
        <w:rPr>
          <w:ins w:id="1655" w:author="Dioguardi, Fabio" w:date="2019-01-24T15:04:00Z"/>
          <w:rFonts w:eastAsiaTheme="minorEastAsia"/>
          <w:szCs w:val="22"/>
          <w:lang w:val="en-GB"/>
        </w:rPr>
      </w:pPr>
      <w:ins w:id="1656" w:author="Dioguardi, Fabio" w:date="2019-01-24T15:03:00Z">
        <w:r>
          <w:rPr>
            <w:rFonts w:eastAsiaTheme="minorEastAsia"/>
            <w:szCs w:val="22"/>
            <w:lang w:val="en-GB"/>
          </w:rPr>
          <w:t xml:space="preserve">where </w:t>
        </w:r>
        <m:oMath>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oMath>
        <w:r>
          <w:rPr>
            <w:rFonts w:eastAsiaTheme="minorEastAsia"/>
            <w:szCs w:val="22"/>
            <w:lang w:val="en-GB"/>
          </w:rPr>
          <w:t xml:space="preserve"> is </w:t>
        </w:r>
        <w:r w:rsidR="009E704A">
          <w:rPr>
            <w:rFonts w:eastAsiaTheme="minorEastAsia"/>
            <w:szCs w:val="22"/>
            <w:lang w:val="en-GB"/>
          </w:rPr>
          <w:t xml:space="preserve">a dimensionless parameter measuring the strength of the wind field from the ground to a reference height </w:t>
        </w:r>
        <w:r w:rsidR="009E704A">
          <w:rPr>
            <w:rFonts w:eastAsiaTheme="minorEastAsia"/>
            <w:i/>
            <w:szCs w:val="22"/>
            <w:lang w:val="en-GB"/>
          </w:rPr>
          <w:t>h</w:t>
        </w:r>
      </w:ins>
      <w:ins w:id="1657" w:author="Dioguardi, Fabio" w:date="2019-01-24T15:04:00Z">
        <w:r w:rsidR="009E704A">
          <w:rPr>
            <w:rFonts w:eastAsiaTheme="minorEastAsia"/>
            <w:i/>
            <w:szCs w:val="22"/>
            <w:vertAlign w:val="subscript"/>
            <w:lang w:val="en-GB"/>
          </w:rPr>
          <w:t>1</w:t>
        </w:r>
        <w:r w:rsidR="009E704A">
          <w:rPr>
            <w:rFonts w:eastAsiaTheme="minorEastAsia"/>
            <w:szCs w:val="22"/>
            <w:lang w:val="en-GB"/>
          </w:rPr>
          <w:t>:</w:t>
        </w:r>
      </w:ins>
    </w:p>
    <w:p w14:paraId="35D998CF" w14:textId="22E4D609" w:rsidR="009E704A" w:rsidRDefault="009E704A" w:rsidP="002B2A99">
      <w:pPr>
        <w:ind w:left="709"/>
        <w:rPr>
          <w:ins w:id="1658" w:author="Dioguardi, Fabio" w:date="2019-01-24T15:04:00Z"/>
          <w:rFonts w:eastAsiaTheme="minorEastAsia"/>
          <w:szCs w:val="22"/>
          <w:lang w:val="en-GB"/>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479"/>
        <w:gridCol w:w="2568"/>
      </w:tblGrid>
      <w:tr w:rsidR="009E704A" w14:paraId="49BE075F" w14:textId="77777777" w:rsidTr="00FE79EE">
        <w:trPr>
          <w:ins w:id="1659" w:author="Dioguardi, Fabio" w:date="2019-01-24T15:04:00Z"/>
        </w:trPr>
        <w:tc>
          <w:tcPr>
            <w:tcW w:w="2263" w:type="dxa"/>
          </w:tcPr>
          <w:p w14:paraId="6CF2E629" w14:textId="77777777" w:rsidR="009E704A" w:rsidRDefault="009E704A" w:rsidP="00FE79EE">
            <w:pPr>
              <w:rPr>
                <w:ins w:id="1660" w:author="Dioguardi, Fabio" w:date="2019-01-24T15:04:00Z"/>
                <w:rFonts w:eastAsiaTheme="minorEastAsia"/>
                <w:szCs w:val="22"/>
                <w:lang w:val="en-GB"/>
              </w:rPr>
            </w:pPr>
          </w:p>
        </w:tc>
        <w:tc>
          <w:tcPr>
            <w:tcW w:w="3479" w:type="dxa"/>
          </w:tcPr>
          <w:p w14:paraId="3D74AE4D" w14:textId="1A01E22E" w:rsidR="009E704A" w:rsidRPr="00094421" w:rsidRDefault="001819E3" w:rsidP="00357A43">
            <w:pPr>
              <w:rPr>
                <w:ins w:id="1661" w:author="Dioguardi, Fabio" w:date="2019-01-24T15:04:00Z"/>
                <w:rFonts w:eastAsiaTheme="minorEastAsia"/>
                <w:szCs w:val="22"/>
                <w:lang w:val="en-GB"/>
              </w:rPr>
            </w:pPr>
            <m:oMathPara>
              <m:oMath>
                <m:sSub>
                  <m:sSubPr>
                    <m:ctrlPr>
                      <w:ins w:id="1662" w:author="Dioguardi, Fabio" w:date="2019-01-24T15:04:00Z">
                        <w:rPr>
                          <w:rFonts w:ascii="Cambria Math" w:eastAsiaTheme="minorEastAsia" w:hAnsi="Cambria Math"/>
                          <w:i/>
                          <w:szCs w:val="22"/>
                          <w:lang w:val="en-GB"/>
                        </w:rPr>
                      </w:ins>
                    </m:ctrlPr>
                  </m:sSubPr>
                  <m:e>
                    <m:r>
                      <w:ins w:id="1663" w:author="Dioguardi, Fabio" w:date="2019-01-24T15:04:00Z">
                        <m:rPr>
                          <m:scr m:val="script"/>
                        </m:rPr>
                        <w:rPr>
                          <w:rFonts w:ascii="Cambria Math" w:eastAsiaTheme="minorEastAsia" w:hAnsi="Cambria Math"/>
                          <w:szCs w:val="22"/>
                          <w:lang w:val="en-GB"/>
                        </w:rPr>
                        <m:t>W</m:t>
                      </w:ins>
                    </m:r>
                  </m:e>
                  <m:sub>
                    <m:r>
                      <w:ins w:id="1664" w:author="Dioguardi, Fabio" w:date="2019-01-24T15:04:00Z">
                        <w:rPr>
                          <w:rFonts w:ascii="Cambria Math" w:eastAsiaTheme="minorEastAsia" w:hAnsi="Cambria Math"/>
                          <w:szCs w:val="22"/>
                          <w:lang w:val="en-GB"/>
                        </w:rPr>
                        <m:t>s</m:t>
                      </w:ins>
                    </m:r>
                  </m:sub>
                </m:sSub>
                <m:r>
                  <w:ins w:id="1665" w:author="Dioguardi, Fabio" w:date="2019-01-24T15:04:00Z">
                    <w:rPr>
                      <w:rFonts w:ascii="Cambria Math" w:eastAsiaTheme="minorEastAsia" w:hAnsi="Cambria Math"/>
                      <w:szCs w:val="22"/>
                      <w:lang w:val="en-GB"/>
                    </w:rPr>
                    <m:t>=</m:t>
                  </w:ins>
                </m:r>
                <m:f>
                  <m:fPr>
                    <m:ctrlPr>
                      <w:ins w:id="1666" w:author="Dioguardi, Fabio" w:date="2019-01-24T15:04:00Z">
                        <w:rPr>
                          <w:rFonts w:ascii="Cambria Math" w:eastAsiaTheme="minorEastAsia" w:hAnsi="Cambria Math"/>
                          <w:i/>
                          <w:szCs w:val="22"/>
                          <w:lang w:val="en-GB"/>
                        </w:rPr>
                      </w:ins>
                    </m:ctrlPr>
                  </m:fPr>
                  <m:num>
                    <m:acc>
                      <m:accPr>
                        <m:chr m:val="̇"/>
                        <m:ctrlPr>
                          <w:ins w:id="1667" w:author="Dioguardi, Fabio" w:date="2019-01-24T15:04:00Z">
                            <w:rPr>
                              <w:rFonts w:ascii="Cambria Math" w:eastAsiaTheme="minorEastAsia" w:hAnsi="Cambria Math"/>
                              <w:i/>
                              <w:szCs w:val="22"/>
                              <w:lang w:val="en-GB"/>
                            </w:rPr>
                          </w:ins>
                        </m:ctrlPr>
                      </m:accPr>
                      <m:e>
                        <m:r>
                          <w:ins w:id="1668" w:author="Dioguardi, Fabio" w:date="2019-01-24T15:04:00Z">
                            <w:rPr>
                              <w:rFonts w:ascii="Cambria Math" w:eastAsiaTheme="minorEastAsia" w:hAnsi="Cambria Math"/>
                              <w:szCs w:val="22"/>
                              <w:lang w:val="en-GB"/>
                            </w:rPr>
                            <m:t>γ</m:t>
                          </w:ins>
                        </m:r>
                      </m:e>
                    </m:acc>
                  </m:num>
                  <m:den>
                    <m:r>
                      <w:ins w:id="1669" w:author="Dioguardi, Fabio" w:date="2019-01-24T15:04:00Z">
                        <w:rPr>
                          <w:rFonts w:ascii="Cambria Math" w:eastAsiaTheme="minorEastAsia" w:hAnsi="Cambria Math"/>
                          <w:szCs w:val="22"/>
                          <w:lang w:val="en-GB"/>
                        </w:rPr>
                        <m:t>N</m:t>
                      </w:ins>
                    </m:r>
                  </m:den>
                </m:f>
                <m:r>
                  <w:ins w:id="1670" w:author="Dioguardi, Fabio" w:date="2019-01-24T15:04:00Z">
                    <w:rPr>
                      <w:rFonts w:ascii="Cambria Math" w:eastAsiaTheme="minorEastAsia" w:hAnsi="Cambria Math"/>
                      <w:szCs w:val="22"/>
                      <w:lang w:val="en-GB"/>
                    </w:rPr>
                    <m:t>=</m:t>
                  </w:ins>
                </m:r>
                <m:f>
                  <m:fPr>
                    <m:ctrlPr>
                      <w:ins w:id="1671" w:author="Dioguardi, Fabio" w:date="2019-01-24T15:05:00Z">
                        <w:rPr>
                          <w:rFonts w:ascii="Cambria Math" w:eastAsiaTheme="minorEastAsia" w:hAnsi="Cambria Math"/>
                          <w:i/>
                          <w:szCs w:val="22"/>
                          <w:lang w:val="en-GB"/>
                        </w:rPr>
                      </w:ins>
                    </m:ctrlPr>
                  </m:fPr>
                  <m:num>
                    <m:sSub>
                      <m:sSubPr>
                        <m:ctrlPr>
                          <w:ins w:id="1672" w:author="Dioguardi, Fabio" w:date="2019-01-24T15:05:00Z">
                            <w:rPr>
                              <w:rFonts w:ascii="Cambria Math" w:eastAsiaTheme="minorEastAsia" w:hAnsi="Cambria Math"/>
                              <w:i/>
                              <w:szCs w:val="22"/>
                              <w:lang w:val="en-GB"/>
                            </w:rPr>
                          </w:ins>
                        </m:ctrlPr>
                      </m:sSubPr>
                      <m:e>
                        <m:r>
                          <w:ins w:id="1673" w:author="Dioguardi, Fabio" w:date="2019-01-24T15:05:00Z">
                            <w:rPr>
                              <w:rFonts w:ascii="Cambria Math" w:eastAsiaTheme="minorEastAsia" w:hAnsi="Cambria Math"/>
                              <w:szCs w:val="22"/>
                              <w:lang w:val="en-GB"/>
                            </w:rPr>
                            <m:t>V</m:t>
                          </w:ins>
                        </m:r>
                      </m:e>
                      <m:sub>
                        <m:r>
                          <w:ins w:id="1674" w:author="Dioguardi, Fabio" w:date="2019-01-24T15:05:00Z">
                            <w:rPr>
                              <w:rFonts w:ascii="Cambria Math" w:eastAsiaTheme="minorEastAsia" w:hAnsi="Cambria Math"/>
                              <w:szCs w:val="22"/>
                              <w:lang w:val="en-GB"/>
                            </w:rPr>
                            <m:t>1</m:t>
                          </w:ins>
                        </m:r>
                      </m:sub>
                    </m:sSub>
                  </m:num>
                  <m:den>
                    <m:acc>
                      <m:accPr>
                        <m:chr m:val="̅"/>
                        <m:ctrlPr>
                          <w:ins w:id="1675" w:author="Dioguardi, Fabio" w:date="2019-01-24T15:05:00Z">
                            <w:rPr>
                              <w:rFonts w:ascii="Cambria Math" w:eastAsiaTheme="minorEastAsia" w:hAnsi="Cambria Math"/>
                              <w:i/>
                              <w:szCs w:val="22"/>
                              <w:lang w:val="en-GB"/>
                            </w:rPr>
                          </w:ins>
                        </m:ctrlPr>
                      </m:accPr>
                      <m:e>
                        <m:r>
                          <w:ins w:id="1676" w:author="Dioguardi, Fabio" w:date="2019-01-24T15:05:00Z">
                            <w:rPr>
                              <w:rFonts w:ascii="Cambria Math" w:eastAsiaTheme="minorEastAsia" w:hAnsi="Cambria Math"/>
                              <w:szCs w:val="22"/>
                              <w:lang w:val="en-GB"/>
                            </w:rPr>
                            <m:t>N</m:t>
                          </w:ins>
                        </m:r>
                      </m:e>
                    </m:acc>
                    <m:sSub>
                      <m:sSubPr>
                        <m:ctrlPr>
                          <w:ins w:id="1677" w:author="Dioguardi, Fabio" w:date="2019-01-24T15:05:00Z">
                            <w:rPr>
                              <w:rFonts w:ascii="Cambria Math" w:eastAsiaTheme="minorEastAsia" w:hAnsi="Cambria Math"/>
                              <w:i/>
                              <w:szCs w:val="22"/>
                              <w:lang w:val="en-GB"/>
                            </w:rPr>
                          </w:ins>
                        </m:ctrlPr>
                      </m:sSubPr>
                      <m:e>
                        <m:r>
                          <w:ins w:id="1678" w:author="Dioguardi, Fabio" w:date="2019-01-24T15:05:00Z">
                            <w:rPr>
                              <w:rFonts w:ascii="Cambria Math" w:eastAsiaTheme="minorEastAsia" w:hAnsi="Cambria Math"/>
                              <w:szCs w:val="22"/>
                              <w:lang w:val="en-GB"/>
                            </w:rPr>
                            <m:t>H</m:t>
                          </w:ins>
                        </m:r>
                      </m:e>
                      <m:sub>
                        <m:r>
                          <w:ins w:id="1679" w:author="Dioguardi, Fabio" w:date="2019-01-24T15:05:00Z">
                            <w:rPr>
                              <w:rFonts w:ascii="Cambria Math" w:eastAsiaTheme="minorEastAsia" w:hAnsi="Cambria Math"/>
                              <w:szCs w:val="22"/>
                              <w:lang w:val="en-GB"/>
                            </w:rPr>
                            <m:t>1</m:t>
                          </w:ins>
                        </m:r>
                      </m:sub>
                    </m:sSub>
                  </m:den>
                </m:f>
              </m:oMath>
            </m:oMathPara>
          </w:p>
        </w:tc>
        <w:tc>
          <w:tcPr>
            <w:tcW w:w="2568" w:type="dxa"/>
            <w:vAlign w:val="center"/>
          </w:tcPr>
          <w:p w14:paraId="404FA01B" w14:textId="1F343C59" w:rsidR="009E704A" w:rsidRDefault="009E704A" w:rsidP="003B7F1D">
            <w:pPr>
              <w:jc w:val="right"/>
              <w:rPr>
                <w:ins w:id="1680" w:author="Dioguardi, Fabio" w:date="2019-01-24T15:04:00Z"/>
                <w:rFonts w:eastAsiaTheme="minorEastAsia"/>
                <w:szCs w:val="22"/>
                <w:lang w:val="en-GB"/>
              </w:rPr>
            </w:pPr>
            <w:ins w:id="1681" w:author="Dioguardi, Fabio" w:date="2019-01-24T15:04:00Z">
              <w:r>
                <w:rPr>
                  <w:rFonts w:eastAsiaTheme="minorEastAsia"/>
                  <w:szCs w:val="22"/>
                  <w:lang w:val="en-GB"/>
                </w:rPr>
                <w:t>(1</w:t>
              </w:r>
            </w:ins>
            <w:ins w:id="1682" w:author="Dioguardi, Fabio" w:date="2019-01-24T15:08:00Z">
              <w:r w:rsidR="003B7F1D">
                <w:rPr>
                  <w:rFonts w:eastAsiaTheme="minorEastAsia"/>
                  <w:szCs w:val="22"/>
                  <w:lang w:val="en-GB"/>
                </w:rPr>
                <w:t>1</w:t>
              </w:r>
            </w:ins>
            <w:ins w:id="1683" w:author="Dioguardi, Fabio" w:date="2019-01-24T15:04:00Z">
              <w:r>
                <w:rPr>
                  <w:rFonts w:eastAsiaTheme="minorEastAsia"/>
                  <w:szCs w:val="22"/>
                  <w:lang w:val="en-GB"/>
                </w:rPr>
                <w:t>)</w:t>
              </w:r>
            </w:ins>
          </w:p>
        </w:tc>
      </w:tr>
    </w:tbl>
    <w:p w14:paraId="3FF3E57F" w14:textId="34921CE7" w:rsidR="009E704A" w:rsidRDefault="009E704A" w:rsidP="002B2A99">
      <w:pPr>
        <w:ind w:left="709"/>
        <w:rPr>
          <w:ins w:id="1684" w:author="Dioguardi, Fabio" w:date="2019-01-24T15:05:00Z"/>
          <w:rFonts w:eastAsiaTheme="minorEastAsia"/>
          <w:szCs w:val="22"/>
          <w:lang w:val="en-GB"/>
        </w:rPr>
      </w:pPr>
    </w:p>
    <w:p w14:paraId="646B8C61" w14:textId="006D485D" w:rsidR="00357A43" w:rsidRPr="00D36FF0" w:rsidRDefault="00357A43" w:rsidP="002B2A99">
      <w:pPr>
        <w:ind w:left="709"/>
        <w:rPr>
          <w:ins w:id="1685" w:author="Dioguardi, Fabio" w:date="2019-01-24T15:03:00Z"/>
          <w:rFonts w:eastAsiaTheme="minorEastAsia"/>
          <w:szCs w:val="22"/>
          <w:lang w:val="en-GB"/>
        </w:rPr>
      </w:pPr>
      <w:ins w:id="1686" w:author="Dioguardi, Fabio" w:date="2019-01-24T15:05:00Z">
        <w:r>
          <w:rPr>
            <w:rFonts w:eastAsiaTheme="minorEastAsia"/>
            <w:szCs w:val="22"/>
            <w:lang w:val="en-GB"/>
          </w:rPr>
          <w:t xml:space="preserve">in which </w:t>
        </w:r>
      </w:ins>
      <w:ins w:id="1687" w:author="Dioguardi, Fabio" w:date="2019-01-24T15:06:00Z">
        <w:r w:rsidR="00D36FF0">
          <w:rPr>
            <w:rFonts w:eastAsiaTheme="minorEastAsia"/>
            <w:i/>
            <w:szCs w:val="22"/>
            <w:lang w:val="en-GB"/>
          </w:rPr>
          <w:t>V</w:t>
        </w:r>
        <w:r w:rsidR="00D36FF0">
          <w:rPr>
            <w:rFonts w:eastAsiaTheme="minorEastAsia"/>
            <w:i/>
            <w:szCs w:val="22"/>
            <w:vertAlign w:val="subscript"/>
            <w:lang w:val="en-GB"/>
          </w:rPr>
          <w:t>1</w:t>
        </w:r>
        <w:r w:rsidR="00D36FF0">
          <w:rPr>
            <w:rFonts w:eastAsiaTheme="minorEastAsia"/>
            <w:szCs w:val="22"/>
            <w:lang w:val="en-GB"/>
          </w:rPr>
          <w:t xml:space="preserve"> is the wind speed a</w:t>
        </w:r>
        <w:r w:rsidR="002A3B5C">
          <w:rPr>
            <w:rFonts w:eastAsiaTheme="minorEastAsia"/>
            <w:szCs w:val="22"/>
            <w:lang w:val="en-GB"/>
          </w:rPr>
          <w:t>t the reference height. In FOXI,</w:t>
        </w:r>
        <w:r w:rsidR="00D36FF0">
          <w:rPr>
            <w:rFonts w:eastAsiaTheme="minorEastAsia"/>
            <w:szCs w:val="22"/>
            <w:lang w:val="en-GB"/>
          </w:rPr>
          <w:t xml:space="preserve"> the reference height is chosen to be the </w:t>
        </w:r>
        <w:r w:rsidR="002A3B5C">
          <w:rPr>
            <w:rFonts w:eastAsiaTheme="minorEastAsia"/>
            <w:szCs w:val="22"/>
            <w:lang w:val="en-GB"/>
          </w:rPr>
          <w:t>plume height measured from the sea level.</w:t>
        </w:r>
      </w:ins>
    </w:p>
    <w:p w14:paraId="4F3BE7A1" w14:textId="16E0525D" w:rsidR="00A326DB" w:rsidRDefault="00A326DB" w:rsidP="002B2A99">
      <w:pPr>
        <w:ind w:left="709"/>
        <w:rPr>
          <w:ins w:id="1688" w:author="Dioguardi, Fabio" w:date="2019-01-24T15:01:00Z"/>
          <w:rFonts w:eastAsiaTheme="minorEastAsia"/>
          <w:szCs w:val="22"/>
          <w:lang w:val="en-GB"/>
        </w:rPr>
      </w:pPr>
      <w:ins w:id="1689" w:author="Dioguardi, Fabio" w:date="2019-01-24T15:01:00Z">
        <w:r>
          <w:rPr>
            <w:rFonts w:eastAsiaTheme="minorEastAsia"/>
            <w:szCs w:val="22"/>
            <w:lang w:val="en-GB"/>
          </w:rPr>
          <w:t>By using the same 1D integral model, the authors found an</w:t>
        </w:r>
      </w:ins>
      <w:ins w:id="1690" w:author="Dioguardi, Fabio" w:date="2019-01-24T14:59:00Z">
        <w:r w:rsidR="00E93CE3">
          <w:rPr>
            <w:rFonts w:eastAsiaTheme="minorEastAsia"/>
            <w:szCs w:val="22"/>
            <w:lang w:val="en-GB"/>
          </w:rPr>
          <w:t xml:space="preserve"> approxima</w:t>
        </w:r>
      </w:ins>
      <w:ins w:id="1691" w:author="Dioguardi, Fabio" w:date="2019-01-24T15:00:00Z">
        <w:r w:rsidR="00E93CE3">
          <w:rPr>
            <w:rFonts w:eastAsiaTheme="minorEastAsia"/>
            <w:szCs w:val="22"/>
            <w:lang w:val="en-GB"/>
          </w:rPr>
          <w:t xml:space="preserve">tion of </w:t>
        </w:r>
      </w:ins>
      <w:ins w:id="1692" w:author="Dioguardi, Fabio" w:date="2019-01-24T14:59:00Z">
        <w:r w:rsidR="00E93CE3">
          <w:rPr>
            <w:rFonts w:eastAsiaTheme="minorEastAsia"/>
            <w:i/>
            <w:szCs w:val="22"/>
            <w:lang w:val="en-GB"/>
          </w:rPr>
          <w:t>h</w:t>
        </w:r>
        <w:r w:rsidR="00E93CE3">
          <w:rPr>
            <w:rFonts w:eastAsiaTheme="minorEastAsia"/>
            <w:i/>
            <w:szCs w:val="22"/>
            <w:vertAlign w:val="subscript"/>
            <w:lang w:val="en-GB"/>
          </w:rPr>
          <w:t>0</w:t>
        </w:r>
      </w:ins>
      <w:ins w:id="1693" w:author="Dioguardi, Fabio" w:date="2019-01-24T15:00:00Z">
        <w:r w:rsidR="00E93CE3">
          <w:rPr>
            <w:rFonts w:eastAsiaTheme="minorEastAsia"/>
            <w:szCs w:val="22"/>
            <w:lang w:val="en-GB"/>
          </w:rPr>
          <w:t xml:space="preserve"> for a plume</w:t>
        </w:r>
      </w:ins>
      <w:ins w:id="1694" w:author="Dioguardi, Fabio" w:date="2019-01-24T15:01:00Z">
        <w:r>
          <w:rPr>
            <w:rFonts w:eastAsiaTheme="minorEastAsia"/>
            <w:szCs w:val="22"/>
            <w:lang w:val="en-GB"/>
          </w:rPr>
          <w:t xml:space="preserve"> rising in a quiescent atmosphere and confined </w:t>
        </w:r>
      </w:ins>
      <w:ins w:id="1695" w:author="Dioguardi, Fabio" w:date="2019-01-24T15:00:00Z">
        <w:r>
          <w:rPr>
            <w:rFonts w:eastAsiaTheme="minorEastAsia"/>
            <w:szCs w:val="22"/>
            <w:lang w:val="en-GB"/>
          </w:rPr>
          <w:t>within the troposphere</w:t>
        </w:r>
      </w:ins>
      <w:ins w:id="1696" w:author="Dioguardi, Fabio" w:date="2019-01-24T15:01:00Z">
        <w:r>
          <w:rPr>
            <w:rFonts w:eastAsiaTheme="minorEastAsia"/>
            <w:szCs w:val="22"/>
            <w:lang w:val="en-GB"/>
          </w:rPr>
          <w:t>:</w:t>
        </w:r>
      </w:ins>
    </w:p>
    <w:p w14:paraId="2203A447" w14:textId="094FA364" w:rsidR="00094421" w:rsidRPr="00E93CE3" w:rsidRDefault="00A326DB" w:rsidP="002B2A99">
      <w:pPr>
        <w:ind w:left="709"/>
        <w:rPr>
          <w:ins w:id="1697" w:author="Dioguardi, Fabio" w:date="2019-01-24T14:57:00Z"/>
          <w:rFonts w:eastAsiaTheme="minorEastAsia"/>
          <w:szCs w:val="22"/>
          <w:lang w:val="en-GB"/>
        </w:rPr>
      </w:pPr>
      <w:ins w:id="1698" w:author="Dioguardi, Fabio" w:date="2019-01-24T15:00:00Z">
        <w:r>
          <w:rPr>
            <w:rFonts w:eastAsiaTheme="minorEastAsia"/>
            <w:szCs w:val="22"/>
            <w:lang w:val="en-GB"/>
          </w:rPr>
          <w:t xml:space="preserve"> </w:t>
        </w:r>
      </w:ins>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479"/>
        <w:gridCol w:w="2568"/>
      </w:tblGrid>
      <w:tr w:rsidR="00A326DB" w14:paraId="205DB9BC" w14:textId="77777777" w:rsidTr="00FE79EE">
        <w:trPr>
          <w:ins w:id="1699" w:author="Dioguardi, Fabio" w:date="2019-01-24T15:02:00Z"/>
        </w:trPr>
        <w:tc>
          <w:tcPr>
            <w:tcW w:w="2263" w:type="dxa"/>
          </w:tcPr>
          <w:p w14:paraId="302EAF58" w14:textId="77777777" w:rsidR="00A326DB" w:rsidRDefault="00A326DB" w:rsidP="00FE79EE">
            <w:pPr>
              <w:rPr>
                <w:ins w:id="1700" w:author="Dioguardi, Fabio" w:date="2019-01-24T15:02:00Z"/>
                <w:rFonts w:eastAsiaTheme="minorEastAsia"/>
                <w:szCs w:val="22"/>
                <w:lang w:val="en-GB"/>
              </w:rPr>
            </w:pPr>
          </w:p>
        </w:tc>
        <w:tc>
          <w:tcPr>
            <w:tcW w:w="3479" w:type="dxa"/>
          </w:tcPr>
          <w:p w14:paraId="0A09A162" w14:textId="4A84E164" w:rsidR="00A326DB" w:rsidRPr="00094421" w:rsidRDefault="001819E3" w:rsidP="000A25DE">
            <w:pPr>
              <w:rPr>
                <w:ins w:id="1701" w:author="Dioguardi, Fabio" w:date="2019-01-24T15:02:00Z"/>
                <w:rFonts w:eastAsiaTheme="minorEastAsia"/>
                <w:szCs w:val="22"/>
                <w:lang w:val="en-GB"/>
              </w:rPr>
            </w:pPr>
            <m:oMathPara>
              <m:oMath>
                <m:sSub>
                  <m:sSubPr>
                    <m:ctrlPr>
                      <w:ins w:id="1702" w:author="Dioguardi, Fabio" w:date="2019-01-24T15:02:00Z">
                        <w:rPr>
                          <w:rFonts w:ascii="Cambria Math" w:eastAsiaTheme="minorEastAsia" w:hAnsi="Cambria Math"/>
                          <w:i/>
                          <w:szCs w:val="22"/>
                          <w:lang w:val="en-GB"/>
                        </w:rPr>
                      </w:ins>
                    </m:ctrlPr>
                  </m:sSubPr>
                  <m:e>
                    <m:r>
                      <w:ins w:id="1703" w:author="Dioguardi, Fabio" w:date="2019-01-24T15:02:00Z">
                        <w:rPr>
                          <w:rFonts w:ascii="Cambria Math" w:eastAsiaTheme="minorEastAsia" w:hAnsi="Cambria Math"/>
                          <w:szCs w:val="22"/>
                          <w:lang w:val="en-GB"/>
                        </w:rPr>
                        <m:t>H</m:t>
                      </w:ins>
                    </m:r>
                  </m:e>
                  <m:sub>
                    <m:r>
                      <w:ins w:id="1704" w:author="Dioguardi, Fabio" w:date="2019-01-24T15:02:00Z">
                        <w:rPr>
                          <w:rFonts w:ascii="Cambria Math" w:eastAsiaTheme="minorEastAsia" w:hAnsi="Cambria Math"/>
                          <w:szCs w:val="22"/>
                          <w:lang w:val="en-GB"/>
                        </w:rPr>
                        <m:t>0</m:t>
                      </w:ins>
                    </m:r>
                  </m:sub>
                </m:sSub>
                <m:r>
                  <w:ins w:id="1705" w:author="Dioguardi, Fabio" w:date="2019-01-24T15:02:00Z">
                    <w:rPr>
                      <w:rFonts w:ascii="Cambria Math" w:eastAsiaTheme="minorEastAsia" w:hAnsi="Cambria Math"/>
                      <w:szCs w:val="22"/>
                      <w:lang w:val="en-GB"/>
                    </w:rPr>
                    <m:t>=0.318</m:t>
                  </w:ins>
                </m:r>
                <m:sSup>
                  <m:sSupPr>
                    <m:ctrlPr>
                      <w:ins w:id="1706" w:author="Dioguardi, Fabio" w:date="2019-01-24T15:02:00Z">
                        <w:rPr>
                          <w:rFonts w:ascii="Cambria Math" w:eastAsiaTheme="minorEastAsia" w:hAnsi="Cambria Math"/>
                          <w:i/>
                          <w:szCs w:val="22"/>
                          <w:lang w:val="en-GB"/>
                        </w:rPr>
                      </w:ins>
                    </m:ctrlPr>
                  </m:sSupPr>
                  <m:e>
                    <m:r>
                      <w:ins w:id="1707" w:author="Dioguardi, Fabio" w:date="2019-01-24T15:02:00Z">
                        <w:rPr>
                          <w:rFonts w:ascii="Cambria Math" w:eastAsiaTheme="minorEastAsia" w:hAnsi="Cambria Math"/>
                          <w:szCs w:val="22"/>
                          <w:lang w:val="en-GB"/>
                        </w:rPr>
                        <m:t>Q</m:t>
                      </w:ins>
                    </m:r>
                  </m:e>
                  <m:sup>
                    <m:r>
                      <w:ins w:id="1708" w:author="Dioguardi, Fabio" w:date="2019-01-24T15:02:00Z">
                        <w:rPr>
                          <w:rFonts w:ascii="Cambria Math" w:eastAsiaTheme="minorEastAsia" w:hAnsi="Cambria Math"/>
                          <w:szCs w:val="22"/>
                          <w:lang w:val="en-GB"/>
                        </w:rPr>
                        <m:t>0.253</m:t>
                      </w:ins>
                    </m:r>
                  </m:sup>
                </m:sSup>
              </m:oMath>
            </m:oMathPara>
          </w:p>
        </w:tc>
        <w:tc>
          <w:tcPr>
            <w:tcW w:w="2568" w:type="dxa"/>
            <w:vAlign w:val="center"/>
          </w:tcPr>
          <w:p w14:paraId="2E80DAFC" w14:textId="184C2AD9" w:rsidR="00A326DB" w:rsidRDefault="00A326DB" w:rsidP="003B7F1D">
            <w:pPr>
              <w:jc w:val="right"/>
              <w:rPr>
                <w:ins w:id="1709" w:author="Dioguardi, Fabio" w:date="2019-01-24T15:02:00Z"/>
                <w:rFonts w:eastAsiaTheme="minorEastAsia"/>
                <w:szCs w:val="22"/>
                <w:lang w:val="en-GB"/>
              </w:rPr>
            </w:pPr>
            <w:ins w:id="1710" w:author="Dioguardi, Fabio" w:date="2019-01-24T15:02:00Z">
              <w:r>
                <w:rPr>
                  <w:rFonts w:eastAsiaTheme="minorEastAsia"/>
                  <w:szCs w:val="22"/>
                  <w:lang w:val="en-GB"/>
                </w:rPr>
                <w:t>(</w:t>
              </w:r>
              <w:r w:rsidR="000A25DE">
                <w:rPr>
                  <w:rFonts w:eastAsiaTheme="minorEastAsia"/>
                  <w:szCs w:val="22"/>
                  <w:lang w:val="en-GB"/>
                </w:rPr>
                <w:t>1</w:t>
              </w:r>
            </w:ins>
            <w:ins w:id="1711" w:author="Dioguardi, Fabio" w:date="2019-01-24T15:08:00Z">
              <w:r w:rsidR="003B7F1D">
                <w:rPr>
                  <w:rFonts w:eastAsiaTheme="minorEastAsia"/>
                  <w:szCs w:val="22"/>
                  <w:lang w:val="en-GB"/>
                </w:rPr>
                <w:t>2</w:t>
              </w:r>
            </w:ins>
            <w:ins w:id="1712" w:author="Dioguardi, Fabio" w:date="2019-01-24T15:02:00Z">
              <w:r>
                <w:rPr>
                  <w:rFonts w:eastAsiaTheme="minorEastAsia"/>
                  <w:szCs w:val="22"/>
                  <w:lang w:val="en-GB"/>
                </w:rPr>
                <w:t>)</w:t>
              </w:r>
            </w:ins>
          </w:p>
        </w:tc>
      </w:tr>
    </w:tbl>
    <w:p w14:paraId="2D8403AB" w14:textId="1D6E2841" w:rsidR="00094421" w:rsidRDefault="00094421" w:rsidP="00094421">
      <w:pPr>
        <w:ind w:left="709" w:hanging="709"/>
        <w:rPr>
          <w:ins w:id="1713" w:author="Dioguardi, Fabio" w:date="2019-01-24T15:08:00Z"/>
          <w:rFonts w:eastAsiaTheme="minorEastAsia"/>
          <w:szCs w:val="22"/>
          <w:lang w:val="en-GB"/>
        </w:rPr>
      </w:pPr>
    </w:p>
    <w:p w14:paraId="260B168A" w14:textId="250EA224" w:rsidR="003B7F1D" w:rsidRDefault="003B7F1D" w:rsidP="00324741">
      <w:pPr>
        <w:ind w:left="709"/>
        <w:rPr>
          <w:ins w:id="1714" w:author="Dioguardi, Fabio" w:date="2019-01-24T16:00:00Z"/>
          <w:rFonts w:eastAsiaTheme="minorEastAsia"/>
          <w:szCs w:val="22"/>
          <w:lang w:val="en-GB"/>
        </w:rPr>
      </w:pPr>
      <w:ins w:id="1715" w:author="Dioguardi, Fabio" w:date="2019-01-24T15:08:00Z">
        <w:r>
          <w:rPr>
            <w:rFonts w:eastAsiaTheme="minorEastAsia"/>
            <w:szCs w:val="22"/>
            <w:lang w:val="en-GB"/>
          </w:rPr>
          <w:t xml:space="preserve">By combining </w:t>
        </w:r>
        <w:r w:rsidR="00324741">
          <w:rPr>
            <w:rFonts w:eastAsiaTheme="minorEastAsia"/>
            <w:szCs w:val="22"/>
            <w:lang w:val="en-GB"/>
          </w:rPr>
          <w:t xml:space="preserve">eq. 10 and 12 and replacing </w:t>
        </w:r>
      </w:ins>
      <m:oMath>
        <m:sSub>
          <m:sSubPr>
            <m:ctrlPr>
              <w:ins w:id="1716" w:author="Dioguardi, Fabio" w:date="2019-01-24T15:09:00Z">
                <w:rPr>
                  <w:rFonts w:ascii="Cambria Math" w:eastAsiaTheme="minorEastAsia" w:hAnsi="Cambria Math"/>
                  <w:i/>
                  <w:szCs w:val="22"/>
                  <w:lang w:val="en-GB"/>
                </w:rPr>
              </w:ins>
            </m:ctrlPr>
          </m:sSubPr>
          <m:e>
            <m:r>
              <w:ins w:id="1717" w:author="Dioguardi, Fabio" w:date="2019-01-24T15:09:00Z">
                <m:rPr>
                  <m:scr m:val="script"/>
                </m:rPr>
                <w:rPr>
                  <w:rFonts w:ascii="Cambria Math" w:eastAsiaTheme="minorEastAsia" w:hAnsi="Cambria Math"/>
                  <w:szCs w:val="22"/>
                  <w:lang w:val="en-GB"/>
                </w:rPr>
                <m:t>W</m:t>
              </w:ins>
            </m:r>
          </m:e>
          <m:sub>
            <m:r>
              <w:ins w:id="1718" w:author="Dioguardi, Fabio" w:date="2019-01-24T15:09:00Z">
                <w:rPr>
                  <w:rFonts w:ascii="Cambria Math" w:eastAsiaTheme="minorEastAsia" w:hAnsi="Cambria Math"/>
                  <w:szCs w:val="22"/>
                  <w:lang w:val="en-GB"/>
                </w:rPr>
                <m:t>s</m:t>
              </w:ins>
            </m:r>
          </m:sub>
        </m:sSub>
      </m:oMath>
      <w:ins w:id="1719" w:author="Dioguardi, Fabio" w:date="2019-01-24T15:09:00Z">
        <w:r w:rsidR="00324741">
          <w:rPr>
            <w:rFonts w:eastAsiaTheme="minorEastAsia"/>
            <w:szCs w:val="22"/>
            <w:lang w:val="en-GB"/>
          </w:rPr>
          <w:t xml:space="preserve"> with </w:t>
        </w:r>
        <m:oMath>
          <m:acc>
            <m:accPr>
              <m:chr m:val="̃"/>
              <m:ctrlPr>
                <w:rPr>
                  <w:rFonts w:ascii="Cambria Math" w:eastAsiaTheme="minorEastAsia" w:hAnsi="Cambria Math"/>
                  <w:i/>
                  <w:szCs w:val="22"/>
                  <w:lang w:val="en-GB"/>
                </w:rPr>
              </m:ctrlPr>
            </m:accPr>
            <m:e>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e>
          </m:acc>
          <m:r>
            <w:rPr>
              <w:rFonts w:ascii="Cambria Math" w:eastAsiaTheme="minorEastAsia" w:hAnsi="Cambria Math"/>
              <w:szCs w:val="22"/>
              <w:lang w:val="en-GB"/>
            </w:rPr>
            <m:t>=1.44</m:t>
          </m:r>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oMath>
        <w:r w:rsidR="00015124">
          <w:rPr>
            <w:rFonts w:eastAsiaTheme="minorEastAsia"/>
            <w:szCs w:val="22"/>
            <w:lang w:val="en-GB"/>
          </w:rPr>
          <w:t xml:space="preserve">, which comes from fitting to numerical solution of the dry volcanic plume with constant wind shear in a Standard Atmosphere, Woodhouse et al. developed a new equation linking </w:t>
        </w:r>
      </w:ins>
      <w:ins w:id="1720" w:author="Dioguardi, Fabio" w:date="2019-01-24T15:10:00Z">
        <w:r w:rsidR="00015124">
          <w:rPr>
            <w:rFonts w:eastAsiaTheme="minorEastAsia"/>
            <w:i/>
            <w:szCs w:val="22"/>
            <w:lang w:val="en-GB"/>
          </w:rPr>
          <w:t>h</w:t>
        </w:r>
        <w:r w:rsidR="00015124">
          <w:rPr>
            <w:rFonts w:eastAsiaTheme="minorEastAsia"/>
            <w:szCs w:val="22"/>
            <w:lang w:val="en-GB"/>
          </w:rPr>
          <w:t xml:space="preserve"> to the mass flow rate at the source </w:t>
        </w:r>
      </w:ins>
      <w:ins w:id="1721" w:author="Dioguardi, Fabio" w:date="2019-01-24T15:11:00Z">
        <w:r w:rsidR="00015124">
          <w:rPr>
            <w:rFonts w:eastAsiaTheme="minorEastAsia"/>
            <w:i/>
            <w:szCs w:val="22"/>
            <w:lang w:val="en-GB"/>
          </w:rPr>
          <w:t>Q</w:t>
        </w:r>
      </w:ins>
      <w:ins w:id="1722" w:author="Dioguardi, Fabio" w:date="2019-01-24T16:00:00Z">
        <w:r w:rsidR="00484C3C">
          <w:rPr>
            <w:rFonts w:eastAsiaTheme="minorEastAsia"/>
            <w:i/>
            <w:szCs w:val="22"/>
            <w:vertAlign w:val="subscript"/>
            <w:lang w:val="en-GB"/>
          </w:rPr>
          <w:t>Wood0D</w:t>
        </w:r>
        <w:r w:rsidR="00BC1DEA">
          <w:rPr>
            <w:rFonts w:eastAsiaTheme="minorEastAsia"/>
            <w:szCs w:val="22"/>
            <w:lang w:val="en-GB"/>
          </w:rPr>
          <w:t>, which has been implemented in FOXI:</w:t>
        </w:r>
      </w:ins>
    </w:p>
    <w:p w14:paraId="340BA410" w14:textId="60162CF5" w:rsidR="00484C3C" w:rsidRDefault="00484C3C" w:rsidP="00324741">
      <w:pPr>
        <w:ind w:left="709"/>
        <w:rPr>
          <w:ins w:id="1723" w:author="Dioguardi, Fabio" w:date="2019-01-24T16:00:00Z"/>
          <w:rFonts w:eastAsiaTheme="minorEastAsia"/>
          <w:szCs w:val="22"/>
          <w:lang w:val="en-GB"/>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0"/>
        <w:gridCol w:w="4691"/>
        <w:gridCol w:w="1799"/>
      </w:tblGrid>
      <w:tr w:rsidR="002B2A99" w14:paraId="691A6C99" w14:textId="77777777" w:rsidTr="002B2A99">
        <w:trPr>
          <w:ins w:id="1724" w:author="Dioguardi, Fabio" w:date="2019-01-24T16:00:00Z"/>
        </w:trPr>
        <w:tc>
          <w:tcPr>
            <w:tcW w:w="1830" w:type="dxa"/>
          </w:tcPr>
          <w:p w14:paraId="20CF8077" w14:textId="77777777" w:rsidR="00484C3C" w:rsidRDefault="00484C3C" w:rsidP="00156429">
            <w:pPr>
              <w:rPr>
                <w:ins w:id="1725" w:author="Dioguardi, Fabio" w:date="2019-01-24T16:00:00Z"/>
                <w:rFonts w:eastAsiaTheme="minorEastAsia"/>
                <w:szCs w:val="22"/>
                <w:lang w:val="en-GB"/>
              </w:rPr>
            </w:pPr>
          </w:p>
        </w:tc>
        <w:tc>
          <w:tcPr>
            <w:tcW w:w="4691" w:type="dxa"/>
          </w:tcPr>
          <w:p w14:paraId="53802BEC" w14:textId="6365E3E6" w:rsidR="00484C3C" w:rsidRPr="00094421" w:rsidRDefault="00484C3C" w:rsidP="002B2A99">
            <w:pPr>
              <w:rPr>
                <w:ins w:id="1726" w:author="Dioguardi, Fabio" w:date="2019-01-24T16:00:00Z"/>
                <w:rFonts w:eastAsiaTheme="minorEastAsia"/>
                <w:szCs w:val="22"/>
                <w:lang w:val="en-GB"/>
              </w:rPr>
            </w:pPr>
            <m:oMathPara>
              <m:oMath>
                <m:r>
                  <w:ins w:id="1727" w:author="Dioguardi, Fabio" w:date="2019-01-24T16:00:00Z">
                    <w:rPr>
                      <w:rFonts w:ascii="Cambria Math" w:eastAsiaTheme="minorEastAsia" w:hAnsi="Cambria Math"/>
                      <w:szCs w:val="22"/>
                      <w:lang w:val="en-GB"/>
                    </w:rPr>
                    <m:t>H=0.318</m:t>
                  </w:ins>
                </m:r>
                <m:sSubSup>
                  <m:sSubSupPr>
                    <m:ctrlPr>
                      <w:ins w:id="1728" w:author="Dioguardi, Fabio" w:date="2019-01-24T16:01:00Z">
                        <w:rPr>
                          <w:rFonts w:ascii="Cambria Math" w:eastAsiaTheme="minorEastAsia" w:hAnsi="Cambria Math"/>
                          <w:i/>
                          <w:szCs w:val="22"/>
                          <w:lang w:val="en-GB"/>
                        </w:rPr>
                      </w:ins>
                    </m:ctrlPr>
                  </m:sSubSupPr>
                  <m:e>
                    <m:r>
                      <w:ins w:id="1729" w:author="Dioguardi, Fabio" w:date="2019-01-24T16:01:00Z">
                        <w:rPr>
                          <w:rFonts w:ascii="Cambria Math" w:eastAsiaTheme="minorEastAsia" w:hAnsi="Cambria Math"/>
                          <w:szCs w:val="22"/>
                          <w:lang w:val="en-GB"/>
                        </w:rPr>
                        <m:t>Q</m:t>
                      </w:ins>
                    </m:r>
                  </m:e>
                  <m:sub>
                    <m:r>
                      <w:ins w:id="1730" w:author="Dioguardi, Fabio" w:date="2019-01-24T16:01:00Z">
                        <w:rPr>
                          <w:rFonts w:ascii="Cambria Math" w:eastAsiaTheme="minorEastAsia" w:hAnsi="Cambria Math"/>
                          <w:szCs w:val="22"/>
                          <w:lang w:val="en-GB"/>
                        </w:rPr>
                        <m:t>Wood0D</m:t>
                      </w:ins>
                    </m:r>
                  </m:sub>
                  <m:sup>
                    <m:r>
                      <w:ins w:id="1731" w:author="Dioguardi, Fabio" w:date="2019-01-24T16:01:00Z">
                        <w:rPr>
                          <w:rFonts w:ascii="Cambria Math" w:eastAsiaTheme="minorEastAsia" w:hAnsi="Cambria Math"/>
                          <w:szCs w:val="22"/>
                          <w:lang w:val="en-GB"/>
                        </w:rPr>
                        <m:t>0.253</m:t>
                      </w:ins>
                    </m:r>
                  </m:sup>
                </m:sSubSup>
                <m:f>
                  <m:fPr>
                    <m:ctrlPr>
                      <w:ins w:id="1732" w:author="Dioguardi, Fabio" w:date="2019-01-24T16:00:00Z">
                        <w:rPr>
                          <w:rFonts w:ascii="Cambria Math" w:eastAsiaTheme="minorEastAsia" w:hAnsi="Cambria Math"/>
                          <w:i/>
                          <w:szCs w:val="22"/>
                          <w:lang w:val="en-GB"/>
                        </w:rPr>
                      </w:ins>
                    </m:ctrlPr>
                  </m:fPr>
                  <m:num>
                    <m:r>
                      <w:ins w:id="1733" w:author="Dioguardi, Fabio" w:date="2019-01-24T16:00:00Z">
                        <w:rPr>
                          <w:rFonts w:ascii="Cambria Math" w:eastAsiaTheme="minorEastAsia" w:hAnsi="Cambria Math"/>
                          <w:szCs w:val="22"/>
                          <w:lang w:val="en-GB"/>
                        </w:rPr>
                        <m:t>1+1.373</m:t>
                      </w:ins>
                    </m:r>
                    <m:acc>
                      <m:accPr>
                        <m:chr m:val="̃"/>
                        <m:ctrlPr>
                          <w:ins w:id="1734" w:author="Dioguardi, Fabio" w:date="2019-01-24T16:01:00Z">
                            <w:rPr>
                              <w:rFonts w:ascii="Cambria Math" w:eastAsiaTheme="minorEastAsia" w:hAnsi="Cambria Math"/>
                              <w:i/>
                              <w:szCs w:val="22"/>
                              <w:lang w:val="en-GB"/>
                            </w:rPr>
                          </w:ins>
                        </m:ctrlPr>
                      </m:accPr>
                      <m:e>
                        <m:sSub>
                          <m:sSubPr>
                            <m:ctrlPr>
                              <w:ins w:id="1735" w:author="Dioguardi, Fabio" w:date="2019-01-24T16:01:00Z">
                                <w:rPr>
                                  <w:rFonts w:ascii="Cambria Math" w:eastAsiaTheme="minorEastAsia" w:hAnsi="Cambria Math"/>
                                  <w:i/>
                                  <w:szCs w:val="22"/>
                                  <w:lang w:val="en-GB"/>
                                </w:rPr>
                              </w:ins>
                            </m:ctrlPr>
                          </m:sSubPr>
                          <m:e>
                            <m:r>
                              <w:ins w:id="1736" w:author="Dioguardi, Fabio" w:date="2019-01-24T16:01:00Z">
                                <m:rPr>
                                  <m:scr m:val="script"/>
                                </m:rPr>
                                <w:rPr>
                                  <w:rFonts w:ascii="Cambria Math" w:eastAsiaTheme="minorEastAsia" w:hAnsi="Cambria Math"/>
                                  <w:szCs w:val="22"/>
                                  <w:lang w:val="en-GB"/>
                                </w:rPr>
                                <m:t>W</m:t>
                              </w:ins>
                            </m:r>
                          </m:e>
                          <m:sub>
                            <m:r>
                              <w:ins w:id="1737" w:author="Dioguardi, Fabio" w:date="2019-01-24T16:01:00Z">
                                <w:rPr>
                                  <w:rFonts w:ascii="Cambria Math" w:eastAsiaTheme="minorEastAsia" w:hAnsi="Cambria Math"/>
                                  <w:szCs w:val="22"/>
                                  <w:lang w:val="en-GB"/>
                                </w:rPr>
                                <m:t>s</m:t>
                              </w:ins>
                            </m:r>
                          </m:sub>
                        </m:sSub>
                      </m:e>
                    </m:acc>
                  </m:num>
                  <m:den>
                    <m:r>
                      <w:ins w:id="1738" w:author="Dioguardi, Fabio" w:date="2019-01-24T16:00:00Z">
                        <w:rPr>
                          <w:rFonts w:ascii="Cambria Math" w:eastAsiaTheme="minorEastAsia" w:hAnsi="Cambria Math"/>
                          <w:szCs w:val="22"/>
                          <w:lang w:val="en-GB"/>
                        </w:rPr>
                        <m:t>1+4.266</m:t>
                      </w:ins>
                    </m:r>
                    <m:acc>
                      <m:accPr>
                        <m:chr m:val="̃"/>
                        <m:ctrlPr>
                          <w:ins w:id="1739" w:author="Dioguardi, Fabio" w:date="2019-01-24T16:01:00Z">
                            <w:rPr>
                              <w:rFonts w:ascii="Cambria Math" w:eastAsiaTheme="minorEastAsia" w:hAnsi="Cambria Math"/>
                              <w:i/>
                              <w:szCs w:val="22"/>
                              <w:lang w:val="en-GB"/>
                            </w:rPr>
                          </w:ins>
                        </m:ctrlPr>
                      </m:accPr>
                      <m:e>
                        <m:sSub>
                          <m:sSubPr>
                            <m:ctrlPr>
                              <w:ins w:id="1740" w:author="Dioguardi, Fabio" w:date="2019-01-24T16:01:00Z">
                                <w:rPr>
                                  <w:rFonts w:ascii="Cambria Math" w:eastAsiaTheme="minorEastAsia" w:hAnsi="Cambria Math"/>
                                  <w:i/>
                                  <w:szCs w:val="22"/>
                                  <w:lang w:val="en-GB"/>
                                </w:rPr>
                              </w:ins>
                            </m:ctrlPr>
                          </m:sSubPr>
                          <m:e>
                            <m:r>
                              <w:ins w:id="1741" w:author="Dioguardi, Fabio" w:date="2019-01-24T16:01:00Z">
                                <m:rPr>
                                  <m:scr m:val="script"/>
                                </m:rPr>
                                <w:rPr>
                                  <w:rFonts w:ascii="Cambria Math" w:eastAsiaTheme="minorEastAsia" w:hAnsi="Cambria Math"/>
                                  <w:szCs w:val="22"/>
                                  <w:lang w:val="en-GB"/>
                                </w:rPr>
                                <m:t>W</m:t>
                              </w:ins>
                            </m:r>
                          </m:e>
                          <m:sub>
                            <m:r>
                              <w:ins w:id="1742" w:author="Dioguardi, Fabio" w:date="2019-01-24T16:01:00Z">
                                <w:rPr>
                                  <w:rFonts w:ascii="Cambria Math" w:eastAsiaTheme="minorEastAsia" w:hAnsi="Cambria Math"/>
                                  <w:szCs w:val="22"/>
                                  <w:lang w:val="en-GB"/>
                                </w:rPr>
                                <m:t>s</m:t>
                              </w:ins>
                            </m:r>
                          </m:sub>
                        </m:sSub>
                      </m:e>
                    </m:acc>
                    <m:r>
                      <w:ins w:id="1743" w:author="Dioguardi, Fabio" w:date="2019-01-24T16:00:00Z">
                        <w:rPr>
                          <w:rFonts w:ascii="Cambria Math" w:eastAsiaTheme="minorEastAsia" w:hAnsi="Cambria Math"/>
                          <w:szCs w:val="22"/>
                          <w:lang w:val="en-GB"/>
                        </w:rPr>
                        <m:t>+0.3527</m:t>
                      </w:ins>
                    </m:r>
                    <m:sSup>
                      <m:sSupPr>
                        <m:ctrlPr>
                          <w:ins w:id="1744" w:author="Dioguardi, Fabio" w:date="2019-01-24T16:02:00Z">
                            <w:rPr>
                              <w:rFonts w:ascii="Cambria Math" w:eastAsiaTheme="minorEastAsia" w:hAnsi="Cambria Math"/>
                              <w:i/>
                              <w:szCs w:val="22"/>
                              <w:lang w:val="en-GB"/>
                            </w:rPr>
                          </w:ins>
                        </m:ctrlPr>
                      </m:sSupPr>
                      <m:e>
                        <m:acc>
                          <m:accPr>
                            <m:chr m:val="̃"/>
                            <m:ctrlPr>
                              <w:ins w:id="1745" w:author="Dioguardi, Fabio" w:date="2019-01-24T16:02:00Z">
                                <w:rPr>
                                  <w:rFonts w:ascii="Cambria Math" w:eastAsiaTheme="minorEastAsia" w:hAnsi="Cambria Math"/>
                                  <w:i/>
                                  <w:szCs w:val="22"/>
                                  <w:lang w:val="en-GB"/>
                                </w:rPr>
                              </w:ins>
                            </m:ctrlPr>
                          </m:accPr>
                          <m:e>
                            <m:sSub>
                              <m:sSubPr>
                                <m:ctrlPr>
                                  <w:ins w:id="1746" w:author="Dioguardi, Fabio" w:date="2019-01-24T16:02:00Z">
                                    <w:rPr>
                                      <w:rFonts w:ascii="Cambria Math" w:eastAsiaTheme="minorEastAsia" w:hAnsi="Cambria Math"/>
                                      <w:i/>
                                      <w:szCs w:val="22"/>
                                      <w:lang w:val="en-GB"/>
                                    </w:rPr>
                                  </w:ins>
                                </m:ctrlPr>
                              </m:sSubPr>
                              <m:e>
                                <m:r>
                                  <w:ins w:id="1747" w:author="Dioguardi, Fabio" w:date="2019-01-24T16:02:00Z">
                                    <m:rPr>
                                      <m:scr m:val="script"/>
                                    </m:rPr>
                                    <w:rPr>
                                      <w:rFonts w:ascii="Cambria Math" w:eastAsiaTheme="minorEastAsia" w:hAnsi="Cambria Math"/>
                                      <w:szCs w:val="22"/>
                                      <w:lang w:val="en-GB"/>
                                    </w:rPr>
                                    <m:t>W</m:t>
                                  </w:ins>
                                </m:r>
                              </m:e>
                              <m:sub>
                                <m:r>
                                  <w:ins w:id="1748" w:author="Dioguardi, Fabio" w:date="2019-01-24T16:02:00Z">
                                    <w:rPr>
                                      <w:rFonts w:ascii="Cambria Math" w:eastAsiaTheme="minorEastAsia" w:hAnsi="Cambria Math"/>
                                      <w:szCs w:val="22"/>
                                      <w:lang w:val="en-GB"/>
                                    </w:rPr>
                                    <m:t>s</m:t>
                                  </w:ins>
                                </m:r>
                              </m:sub>
                            </m:sSub>
                          </m:e>
                        </m:acc>
                      </m:e>
                      <m:sup>
                        <m:r>
                          <w:ins w:id="1749" w:author="Dioguardi, Fabio" w:date="2019-01-24T16:02:00Z">
                            <w:rPr>
                              <w:rFonts w:ascii="Cambria Math" w:eastAsiaTheme="minorEastAsia" w:hAnsi="Cambria Math"/>
                              <w:szCs w:val="22"/>
                              <w:lang w:val="en-GB"/>
                            </w:rPr>
                            <m:t>2</m:t>
                          </w:ins>
                        </m:r>
                      </m:sup>
                    </m:sSup>
                  </m:den>
                </m:f>
              </m:oMath>
            </m:oMathPara>
          </w:p>
        </w:tc>
        <w:tc>
          <w:tcPr>
            <w:tcW w:w="1799" w:type="dxa"/>
            <w:vAlign w:val="center"/>
          </w:tcPr>
          <w:p w14:paraId="7721DCA4" w14:textId="11D47ACF" w:rsidR="00484C3C" w:rsidRDefault="00484C3C" w:rsidP="00156429">
            <w:pPr>
              <w:jc w:val="right"/>
              <w:rPr>
                <w:ins w:id="1750" w:author="Dioguardi, Fabio" w:date="2019-01-24T16:00:00Z"/>
                <w:rFonts w:eastAsiaTheme="minorEastAsia"/>
                <w:szCs w:val="22"/>
                <w:lang w:val="en-GB"/>
              </w:rPr>
            </w:pPr>
            <w:ins w:id="1751" w:author="Dioguardi, Fabio" w:date="2019-01-24T16:00:00Z">
              <w:r>
                <w:rPr>
                  <w:rFonts w:eastAsiaTheme="minorEastAsia"/>
                  <w:szCs w:val="22"/>
                  <w:lang w:val="en-GB"/>
                </w:rPr>
                <w:t>(13)</w:t>
              </w:r>
            </w:ins>
          </w:p>
        </w:tc>
      </w:tr>
    </w:tbl>
    <w:p w14:paraId="4DC7A1F9" w14:textId="77777777" w:rsidR="00484C3C" w:rsidRPr="00484C3C" w:rsidRDefault="00484C3C" w:rsidP="00324741">
      <w:pPr>
        <w:ind w:left="709"/>
        <w:rPr>
          <w:ins w:id="1752" w:author="Dioguardi, Fabio" w:date="2019-01-24T14:57:00Z"/>
          <w:rFonts w:eastAsiaTheme="minorEastAsia"/>
          <w:szCs w:val="22"/>
          <w:lang w:val="en-GB"/>
        </w:rPr>
      </w:pPr>
    </w:p>
    <w:p w14:paraId="29588653" w14:textId="77777777" w:rsidR="0001541E" w:rsidRPr="0001541E" w:rsidRDefault="0001541E" w:rsidP="0035006A">
      <w:pPr>
        <w:rPr>
          <w:rFonts w:eastAsiaTheme="minorEastAsia"/>
          <w:szCs w:val="22"/>
          <w:lang w:val="en-GB"/>
        </w:rPr>
      </w:pPr>
    </w:p>
    <w:p w14:paraId="221A3761" w14:textId="77777777" w:rsidR="00FF7AB7" w:rsidRPr="008A62D7" w:rsidRDefault="00FF7AB7" w:rsidP="001B5ADD">
      <w:pPr>
        <w:rPr>
          <w:rFonts w:eastAsiaTheme="minorEastAsia"/>
          <w:szCs w:val="22"/>
          <w:lang w:val="en-GB"/>
        </w:rPr>
      </w:pPr>
    </w:p>
    <w:p w14:paraId="382E8CA5" w14:textId="55F8888D" w:rsidR="00FF7AB7" w:rsidRPr="008A62D7" w:rsidRDefault="0089789B" w:rsidP="00FF7AB7">
      <w:pPr>
        <w:pStyle w:val="Heading3"/>
        <w:rPr>
          <w:i/>
          <w:lang w:val="en-GB"/>
        </w:rPr>
      </w:pPr>
      <w:bookmarkStart w:id="1753" w:name="_Ref482537392"/>
      <w:bookmarkStart w:id="1754" w:name="_Toc536110923"/>
      <w:r w:rsidRPr="008A62D7">
        <w:rPr>
          <w:lang w:val="en-GB"/>
        </w:rPr>
        <w:t xml:space="preserve">Situational </w:t>
      </w:r>
      <w:r w:rsidR="00FF7AB7" w:rsidRPr="008A62D7">
        <w:rPr>
          <w:lang w:val="en-GB"/>
        </w:rPr>
        <w:t>Accuracy of Models</w:t>
      </w:r>
      <w:bookmarkEnd w:id="1753"/>
      <w:bookmarkEnd w:id="1754"/>
    </w:p>
    <w:p w14:paraId="62CB4473" w14:textId="77777777" w:rsidR="00FF7AB7" w:rsidRPr="008A62D7" w:rsidRDefault="00FF7AB7" w:rsidP="001B5ADD">
      <w:pPr>
        <w:rPr>
          <w:rFonts w:eastAsiaTheme="minorEastAsia"/>
          <w:szCs w:val="22"/>
          <w:lang w:val="en-GB"/>
        </w:rPr>
      </w:pPr>
    </w:p>
    <w:p w14:paraId="0A86560D" w14:textId="26B45379" w:rsidR="00503B44" w:rsidRDefault="008404F0" w:rsidP="001B5ADD">
      <w:pPr>
        <w:rPr>
          <w:ins w:id="1755" w:author="Dioguardi, Fabio" w:date="2019-01-24T16:06:00Z"/>
          <w:rFonts w:eastAsiaTheme="minorEastAsia"/>
          <w:szCs w:val="22"/>
          <w:lang w:val="en-GB"/>
        </w:rPr>
      </w:pPr>
      <w:r w:rsidRPr="008A62D7">
        <w:rPr>
          <w:rFonts w:eastAsiaTheme="minorEastAsia"/>
          <w:szCs w:val="22"/>
          <w:lang w:val="en-GB"/>
        </w:rPr>
        <w:t xml:space="preserve">Importantly, </w:t>
      </w:r>
      <w:r w:rsidRPr="008A62D7">
        <w:rPr>
          <w:rFonts w:eastAsiaTheme="minorEastAsia"/>
          <w:i/>
          <w:szCs w:val="22"/>
          <w:lang w:val="en-GB"/>
        </w:rPr>
        <w:t>H</w:t>
      </w:r>
      <w:r w:rsidRPr="008A62D7">
        <w:rPr>
          <w:rFonts w:eastAsiaTheme="minorEastAsia"/>
          <w:szCs w:val="22"/>
          <w:lang w:val="en-GB"/>
        </w:rPr>
        <w:t xml:space="preserve"> </w:t>
      </w:r>
      <w:r w:rsidR="000676DB" w:rsidRPr="008A62D7">
        <w:rPr>
          <w:rFonts w:eastAsiaTheme="minorEastAsia"/>
          <w:szCs w:val="22"/>
          <w:lang w:val="en-GB"/>
        </w:rPr>
        <w:t xml:space="preserve">in eq. </w:t>
      </w:r>
      <w:r w:rsidR="00754FAB" w:rsidRPr="008A62D7">
        <w:rPr>
          <w:rFonts w:eastAsiaTheme="minorEastAsia"/>
          <w:szCs w:val="22"/>
          <w:lang w:val="en-GB"/>
        </w:rPr>
        <w:t>(9)</w:t>
      </w:r>
      <w:r w:rsidR="000676DB" w:rsidRPr="008A62D7">
        <w:rPr>
          <w:rFonts w:eastAsiaTheme="minorEastAsia"/>
          <w:szCs w:val="22"/>
          <w:lang w:val="en-GB"/>
        </w:rPr>
        <w:t xml:space="preserve"> </w:t>
      </w:r>
      <w:r w:rsidRPr="008A62D7">
        <w:rPr>
          <w:rFonts w:eastAsiaTheme="minorEastAsia"/>
          <w:szCs w:val="22"/>
          <w:lang w:val="en-GB"/>
        </w:rPr>
        <w:t xml:space="preserve">describes the height of the </w:t>
      </w:r>
      <w:del w:id="1756" w:author="Dioguardi, Fabio" w:date="2019-01-24T16:06:00Z">
        <w:r w:rsidRPr="008A62D7" w:rsidDel="00ED569D">
          <w:rPr>
            <w:rFonts w:eastAsiaTheme="minorEastAsia"/>
            <w:szCs w:val="22"/>
            <w:lang w:val="en-GB"/>
          </w:rPr>
          <w:delText>centerline</w:delText>
        </w:r>
      </w:del>
      <w:ins w:id="1757" w:author="Dioguardi, Fabio" w:date="2019-01-24T16:06:00Z">
        <w:r w:rsidR="00ED569D" w:rsidRPr="008A62D7">
          <w:rPr>
            <w:rFonts w:eastAsiaTheme="minorEastAsia"/>
            <w:szCs w:val="22"/>
            <w:lang w:val="en-GB"/>
          </w:rPr>
          <w:t>centreline</w:t>
        </w:r>
      </w:ins>
      <w:r w:rsidRPr="008A62D7">
        <w:rPr>
          <w:rFonts w:eastAsiaTheme="minorEastAsia"/>
          <w:szCs w:val="22"/>
          <w:lang w:val="en-GB"/>
        </w:rPr>
        <w:t xml:space="preserve"> of the plume</w:t>
      </w:r>
      <w:r w:rsidR="00287E00" w:rsidRPr="008A62D7">
        <w:rPr>
          <w:rFonts w:eastAsiaTheme="minorEastAsia"/>
          <w:szCs w:val="22"/>
          <w:lang w:val="en-GB"/>
        </w:rPr>
        <w:t xml:space="preserve"> which</w:t>
      </w:r>
      <w:r w:rsidR="00FB208D" w:rsidRPr="008A62D7">
        <w:rPr>
          <w:rFonts w:eastAsiaTheme="minorEastAsia"/>
          <w:szCs w:val="22"/>
          <w:lang w:val="en-GB"/>
        </w:rPr>
        <w:t>,</w:t>
      </w:r>
      <w:r w:rsidR="00287E00" w:rsidRPr="008A62D7">
        <w:rPr>
          <w:rFonts w:eastAsiaTheme="minorEastAsia"/>
          <w:szCs w:val="22"/>
          <w:lang w:val="en-GB"/>
        </w:rPr>
        <w:t xml:space="preserve"> in the case of a wind-distorted plume</w:t>
      </w:r>
      <w:r w:rsidR="00FB208D" w:rsidRPr="008A62D7">
        <w:rPr>
          <w:rFonts w:eastAsiaTheme="minorEastAsia"/>
          <w:szCs w:val="22"/>
          <w:lang w:val="en-GB"/>
        </w:rPr>
        <w:t>, is</w:t>
      </w:r>
      <w:r w:rsidR="00287E00" w:rsidRPr="008A62D7">
        <w:rPr>
          <w:rFonts w:eastAsiaTheme="minorEastAsia"/>
          <w:szCs w:val="22"/>
          <w:lang w:val="en-GB"/>
        </w:rPr>
        <w:t xml:space="preserve"> not identical to the top of the plume height</w:t>
      </w:r>
      <w:r w:rsidR="00503B44" w:rsidRPr="008A62D7">
        <w:rPr>
          <w:rFonts w:eastAsiaTheme="minorEastAsia"/>
          <w:szCs w:val="22"/>
          <w:lang w:val="en-GB"/>
        </w:rPr>
        <w:t xml:space="preserve"> (see</w:t>
      </w:r>
      <w:r w:rsidR="0061105C" w:rsidRPr="008A62D7">
        <w:rPr>
          <w:rFonts w:eastAsiaTheme="minorEastAsia"/>
          <w:szCs w:val="22"/>
          <w:lang w:val="en-GB"/>
        </w:rPr>
        <w:t xml:space="preserve"> </w:t>
      </w:r>
      <w:r w:rsidR="0061105C" w:rsidRPr="008A62D7">
        <w:rPr>
          <w:rFonts w:eastAsiaTheme="minorEastAsia"/>
          <w:szCs w:val="22"/>
          <w:lang w:val="en-GB"/>
        </w:rPr>
        <w:fldChar w:fldCharType="begin"/>
      </w:r>
      <w:r w:rsidR="0061105C" w:rsidRPr="008A62D7">
        <w:rPr>
          <w:rFonts w:eastAsiaTheme="minorEastAsia"/>
          <w:szCs w:val="22"/>
          <w:lang w:val="en-GB"/>
        </w:rPr>
        <w:instrText xml:space="preserve"> REF _Ref482808882 \h </w:instrText>
      </w:r>
      <w:r w:rsidR="0061105C" w:rsidRPr="008A62D7">
        <w:rPr>
          <w:rFonts w:eastAsiaTheme="minorEastAsia"/>
          <w:szCs w:val="22"/>
          <w:lang w:val="en-GB"/>
        </w:rPr>
      </w:r>
      <w:r w:rsidR="0061105C" w:rsidRPr="008A62D7">
        <w:rPr>
          <w:rFonts w:eastAsiaTheme="minorEastAsia"/>
          <w:szCs w:val="22"/>
          <w:lang w:val="en-GB"/>
        </w:rPr>
        <w:fldChar w:fldCharType="separate"/>
      </w:r>
      <w:r w:rsidR="00DE7C99" w:rsidRPr="008A62D7">
        <w:rPr>
          <w:lang w:val="en-GB"/>
        </w:rPr>
        <w:t xml:space="preserve">Figure </w:t>
      </w:r>
      <w:r w:rsidR="00DE7C99" w:rsidRPr="008A62D7">
        <w:rPr>
          <w:noProof/>
          <w:lang w:val="en-GB"/>
        </w:rPr>
        <w:t>41</w:t>
      </w:r>
      <w:r w:rsidR="0061105C" w:rsidRPr="008A62D7">
        <w:rPr>
          <w:rFonts w:eastAsiaTheme="minorEastAsia"/>
          <w:szCs w:val="22"/>
          <w:lang w:val="en-GB"/>
        </w:rPr>
        <w:fldChar w:fldCharType="end"/>
      </w:r>
      <w:r w:rsidR="00503B44" w:rsidRPr="008A62D7">
        <w:rPr>
          <w:rFonts w:eastAsiaTheme="minorEastAsia"/>
          <w:szCs w:val="22"/>
          <w:lang w:val="en-GB"/>
        </w:rPr>
        <w:t>)</w:t>
      </w:r>
      <w:r w:rsidR="00287E00" w:rsidRPr="008A62D7">
        <w:rPr>
          <w:rFonts w:eastAsiaTheme="minorEastAsia"/>
          <w:szCs w:val="22"/>
          <w:lang w:val="en-GB"/>
        </w:rPr>
        <w:t>.</w:t>
      </w:r>
    </w:p>
    <w:p w14:paraId="6EF31E73" w14:textId="77777777" w:rsidR="00ED569D" w:rsidRPr="008A62D7" w:rsidRDefault="00ED569D" w:rsidP="001B5ADD">
      <w:pPr>
        <w:rPr>
          <w:rFonts w:eastAsiaTheme="minorEastAsia"/>
          <w:szCs w:val="22"/>
          <w:lang w:val="en-GB"/>
        </w:rPr>
      </w:pPr>
    </w:p>
    <w:p w14:paraId="508A3019" w14:textId="0BB0FFAA" w:rsidR="0061105C" w:rsidRPr="008A62D7" w:rsidRDefault="00ED569D" w:rsidP="0061105C">
      <w:pPr>
        <w:keepNext/>
        <w:jc w:val="center"/>
        <w:rPr>
          <w:lang w:val="en-GB"/>
        </w:rPr>
      </w:pPr>
      <w:ins w:id="1758" w:author="Dioguardi, Fabio" w:date="2019-01-24T16:06:00Z">
        <w:r>
          <w:rPr>
            <w:noProof/>
            <w:lang w:val="en-GB" w:eastAsia="en-GB"/>
          </w:rPr>
          <w:drawing>
            <wp:inline distT="0" distB="0" distL="0" distR="0" wp14:anchorId="204CE404" wp14:editId="40D43D54">
              <wp:extent cx="4981074" cy="1371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nterline_operation2.png"/>
                      <pic:cNvPicPr/>
                    </pic:nvPicPr>
                    <pic:blipFill>
                      <a:blip r:embed="rId34">
                        <a:extLst>
                          <a:ext uri="{28A0092B-C50C-407E-A947-70E740481C1C}">
                            <a14:useLocalDpi xmlns:a14="http://schemas.microsoft.com/office/drawing/2010/main" val="0"/>
                          </a:ext>
                        </a:extLst>
                      </a:blip>
                      <a:stretch>
                        <a:fillRect/>
                      </a:stretch>
                    </pic:blipFill>
                    <pic:spPr>
                      <a:xfrm>
                        <a:off x="0" y="0"/>
                        <a:ext cx="4986804" cy="1373178"/>
                      </a:xfrm>
                      <a:prstGeom prst="rect">
                        <a:avLst/>
                      </a:prstGeom>
                    </pic:spPr>
                  </pic:pic>
                </a:graphicData>
              </a:graphic>
            </wp:inline>
          </w:drawing>
        </w:r>
      </w:ins>
    </w:p>
    <w:p w14:paraId="7245F4F6" w14:textId="11A27B97" w:rsidR="007447F4" w:rsidRPr="008A62D7" w:rsidRDefault="0061105C" w:rsidP="0061105C">
      <w:pPr>
        <w:pStyle w:val="Caption"/>
        <w:rPr>
          <w:rFonts w:eastAsiaTheme="minorEastAsia"/>
          <w:szCs w:val="22"/>
          <w:lang w:val="en-GB"/>
        </w:rPr>
      </w:pPr>
      <w:bookmarkStart w:id="1759" w:name="_Ref482808882"/>
      <w:bookmarkStart w:id="1760" w:name="_Ref482808859"/>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761" w:author="Dioguardi, Fabio" w:date="2018-11-07T13:54:00Z">
        <w:r w:rsidR="00F35802">
          <w:rPr>
            <w:noProof/>
            <w:lang w:val="en-GB"/>
          </w:rPr>
          <w:t>46</w:t>
        </w:r>
      </w:ins>
      <w:del w:id="1762" w:author="Dioguardi, Fabio" w:date="2018-11-07T10:11:00Z">
        <w:r w:rsidR="00DE7C99" w:rsidRPr="008A62D7" w:rsidDel="00A3487B">
          <w:rPr>
            <w:noProof/>
            <w:lang w:val="en-GB"/>
          </w:rPr>
          <w:delText>41</w:delText>
        </w:r>
      </w:del>
      <w:r w:rsidRPr="008A62D7">
        <w:rPr>
          <w:lang w:val="en-GB"/>
        </w:rPr>
        <w:fldChar w:fldCharType="end"/>
      </w:r>
      <w:bookmarkEnd w:id="1759"/>
      <w:r w:rsidRPr="008A62D7">
        <w:rPr>
          <w:lang w:val="en-GB"/>
        </w:rPr>
        <w:t>: Difference between plume top and centerline plume heights. With the width of the plume in the umbrella region and the top heights known, FOXI is able to compute the according centerline heights assuming a cylindrical plume symmetry.</w:t>
      </w:r>
      <w:bookmarkEnd w:id="1760"/>
    </w:p>
    <w:p w14:paraId="3AA60BCF" w14:textId="56A98B7F" w:rsidR="000C2463" w:rsidRPr="008A62D7" w:rsidRDefault="00287E00" w:rsidP="001B5ADD">
      <w:pPr>
        <w:rPr>
          <w:rFonts w:eastAsiaTheme="minorEastAsia"/>
          <w:szCs w:val="22"/>
          <w:lang w:val="en-GB"/>
        </w:rPr>
      </w:pPr>
      <w:r w:rsidRPr="008A62D7">
        <w:rPr>
          <w:rFonts w:eastAsiaTheme="minorEastAsia"/>
          <w:szCs w:val="22"/>
          <w:lang w:val="en-GB"/>
        </w:rPr>
        <w:t xml:space="preserve">It </w:t>
      </w:r>
      <w:r w:rsidR="00E8372D" w:rsidRPr="008A62D7">
        <w:rPr>
          <w:rFonts w:eastAsiaTheme="minorEastAsia"/>
          <w:szCs w:val="22"/>
          <w:lang w:val="en-GB"/>
        </w:rPr>
        <w:t>is</w:t>
      </w:r>
      <w:r w:rsidRPr="008A62D7">
        <w:rPr>
          <w:rFonts w:eastAsiaTheme="minorEastAsia"/>
          <w:szCs w:val="22"/>
          <w:lang w:val="en-GB"/>
        </w:rPr>
        <w:t xml:space="preserve"> a matter of debate which of the heights is detected by the radar systems: the height level of </w:t>
      </w:r>
      <w:r w:rsidR="003F1A43" w:rsidRPr="008A62D7">
        <w:rPr>
          <w:rFonts w:eastAsiaTheme="minorEastAsia"/>
          <w:szCs w:val="22"/>
          <w:lang w:val="en-GB"/>
        </w:rPr>
        <w:t xml:space="preserve">the </w:t>
      </w:r>
      <w:r w:rsidRPr="008A62D7">
        <w:rPr>
          <w:rFonts w:eastAsiaTheme="minorEastAsia"/>
          <w:szCs w:val="22"/>
          <w:lang w:val="en-GB"/>
        </w:rPr>
        <w:t xml:space="preserve">highest ash concentration (being the </w:t>
      </w:r>
      <w:del w:id="1763" w:author="Dioguardi, Fabio" w:date="2019-01-24T16:06:00Z">
        <w:r w:rsidRPr="008A62D7" w:rsidDel="00ED569D">
          <w:rPr>
            <w:rFonts w:eastAsiaTheme="minorEastAsia"/>
            <w:szCs w:val="22"/>
            <w:lang w:val="en-GB"/>
          </w:rPr>
          <w:delText>centerline</w:delText>
        </w:r>
      </w:del>
      <w:ins w:id="1764" w:author="Dioguardi, Fabio" w:date="2019-01-24T16:06:00Z">
        <w:r w:rsidR="00ED569D" w:rsidRPr="008A62D7">
          <w:rPr>
            <w:rFonts w:eastAsiaTheme="minorEastAsia"/>
            <w:szCs w:val="22"/>
            <w:lang w:val="en-GB"/>
          </w:rPr>
          <w:t>centreline</w:t>
        </w:r>
      </w:ins>
      <w:r w:rsidRPr="008A62D7">
        <w:rPr>
          <w:rFonts w:eastAsiaTheme="minorEastAsia"/>
          <w:szCs w:val="22"/>
          <w:lang w:val="en-GB"/>
        </w:rPr>
        <w:t xml:space="preserve">), or the actual top level of the plume. </w:t>
      </w:r>
      <w:r w:rsidR="0089019A" w:rsidRPr="008A62D7">
        <w:rPr>
          <w:rFonts w:eastAsiaTheme="minorEastAsia"/>
          <w:szCs w:val="22"/>
          <w:lang w:val="en-GB"/>
        </w:rPr>
        <w:t>S</w:t>
      </w:r>
      <w:r w:rsidRPr="008A62D7">
        <w:rPr>
          <w:rFonts w:eastAsiaTheme="minorEastAsia"/>
          <w:szCs w:val="22"/>
          <w:lang w:val="en-GB"/>
        </w:rPr>
        <w:t xml:space="preserve">tudies on the plumes of </w:t>
      </w:r>
      <w:r w:rsidR="003F1A43" w:rsidRPr="008A62D7">
        <w:rPr>
          <w:rFonts w:eastAsiaTheme="minorEastAsia"/>
          <w:szCs w:val="22"/>
          <w:lang w:val="en-GB"/>
        </w:rPr>
        <w:t xml:space="preserve">the </w:t>
      </w:r>
      <w:r w:rsidR="00AC7525" w:rsidRPr="008A62D7">
        <w:rPr>
          <w:rFonts w:eastAsiaTheme="minorEastAsia"/>
          <w:szCs w:val="22"/>
          <w:lang w:val="en-GB"/>
        </w:rPr>
        <w:t>2004</w:t>
      </w:r>
      <w:r w:rsidR="003F1A43" w:rsidRPr="008A62D7">
        <w:rPr>
          <w:rFonts w:eastAsiaTheme="minorEastAsia"/>
          <w:szCs w:val="22"/>
          <w:lang w:val="en-GB"/>
        </w:rPr>
        <w:t xml:space="preserve"> </w:t>
      </w:r>
      <w:r w:rsidRPr="008A62D7">
        <w:rPr>
          <w:rFonts w:eastAsiaTheme="minorEastAsia"/>
          <w:szCs w:val="22"/>
          <w:lang w:val="en-GB"/>
        </w:rPr>
        <w:t>Grímsvötn</w:t>
      </w:r>
      <w:r w:rsidR="003F1A43" w:rsidRPr="008A62D7">
        <w:rPr>
          <w:rFonts w:eastAsiaTheme="minorEastAsia"/>
          <w:szCs w:val="22"/>
          <w:lang w:val="en-GB"/>
        </w:rPr>
        <w:t xml:space="preserve"> eruption</w:t>
      </w:r>
      <w:r w:rsidRPr="008A62D7">
        <w:rPr>
          <w:rFonts w:eastAsiaTheme="minorEastAsia"/>
          <w:szCs w:val="22"/>
          <w:lang w:val="en-GB"/>
        </w:rPr>
        <w:t xml:space="preserve"> (</w:t>
      </w:r>
      <w:r w:rsidRPr="008A62D7">
        <w:rPr>
          <w:rFonts w:eastAsiaTheme="minorEastAsia"/>
          <w:i/>
          <w:szCs w:val="22"/>
          <w:lang w:val="en-GB"/>
        </w:rPr>
        <w:t>O</w:t>
      </w:r>
      <w:r w:rsidR="001B5ADD" w:rsidRPr="008A62D7">
        <w:rPr>
          <w:rFonts w:eastAsiaTheme="minorEastAsia"/>
          <w:i/>
          <w:szCs w:val="22"/>
          <w:lang w:val="en-GB"/>
        </w:rPr>
        <w:t>d</w:t>
      </w:r>
      <w:r w:rsidRPr="008A62D7">
        <w:rPr>
          <w:rFonts w:eastAsiaTheme="minorEastAsia"/>
          <w:i/>
          <w:szCs w:val="22"/>
          <w:lang w:val="en-GB"/>
        </w:rPr>
        <w:t>dsson et al</w:t>
      </w:r>
      <w:r w:rsidRPr="008A62D7">
        <w:rPr>
          <w:rFonts w:eastAsiaTheme="minorEastAsia"/>
          <w:szCs w:val="22"/>
          <w:lang w:val="en-GB"/>
        </w:rPr>
        <w:t>., 201</w:t>
      </w:r>
      <w:r w:rsidR="001B5ADD" w:rsidRPr="008A62D7">
        <w:rPr>
          <w:rFonts w:eastAsiaTheme="minorEastAsia"/>
          <w:szCs w:val="22"/>
          <w:lang w:val="en-GB"/>
        </w:rPr>
        <w:t>2</w:t>
      </w:r>
      <w:r w:rsidRPr="008A62D7">
        <w:rPr>
          <w:rFonts w:eastAsiaTheme="minorEastAsia"/>
          <w:szCs w:val="22"/>
          <w:lang w:val="en-GB"/>
        </w:rPr>
        <w:t>) and on</w:t>
      </w:r>
      <w:r w:rsidR="003F1A43" w:rsidRPr="008A62D7">
        <w:rPr>
          <w:rFonts w:eastAsiaTheme="minorEastAsia"/>
          <w:szCs w:val="22"/>
          <w:lang w:val="en-GB"/>
        </w:rPr>
        <w:t xml:space="preserve"> the 2010</w:t>
      </w:r>
      <w:r w:rsidRPr="008A62D7">
        <w:rPr>
          <w:rFonts w:eastAsiaTheme="minorEastAsia"/>
          <w:szCs w:val="22"/>
          <w:lang w:val="en-GB"/>
        </w:rPr>
        <w:t xml:space="preserve"> Eyjafjallajökull</w:t>
      </w:r>
      <w:r w:rsidR="003F1A43" w:rsidRPr="008A62D7">
        <w:rPr>
          <w:rFonts w:eastAsiaTheme="minorEastAsia"/>
          <w:szCs w:val="22"/>
          <w:lang w:val="en-GB"/>
        </w:rPr>
        <w:t xml:space="preserve"> </w:t>
      </w:r>
      <w:r w:rsidR="003F1A43" w:rsidRPr="008A62D7">
        <w:rPr>
          <w:rFonts w:eastAsiaTheme="minorEastAsia"/>
          <w:szCs w:val="22"/>
          <w:lang w:val="en-GB"/>
        </w:rPr>
        <w:lastRenderedPageBreak/>
        <w:t>eruption</w:t>
      </w:r>
      <w:r w:rsidRPr="008A62D7">
        <w:rPr>
          <w:rFonts w:eastAsiaTheme="minorEastAsia"/>
          <w:szCs w:val="22"/>
          <w:lang w:val="en-GB"/>
        </w:rPr>
        <w:t xml:space="preserve"> (</w:t>
      </w:r>
      <w:r w:rsidRPr="008A62D7">
        <w:rPr>
          <w:rFonts w:eastAsiaTheme="minorEastAsia"/>
          <w:i/>
          <w:szCs w:val="22"/>
          <w:lang w:val="en-GB"/>
        </w:rPr>
        <w:t>Gudmundsson et al</w:t>
      </w:r>
      <w:r w:rsidRPr="008A62D7">
        <w:rPr>
          <w:rFonts w:eastAsiaTheme="minorEastAsia"/>
          <w:szCs w:val="22"/>
          <w:lang w:val="en-GB"/>
        </w:rPr>
        <w:t>. 2015)</w:t>
      </w:r>
      <w:r w:rsidR="001B5ADD" w:rsidRPr="008A62D7">
        <w:rPr>
          <w:rFonts w:eastAsiaTheme="minorEastAsia"/>
          <w:szCs w:val="22"/>
          <w:lang w:val="en-GB"/>
        </w:rPr>
        <w:t xml:space="preserve">, which compared photos taken </w:t>
      </w:r>
      <w:r w:rsidR="003F1A43" w:rsidRPr="008A62D7">
        <w:rPr>
          <w:rFonts w:eastAsiaTheme="minorEastAsia"/>
          <w:szCs w:val="22"/>
          <w:lang w:val="en-GB"/>
        </w:rPr>
        <w:t>from the</w:t>
      </w:r>
      <w:r w:rsidR="001B5ADD" w:rsidRPr="008A62D7">
        <w:rPr>
          <w:rFonts w:eastAsiaTheme="minorEastAsia"/>
          <w:szCs w:val="22"/>
          <w:lang w:val="en-GB"/>
        </w:rPr>
        <w:t xml:space="preserve"> ground and aircrafts with radar signals at th</w:t>
      </w:r>
      <w:r w:rsidR="003F1A43" w:rsidRPr="008A62D7">
        <w:rPr>
          <w:rFonts w:eastAsiaTheme="minorEastAsia"/>
          <w:szCs w:val="22"/>
          <w:lang w:val="en-GB"/>
        </w:rPr>
        <w:t>e same</w:t>
      </w:r>
      <w:r w:rsidR="001B5ADD" w:rsidRPr="008A62D7">
        <w:rPr>
          <w:rFonts w:eastAsiaTheme="minorEastAsia"/>
          <w:szCs w:val="22"/>
          <w:lang w:val="en-GB"/>
        </w:rPr>
        <w:t xml:space="preserve"> time,</w:t>
      </w:r>
      <w:r w:rsidRPr="008A62D7">
        <w:rPr>
          <w:rFonts w:eastAsiaTheme="minorEastAsia"/>
          <w:szCs w:val="22"/>
          <w:lang w:val="en-GB"/>
        </w:rPr>
        <w:t xml:space="preserve"> suggest that</w:t>
      </w:r>
      <w:r w:rsidR="003F1A43" w:rsidRPr="008A62D7">
        <w:rPr>
          <w:rFonts w:eastAsiaTheme="minorEastAsia"/>
          <w:szCs w:val="22"/>
          <w:lang w:val="en-GB"/>
        </w:rPr>
        <w:t xml:space="preserve"> radar sensors capture the top rather than the </w:t>
      </w:r>
      <w:del w:id="1765" w:author="Dioguardi, Fabio" w:date="2019-01-24T16:06:00Z">
        <w:r w:rsidR="003F1A43" w:rsidRPr="008A62D7" w:rsidDel="005D1BEF">
          <w:rPr>
            <w:rFonts w:eastAsiaTheme="minorEastAsia"/>
            <w:szCs w:val="22"/>
            <w:lang w:val="en-GB"/>
          </w:rPr>
          <w:delText>centerline</w:delText>
        </w:r>
      </w:del>
      <w:ins w:id="1766" w:author="Dioguardi, Fabio" w:date="2019-01-24T16:06:00Z">
        <w:r w:rsidR="005D1BEF" w:rsidRPr="008A62D7">
          <w:rPr>
            <w:rFonts w:eastAsiaTheme="minorEastAsia"/>
            <w:szCs w:val="22"/>
            <w:lang w:val="en-GB"/>
          </w:rPr>
          <w:t>centreline</w:t>
        </w:r>
      </w:ins>
      <w:r w:rsidR="003F1A43" w:rsidRPr="008A62D7">
        <w:rPr>
          <w:rFonts w:eastAsiaTheme="minorEastAsia"/>
          <w:szCs w:val="22"/>
          <w:lang w:val="en-GB"/>
        </w:rPr>
        <w:t xml:space="preserve"> of the plume.</w:t>
      </w:r>
      <w:r w:rsidRPr="008A62D7">
        <w:rPr>
          <w:rFonts w:eastAsiaTheme="minorEastAsia"/>
          <w:szCs w:val="22"/>
          <w:lang w:val="en-GB"/>
        </w:rPr>
        <w:t xml:space="preserve"> </w:t>
      </w:r>
    </w:p>
    <w:p w14:paraId="7156B5A9" w14:textId="4739A9F9" w:rsidR="005D1BEF" w:rsidRPr="008A62D7" w:rsidDel="00AD4D7D" w:rsidRDefault="00287E00" w:rsidP="00AD4D7D">
      <w:pPr>
        <w:rPr>
          <w:del w:id="1767" w:author="Dioguardi, Fabio" w:date="2019-01-24T16:08:00Z"/>
          <w:rFonts w:eastAsiaTheme="minorEastAsia"/>
          <w:szCs w:val="22"/>
          <w:lang w:val="en-GB"/>
        </w:rPr>
      </w:pPr>
      <w:r w:rsidRPr="008A62D7">
        <w:rPr>
          <w:rFonts w:eastAsiaTheme="minorEastAsia"/>
          <w:szCs w:val="22"/>
          <w:lang w:val="en-GB"/>
        </w:rPr>
        <w:t xml:space="preserve">This implies that if </w:t>
      </w:r>
      <w:r w:rsidR="000676DB" w:rsidRPr="008A62D7">
        <w:rPr>
          <w:rFonts w:eastAsiaTheme="minorEastAsia"/>
          <w:szCs w:val="22"/>
          <w:lang w:val="en-GB"/>
        </w:rPr>
        <w:t>a best estimate for the</w:t>
      </w:r>
      <w:r w:rsidRPr="008A62D7">
        <w:rPr>
          <w:rFonts w:eastAsiaTheme="minorEastAsia"/>
          <w:szCs w:val="22"/>
          <w:lang w:val="en-GB"/>
        </w:rPr>
        <w:t xml:space="preserve"> plume height is</w:t>
      </w:r>
      <w:r w:rsidR="000676DB" w:rsidRPr="008A62D7">
        <w:rPr>
          <w:rFonts w:eastAsiaTheme="minorEastAsia"/>
          <w:szCs w:val="22"/>
          <w:lang w:val="en-GB"/>
        </w:rPr>
        <w:t xml:space="preserve"> obtained and used as input parameter for all </w:t>
      </w:r>
      <w:del w:id="1768" w:author="Dioguardi, Fabio" w:date="2019-01-24T16:07:00Z">
        <w:r w:rsidR="000676DB" w:rsidRPr="008A62D7" w:rsidDel="005D1BEF">
          <w:rPr>
            <w:rFonts w:eastAsiaTheme="minorEastAsia"/>
            <w:szCs w:val="22"/>
            <w:lang w:val="en-GB"/>
          </w:rPr>
          <w:delText xml:space="preserve">5 </w:delText>
        </w:r>
      </w:del>
      <w:ins w:id="1769" w:author="Dioguardi, Fabio" w:date="2019-01-24T16:07:00Z">
        <w:r w:rsidR="005D1BEF">
          <w:rPr>
            <w:rFonts w:eastAsiaTheme="minorEastAsia"/>
            <w:szCs w:val="22"/>
            <w:lang w:val="en-GB"/>
          </w:rPr>
          <w:t>6</w:t>
        </w:r>
        <w:r w:rsidR="005D1BEF" w:rsidRPr="008A62D7">
          <w:rPr>
            <w:rFonts w:eastAsiaTheme="minorEastAsia"/>
            <w:szCs w:val="22"/>
            <w:lang w:val="en-GB"/>
          </w:rPr>
          <w:t xml:space="preserve"> </w:t>
        </w:r>
      </w:ins>
      <w:r w:rsidR="000676DB" w:rsidRPr="008A62D7">
        <w:rPr>
          <w:rFonts w:eastAsiaTheme="minorEastAsia"/>
          <w:szCs w:val="22"/>
          <w:lang w:val="en-GB"/>
        </w:rPr>
        <w:t xml:space="preserve">models listed above, Degruyter </w:t>
      </w:r>
      <w:r w:rsidR="00B22B60" w:rsidRPr="008A62D7">
        <w:rPr>
          <w:rFonts w:eastAsiaTheme="minorEastAsia"/>
          <w:szCs w:val="22"/>
          <w:lang w:val="en-GB"/>
        </w:rPr>
        <w:t xml:space="preserve">&amp; </w:t>
      </w:r>
      <w:r w:rsidR="000676DB" w:rsidRPr="008A62D7">
        <w:rPr>
          <w:rFonts w:eastAsiaTheme="minorEastAsia"/>
          <w:szCs w:val="22"/>
          <w:lang w:val="en-GB"/>
        </w:rPr>
        <w:t>Bonadonna</w:t>
      </w:r>
      <w:r w:rsidR="00B22B60" w:rsidRPr="008A62D7">
        <w:rPr>
          <w:rFonts w:eastAsiaTheme="minorEastAsia"/>
          <w:szCs w:val="22"/>
          <w:lang w:val="en-GB"/>
        </w:rPr>
        <w:t xml:space="preserve"> </w:t>
      </w:r>
      <w:ins w:id="1770" w:author="Dioguardi, Fabio" w:date="2019-01-24T16:07:00Z">
        <w:r w:rsidR="005D1BEF">
          <w:rPr>
            <w:rFonts w:eastAsiaTheme="minorEastAsia"/>
            <w:szCs w:val="22"/>
            <w:lang w:val="en-GB"/>
          </w:rPr>
          <w:t xml:space="preserve">and Woodhouse 0D </w:t>
        </w:r>
      </w:ins>
      <w:r w:rsidR="00B22B60" w:rsidRPr="008A62D7">
        <w:rPr>
          <w:rFonts w:eastAsiaTheme="minorEastAsia"/>
          <w:szCs w:val="22"/>
          <w:lang w:val="en-GB"/>
        </w:rPr>
        <w:t>model</w:t>
      </w:r>
      <w:ins w:id="1771" w:author="Dioguardi, Fabio" w:date="2019-01-24T16:07:00Z">
        <w:r w:rsidR="005D1BEF">
          <w:rPr>
            <w:rFonts w:eastAsiaTheme="minorEastAsia"/>
            <w:szCs w:val="22"/>
            <w:lang w:val="en-GB"/>
          </w:rPr>
          <w:t>s</w:t>
        </w:r>
      </w:ins>
      <w:r w:rsidR="000676DB" w:rsidRPr="008A62D7">
        <w:rPr>
          <w:rFonts w:eastAsiaTheme="minorEastAsia"/>
          <w:szCs w:val="22"/>
          <w:lang w:val="en-GB"/>
        </w:rPr>
        <w:t xml:space="preserve"> </w:t>
      </w:r>
      <w:r w:rsidR="00AC7525" w:rsidRPr="008A62D7">
        <w:rPr>
          <w:rFonts w:eastAsiaTheme="minorEastAsia"/>
          <w:szCs w:val="22"/>
          <w:lang w:val="en-GB"/>
        </w:rPr>
        <w:t>would be</w:t>
      </w:r>
      <w:r w:rsidR="000676DB" w:rsidRPr="008A62D7">
        <w:rPr>
          <w:rFonts w:eastAsiaTheme="minorEastAsia"/>
          <w:szCs w:val="22"/>
          <w:lang w:val="en-GB"/>
        </w:rPr>
        <w:t xml:space="preserve"> expected to provide an overestimate in the case of </w:t>
      </w:r>
      <w:r w:rsidR="00FF7AB7" w:rsidRPr="008A62D7">
        <w:rPr>
          <w:rFonts w:eastAsiaTheme="minorEastAsia"/>
          <w:szCs w:val="22"/>
          <w:lang w:val="en-GB"/>
        </w:rPr>
        <w:t>weak or medium eruptions under strong wind conditions (resulting in “bent-over” plumes).</w:t>
      </w:r>
      <w:r w:rsidR="00AC7525" w:rsidRPr="008A62D7">
        <w:rPr>
          <w:rFonts w:eastAsiaTheme="minorEastAsia"/>
          <w:szCs w:val="22"/>
          <w:lang w:val="en-GB"/>
        </w:rPr>
        <w:t xml:space="preserve"> In order to avoid this potential source of </w:t>
      </w:r>
      <w:r w:rsidR="0045312E" w:rsidRPr="008A62D7">
        <w:rPr>
          <w:rFonts w:eastAsiaTheme="minorEastAsia"/>
          <w:szCs w:val="22"/>
          <w:lang w:val="en-GB"/>
        </w:rPr>
        <w:t xml:space="preserve">error, FOXI converts top plume height values into </w:t>
      </w:r>
      <w:del w:id="1772" w:author="Dioguardi, Fabio" w:date="2019-01-24T16:07:00Z">
        <w:r w:rsidR="0045312E" w:rsidRPr="008A62D7" w:rsidDel="005D1BEF">
          <w:rPr>
            <w:rFonts w:eastAsiaTheme="minorEastAsia"/>
            <w:szCs w:val="22"/>
            <w:lang w:val="en-GB"/>
          </w:rPr>
          <w:delText>centerline</w:delText>
        </w:r>
      </w:del>
      <w:ins w:id="1773" w:author="Dioguardi, Fabio" w:date="2019-01-24T16:07:00Z">
        <w:r w:rsidR="005D1BEF" w:rsidRPr="008A62D7">
          <w:rPr>
            <w:rFonts w:eastAsiaTheme="minorEastAsia"/>
            <w:szCs w:val="22"/>
            <w:lang w:val="en-GB"/>
          </w:rPr>
          <w:t>centreline</w:t>
        </w:r>
      </w:ins>
      <w:r w:rsidR="0045312E" w:rsidRPr="008A62D7">
        <w:rPr>
          <w:rFonts w:eastAsiaTheme="minorEastAsia"/>
          <w:szCs w:val="22"/>
          <w:lang w:val="en-GB"/>
        </w:rPr>
        <w:t xml:space="preserve"> heights</w:t>
      </w:r>
      <w:ins w:id="1774" w:author="Dioguardi, Fabio" w:date="2019-01-24T16:08:00Z">
        <w:r w:rsidR="00AD4D7D">
          <w:rPr>
            <w:rFonts w:eastAsiaTheme="minorEastAsia"/>
            <w:szCs w:val="22"/>
            <w:lang w:val="en-GB"/>
          </w:rPr>
          <w:t xml:space="preserve"> if plume width data is available.</w:t>
        </w:r>
      </w:ins>
      <w:del w:id="1775" w:author="Dioguardi, Fabio" w:date="2019-01-24T16:08:00Z">
        <w:r w:rsidR="0045312E" w:rsidRPr="008A62D7" w:rsidDel="00AD4D7D">
          <w:rPr>
            <w:rFonts w:eastAsiaTheme="minorEastAsia"/>
            <w:szCs w:val="22"/>
            <w:lang w:val="en-GB"/>
          </w:rPr>
          <w:delText xml:space="preserve">, by following a routine described in </w:delText>
        </w:r>
        <w:r w:rsidR="000A1FA1" w:rsidRPr="008A62D7" w:rsidDel="00AD4D7D">
          <w:rPr>
            <w:rFonts w:eastAsiaTheme="minorEastAsia"/>
            <w:szCs w:val="22"/>
            <w:lang w:val="en-GB"/>
          </w:rPr>
          <w:fldChar w:fldCharType="begin"/>
        </w:r>
        <w:r w:rsidR="000A1FA1" w:rsidRPr="008A62D7" w:rsidDel="00AD4D7D">
          <w:rPr>
            <w:rFonts w:eastAsiaTheme="minorEastAsia"/>
            <w:szCs w:val="22"/>
            <w:lang w:val="en-GB"/>
          </w:rPr>
          <w:delInstrText xml:space="preserve"> REF _Ref482452408 \h </w:delInstrText>
        </w:r>
        <w:r w:rsidR="000A1FA1" w:rsidRPr="008A62D7" w:rsidDel="00AD4D7D">
          <w:rPr>
            <w:rFonts w:eastAsiaTheme="minorEastAsia"/>
            <w:szCs w:val="22"/>
            <w:lang w:val="en-GB"/>
          </w:rPr>
        </w:r>
        <w:r w:rsidR="000A1FA1" w:rsidRPr="008A62D7" w:rsidDel="00AD4D7D">
          <w:rPr>
            <w:rFonts w:eastAsiaTheme="minorEastAsia"/>
            <w:szCs w:val="22"/>
            <w:lang w:val="en-GB"/>
          </w:rPr>
          <w:fldChar w:fldCharType="separate"/>
        </w:r>
        <w:r w:rsidR="00DE7C99" w:rsidRPr="008A62D7" w:rsidDel="00AD4D7D">
          <w:rPr>
            <w:lang w:val="en-GB"/>
          </w:rPr>
          <w:delText xml:space="preserve">Figure </w:delText>
        </w:r>
        <w:r w:rsidR="00DE7C99" w:rsidRPr="008A62D7" w:rsidDel="00AD4D7D">
          <w:rPr>
            <w:noProof/>
            <w:lang w:val="en-GB"/>
          </w:rPr>
          <w:delText>42</w:delText>
        </w:r>
        <w:r w:rsidR="000A1FA1" w:rsidRPr="008A62D7" w:rsidDel="00AD4D7D">
          <w:rPr>
            <w:rFonts w:eastAsiaTheme="minorEastAsia"/>
            <w:szCs w:val="22"/>
            <w:lang w:val="en-GB"/>
          </w:rPr>
          <w:fldChar w:fldCharType="end"/>
        </w:r>
        <w:r w:rsidR="0045312E" w:rsidRPr="008A62D7" w:rsidDel="00AD4D7D">
          <w:rPr>
            <w:rFonts w:eastAsiaTheme="minorEastAsia"/>
            <w:szCs w:val="22"/>
            <w:lang w:val="en-GB"/>
          </w:rPr>
          <w:delText>.</w:delText>
        </w:r>
      </w:del>
    </w:p>
    <w:p w14:paraId="4D5365A7" w14:textId="5A219191" w:rsidR="00ED569D" w:rsidRPr="008A62D7" w:rsidDel="00AD4D7D" w:rsidRDefault="00ED569D" w:rsidP="00E96AB7">
      <w:pPr>
        <w:rPr>
          <w:del w:id="1776" w:author="Dioguardi, Fabio" w:date="2019-01-24T16:08:00Z"/>
          <w:lang w:val="en-GB"/>
        </w:rPr>
      </w:pPr>
    </w:p>
    <w:p w14:paraId="6CE50B13" w14:textId="1DFB80B4" w:rsidR="0045312E" w:rsidRPr="008A62D7" w:rsidDel="00AD4D7D" w:rsidRDefault="0045312E" w:rsidP="00E96AB7">
      <w:pPr>
        <w:rPr>
          <w:del w:id="1777" w:author="Dioguardi, Fabio" w:date="2019-01-24T16:08:00Z"/>
          <w:rFonts w:eastAsiaTheme="minorEastAsia"/>
          <w:szCs w:val="22"/>
          <w:lang w:val="en-GB"/>
        </w:rPr>
      </w:pPr>
      <w:bookmarkStart w:id="1778" w:name="_Ref482452408"/>
      <w:del w:id="1779" w:author="Dioguardi, Fabio" w:date="2019-01-24T16:08:00Z">
        <w:r w:rsidRPr="008A62D7" w:rsidDel="00AD4D7D">
          <w:rPr>
            <w:lang w:val="en-GB"/>
          </w:rPr>
          <w:delText xml:space="preserve">Figure </w:delText>
        </w:r>
        <w:r w:rsidRPr="008A62D7" w:rsidDel="00AD4D7D">
          <w:rPr>
            <w:lang w:val="en-GB"/>
          </w:rPr>
          <w:fldChar w:fldCharType="begin"/>
        </w:r>
        <w:r w:rsidRPr="008A62D7" w:rsidDel="00AD4D7D">
          <w:rPr>
            <w:lang w:val="en-GB"/>
          </w:rPr>
          <w:delInstrText xml:space="preserve"> SEQ Figure \* ARABIC </w:delInstrText>
        </w:r>
        <w:r w:rsidRPr="008A62D7" w:rsidDel="00AD4D7D">
          <w:rPr>
            <w:lang w:val="en-GB"/>
          </w:rPr>
          <w:fldChar w:fldCharType="separate"/>
        </w:r>
      </w:del>
      <w:del w:id="1780" w:author="Dioguardi, Fabio" w:date="2018-11-07T10:11:00Z">
        <w:r w:rsidR="00DE7C99" w:rsidRPr="008A62D7" w:rsidDel="00A3487B">
          <w:rPr>
            <w:noProof/>
            <w:lang w:val="en-GB"/>
          </w:rPr>
          <w:delText>42</w:delText>
        </w:r>
      </w:del>
      <w:del w:id="1781" w:author="Dioguardi, Fabio" w:date="2019-01-24T16:08:00Z">
        <w:r w:rsidRPr="008A62D7" w:rsidDel="00AD4D7D">
          <w:rPr>
            <w:lang w:val="en-GB"/>
          </w:rPr>
          <w:fldChar w:fldCharType="end"/>
        </w:r>
        <w:bookmarkEnd w:id="1778"/>
        <w:r w:rsidRPr="008A62D7" w:rsidDel="00AD4D7D">
          <w:rPr>
            <w:lang w:val="en-GB"/>
          </w:rPr>
          <w:delText xml:space="preserve">: </w:delText>
        </w:r>
        <w:r w:rsidR="00A70C55" w:rsidRPr="008A62D7" w:rsidDel="00AD4D7D">
          <w:rPr>
            <w:lang w:val="en-GB"/>
          </w:rPr>
          <w:delText>REFIR strategy for using</w:delText>
        </w:r>
        <w:r w:rsidR="000A1FA1" w:rsidRPr="008A62D7" w:rsidDel="00AD4D7D">
          <w:rPr>
            <w:lang w:val="en-GB"/>
          </w:rPr>
          <w:delText xml:space="preserve"> the Degruyter</w:delText>
        </w:r>
        <w:r w:rsidR="003747D5" w:rsidRPr="008A62D7" w:rsidDel="00AD4D7D">
          <w:rPr>
            <w:lang w:val="en-GB"/>
          </w:rPr>
          <w:delText xml:space="preserve"> </w:delText>
        </w:r>
        <w:r w:rsidR="000A1FA1" w:rsidRPr="008A62D7" w:rsidDel="00AD4D7D">
          <w:rPr>
            <w:lang w:val="en-GB"/>
          </w:rPr>
          <w:delText>&amp;</w:delText>
        </w:r>
        <w:r w:rsidR="003747D5" w:rsidRPr="008A62D7" w:rsidDel="00AD4D7D">
          <w:rPr>
            <w:lang w:val="en-GB"/>
          </w:rPr>
          <w:delText xml:space="preserve"> </w:delText>
        </w:r>
        <w:r w:rsidR="000A1FA1" w:rsidRPr="008A62D7" w:rsidDel="00AD4D7D">
          <w:rPr>
            <w:lang w:val="en-GB"/>
          </w:rPr>
          <w:delText>Bonadonna model within FOXI. Since this model requires centerline heights rather than plume top heights, FOXI checks for available plume width data, with which this input parameter can be computed. If no plume width data is available, the model is discarded.</w:delText>
        </w:r>
      </w:del>
    </w:p>
    <w:p w14:paraId="489061C8" w14:textId="77777777" w:rsidR="00AC7525" w:rsidRPr="008A62D7" w:rsidRDefault="00AC7525" w:rsidP="001B5ADD">
      <w:pPr>
        <w:rPr>
          <w:rFonts w:eastAsiaTheme="minorEastAsia"/>
          <w:szCs w:val="22"/>
          <w:lang w:val="en-GB"/>
        </w:rPr>
      </w:pPr>
    </w:p>
    <w:p w14:paraId="3A1C332D" w14:textId="19EBBDEE" w:rsidR="003747D5" w:rsidRPr="008A62D7" w:rsidRDefault="005F22CD" w:rsidP="001B5ADD">
      <w:pPr>
        <w:rPr>
          <w:rFonts w:eastAsiaTheme="minorEastAsia"/>
          <w:szCs w:val="22"/>
          <w:lang w:val="en-GB"/>
        </w:rPr>
      </w:pPr>
      <w:r w:rsidRPr="008A62D7">
        <w:rPr>
          <w:rFonts w:eastAsiaTheme="minorEastAsia"/>
          <w:szCs w:val="22"/>
          <w:lang w:val="en-GB"/>
        </w:rPr>
        <w:t>First, FOXI</w:t>
      </w:r>
      <w:r w:rsidR="003747D5" w:rsidRPr="008A62D7">
        <w:rPr>
          <w:rFonts w:eastAsiaTheme="minorEastAsia"/>
          <w:szCs w:val="22"/>
          <w:lang w:val="en-GB"/>
        </w:rPr>
        <w:t xml:space="preserve"> checks if observed plume width data is available. The observed plume width can be provided by</w:t>
      </w:r>
      <w:r w:rsidR="00B22B60" w:rsidRPr="008A62D7">
        <w:rPr>
          <w:rFonts w:eastAsiaTheme="minorEastAsia"/>
          <w:szCs w:val="22"/>
          <w:lang w:val="en-GB"/>
        </w:rPr>
        <w:t xml:space="preserve"> the </w:t>
      </w:r>
      <w:r w:rsidR="003747D5" w:rsidRPr="008A62D7">
        <w:rPr>
          <w:rFonts w:eastAsiaTheme="minorEastAsia"/>
          <w:szCs w:val="22"/>
          <w:lang w:val="en-GB"/>
        </w:rPr>
        <w:t>operator using</w:t>
      </w:r>
      <w:r w:rsidR="00B22B60" w:rsidRPr="008A62D7">
        <w:rPr>
          <w:rFonts w:eastAsiaTheme="minorEastAsia"/>
          <w:szCs w:val="22"/>
          <w:lang w:val="en-GB"/>
        </w:rPr>
        <w:t xml:space="preserve"> the control panel </w:t>
      </w:r>
      <w:r w:rsidR="003747D5" w:rsidRPr="008A62D7">
        <w:rPr>
          <w:rFonts w:eastAsiaTheme="minorEastAsia"/>
          <w:szCs w:val="22"/>
          <w:lang w:val="en-GB"/>
        </w:rPr>
        <w:t xml:space="preserve">shown </w:t>
      </w:r>
      <w:r w:rsidR="00B22B60" w:rsidRPr="008A62D7">
        <w:rPr>
          <w:rFonts w:eastAsiaTheme="minorEastAsia"/>
          <w:szCs w:val="22"/>
          <w:lang w:val="en-GB"/>
        </w:rPr>
        <w:t xml:space="preserve">in </w:t>
      </w:r>
      <w:r w:rsidR="003747D5" w:rsidRPr="008A62D7">
        <w:rPr>
          <w:rFonts w:eastAsiaTheme="minorEastAsia"/>
          <w:szCs w:val="22"/>
          <w:lang w:val="en-GB"/>
        </w:rPr>
        <w:fldChar w:fldCharType="begin"/>
      </w:r>
      <w:r w:rsidR="003747D5" w:rsidRPr="008A62D7">
        <w:rPr>
          <w:rFonts w:eastAsiaTheme="minorEastAsia"/>
          <w:szCs w:val="22"/>
          <w:lang w:val="en-GB"/>
        </w:rPr>
        <w:instrText xml:space="preserve"> REF _Ref482280753 \h </w:instrText>
      </w:r>
      <w:r w:rsidR="003747D5" w:rsidRPr="008A62D7">
        <w:rPr>
          <w:rFonts w:eastAsiaTheme="minorEastAsia"/>
          <w:szCs w:val="22"/>
          <w:lang w:val="en-GB"/>
        </w:rPr>
      </w:r>
      <w:r w:rsidR="003747D5" w:rsidRPr="008A62D7">
        <w:rPr>
          <w:rFonts w:eastAsiaTheme="minorEastAsia"/>
          <w:szCs w:val="22"/>
          <w:lang w:val="en-GB"/>
        </w:rPr>
        <w:fldChar w:fldCharType="separate"/>
      </w:r>
      <w:r w:rsidR="00DE7C99" w:rsidRPr="008A62D7">
        <w:rPr>
          <w:lang w:val="en-GB"/>
        </w:rPr>
        <w:t xml:space="preserve">Figure </w:t>
      </w:r>
      <w:r w:rsidR="00DE7C99" w:rsidRPr="008A62D7">
        <w:rPr>
          <w:noProof/>
          <w:lang w:val="en-GB"/>
        </w:rPr>
        <w:t>23</w:t>
      </w:r>
      <w:r w:rsidR="003747D5" w:rsidRPr="008A62D7">
        <w:rPr>
          <w:rFonts w:eastAsiaTheme="minorEastAsia"/>
          <w:szCs w:val="22"/>
          <w:lang w:val="en-GB"/>
        </w:rPr>
        <w:fldChar w:fldCharType="end"/>
      </w:r>
      <w:r w:rsidR="003747D5" w:rsidRPr="008A62D7">
        <w:rPr>
          <w:rFonts w:eastAsiaTheme="minorEastAsia"/>
          <w:szCs w:val="22"/>
          <w:lang w:val="en-GB"/>
        </w:rPr>
        <w:t xml:space="preserve"> </w:t>
      </w:r>
      <w:r w:rsidR="00B22B60" w:rsidRPr="008A62D7">
        <w:rPr>
          <w:rFonts w:eastAsiaTheme="minorEastAsia"/>
          <w:szCs w:val="22"/>
          <w:lang w:val="en-GB"/>
        </w:rPr>
        <w:t xml:space="preserve">(see </w:t>
      </w:r>
      <w:r w:rsidR="003747D5" w:rsidRPr="008A62D7">
        <w:rPr>
          <w:lang w:val="en-GB"/>
        </w:rPr>
        <w:t xml:space="preserve">section </w:t>
      </w:r>
      <w:r w:rsidR="008E4BF3" w:rsidRPr="008A62D7">
        <w:rPr>
          <w:lang w:val="en-GB"/>
        </w:rPr>
        <w:fldChar w:fldCharType="begin"/>
      </w:r>
      <w:r w:rsidR="008E4BF3" w:rsidRPr="008A62D7">
        <w:rPr>
          <w:lang w:val="en-GB"/>
        </w:rPr>
        <w:instrText xml:space="preserve"> REF _Ref483234538 \r \h </w:instrText>
      </w:r>
      <w:r w:rsidR="008E4BF3" w:rsidRPr="008A62D7">
        <w:rPr>
          <w:lang w:val="en-GB"/>
        </w:rPr>
      </w:r>
      <w:r w:rsidR="008E4BF3" w:rsidRPr="008A62D7">
        <w:rPr>
          <w:lang w:val="en-GB"/>
        </w:rPr>
        <w:fldChar w:fldCharType="separate"/>
      </w:r>
      <w:r w:rsidR="00DE7C99" w:rsidRPr="008A62D7">
        <w:rPr>
          <w:lang w:val="en-GB"/>
        </w:rPr>
        <w:t>4.8</w:t>
      </w:r>
      <w:r w:rsidR="008E4BF3" w:rsidRPr="008A62D7">
        <w:rPr>
          <w:lang w:val="en-GB"/>
        </w:rPr>
        <w:fldChar w:fldCharType="end"/>
      </w:r>
      <w:r w:rsidR="00B22B60" w:rsidRPr="008A62D7">
        <w:rPr>
          <w:rFonts w:eastAsiaTheme="minorEastAsia"/>
          <w:szCs w:val="22"/>
          <w:lang w:val="en-GB"/>
        </w:rPr>
        <w:t xml:space="preserve">). </w:t>
      </w:r>
    </w:p>
    <w:p w14:paraId="30F934EC" w14:textId="15D9E131" w:rsidR="00C23E3E" w:rsidRPr="008A62D7" w:rsidRDefault="00B22B60" w:rsidP="001C1668">
      <w:pPr>
        <w:rPr>
          <w:lang w:val="en-GB"/>
        </w:rPr>
      </w:pPr>
      <w:r w:rsidRPr="008A62D7">
        <w:rPr>
          <w:rFonts w:eastAsiaTheme="minorEastAsia"/>
          <w:szCs w:val="22"/>
          <w:lang w:val="en-GB"/>
        </w:rPr>
        <w:t xml:space="preserve">If this data </w:t>
      </w:r>
      <w:r w:rsidR="00C23E3E" w:rsidRPr="008A62D7">
        <w:rPr>
          <w:rFonts w:eastAsiaTheme="minorEastAsia"/>
          <w:szCs w:val="22"/>
          <w:lang w:val="en-GB"/>
        </w:rPr>
        <w:t>has</w:t>
      </w:r>
      <w:r w:rsidRPr="008A62D7">
        <w:rPr>
          <w:rFonts w:eastAsiaTheme="minorEastAsia"/>
          <w:szCs w:val="22"/>
          <w:lang w:val="en-GB"/>
        </w:rPr>
        <w:t xml:space="preserve"> </w:t>
      </w:r>
      <w:r w:rsidR="003747D5" w:rsidRPr="008A62D7">
        <w:rPr>
          <w:rFonts w:eastAsiaTheme="minorEastAsia"/>
          <w:szCs w:val="22"/>
          <w:lang w:val="en-GB"/>
        </w:rPr>
        <w:t>not</w:t>
      </w:r>
      <w:r w:rsidR="00C23E3E" w:rsidRPr="008A62D7">
        <w:rPr>
          <w:rFonts w:eastAsiaTheme="minorEastAsia"/>
          <w:szCs w:val="22"/>
          <w:lang w:val="en-GB"/>
        </w:rPr>
        <w:t xml:space="preserve"> been</w:t>
      </w:r>
      <w:r w:rsidR="003747D5" w:rsidRPr="008A62D7">
        <w:rPr>
          <w:rFonts w:eastAsiaTheme="minorEastAsia"/>
          <w:szCs w:val="22"/>
          <w:lang w:val="en-GB"/>
        </w:rPr>
        <w:t xml:space="preserve"> </w:t>
      </w:r>
      <w:r w:rsidRPr="008A62D7">
        <w:rPr>
          <w:rFonts w:eastAsiaTheme="minorEastAsia"/>
          <w:szCs w:val="22"/>
          <w:lang w:val="en-GB"/>
        </w:rPr>
        <w:t xml:space="preserve">provided, </w:t>
      </w:r>
      <w:r w:rsidR="003747D5" w:rsidRPr="008A62D7">
        <w:rPr>
          <w:rFonts w:eastAsiaTheme="minorEastAsia"/>
          <w:szCs w:val="22"/>
          <w:lang w:val="en-GB"/>
        </w:rPr>
        <w:t xml:space="preserve">FOXI uses </w:t>
      </w:r>
      <w:r w:rsidR="005F22CD" w:rsidRPr="008A62D7">
        <w:rPr>
          <w:rFonts w:eastAsiaTheme="minorEastAsia"/>
          <w:szCs w:val="22"/>
          <w:lang w:val="en-GB"/>
        </w:rPr>
        <w:t>estimated</w:t>
      </w:r>
      <w:r w:rsidR="003747D5" w:rsidRPr="008A62D7">
        <w:rPr>
          <w:rFonts w:eastAsiaTheme="minorEastAsia"/>
          <w:szCs w:val="22"/>
          <w:lang w:val="en-GB"/>
        </w:rPr>
        <w:t xml:space="preserve"> plume width data modelled by PlumeRise and communicated via </w:t>
      </w:r>
      <w:r w:rsidR="005F22CD" w:rsidRPr="008A62D7">
        <w:rPr>
          <w:lang w:val="en-GB"/>
        </w:rPr>
        <w:t>the</w:t>
      </w:r>
      <w:r w:rsidR="003747D5" w:rsidRPr="008A62D7">
        <w:rPr>
          <w:lang w:val="en-GB"/>
        </w:rPr>
        <w:t xml:space="preserve"> text file</w:t>
      </w:r>
      <w:r w:rsidR="005F22CD" w:rsidRPr="008A62D7">
        <w:rPr>
          <w:lang w:val="en-GB"/>
        </w:rPr>
        <w:t xml:space="preserve"> ”</w:t>
      </w:r>
      <w:r w:rsidR="003747D5" w:rsidRPr="008A62D7">
        <w:rPr>
          <w:i/>
          <w:lang w:val="en-GB"/>
        </w:rPr>
        <w:t>PlumeRise_out.txt</w:t>
      </w:r>
      <w:r w:rsidR="003747D5" w:rsidRPr="008A62D7">
        <w:rPr>
          <w:lang w:val="en-GB"/>
        </w:rPr>
        <w:t xml:space="preserve">” (see section </w:t>
      </w:r>
      <w:r w:rsidR="008E4BF3" w:rsidRPr="008A62D7">
        <w:rPr>
          <w:lang w:val="en-GB"/>
        </w:rPr>
        <w:fldChar w:fldCharType="begin"/>
      </w:r>
      <w:r w:rsidR="008E4BF3" w:rsidRPr="008A62D7">
        <w:rPr>
          <w:lang w:val="en-GB"/>
        </w:rPr>
        <w:instrText xml:space="preserve"> REF _Ref482453155 \r \h </w:instrText>
      </w:r>
      <w:r w:rsidR="008E4BF3" w:rsidRPr="008A62D7">
        <w:rPr>
          <w:lang w:val="en-GB"/>
        </w:rPr>
      </w:r>
      <w:r w:rsidR="008E4BF3" w:rsidRPr="008A62D7">
        <w:rPr>
          <w:lang w:val="en-GB"/>
        </w:rPr>
        <w:fldChar w:fldCharType="separate"/>
      </w:r>
      <w:r w:rsidR="00DE7C99" w:rsidRPr="008A62D7">
        <w:rPr>
          <w:lang w:val="en-GB"/>
        </w:rPr>
        <w:t>5.7</w:t>
      </w:r>
      <w:r w:rsidR="008E4BF3" w:rsidRPr="008A62D7">
        <w:rPr>
          <w:lang w:val="en-GB"/>
        </w:rPr>
        <w:fldChar w:fldCharType="end"/>
      </w:r>
      <w:r w:rsidR="003747D5" w:rsidRPr="008A62D7">
        <w:rPr>
          <w:lang w:val="en-GB"/>
        </w:rPr>
        <w:t xml:space="preserve">). </w:t>
      </w:r>
    </w:p>
    <w:p w14:paraId="6AE64417" w14:textId="7D3C96B4" w:rsidR="003747D5" w:rsidRPr="008A62D7" w:rsidRDefault="003747D5" w:rsidP="001B5ADD">
      <w:pPr>
        <w:rPr>
          <w:lang w:val="en-GB"/>
        </w:rPr>
      </w:pPr>
      <w:r w:rsidRPr="008A62D7">
        <w:rPr>
          <w:lang w:val="en-GB"/>
        </w:rPr>
        <w:t xml:space="preserve">If </w:t>
      </w:r>
      <w:r w:rsidR="005F22CD" w:rsidRPr="008A62D7">
        <w:rPr>
          <w:lang w:val="en-GB"/>
        </w:rPr>
        <w:t xml:space="preserve">also </w:t>
      </w:r>
      <w:r w:rsidRPr="008A62D7">
        <w:rPr>
          <w:lang w:val="en-GB"/>
        </w:rPr>
        <w:t xml:space="preserve">this </w:t>
      </w:r>
      <w:r w:rsidR="005F22CD" w:rsidRPr="008A62D7">
        <w:rPr>
          <w:lang w:val="en-GB"/>
        </w:rPr>
        <w:t>data</w:t>
      </w:r>
      <w:r w:rsidRPr="008A62D7">
        <w:rPr>
          <w:lang w:val="en-GB"/>
        </w:rPr>
        <w:t xml:space="preserve"> is not </w:t>
      </w:r>
      <w:r w:rsidR="005F22CD" w:rsidRPr="008A62D7">
        <w:rPr>
          <w:lang w:val="en-GB"/>
        </w:rPr>
        <w:t>retriev</w:t>
      </w:r>
      <w:r w:rsidRPr="008A62D7">
        <w:rPr>
          <w:lang w:val="en-GB"/>
        </w:rPr>
        <w:t>able (e.g.</w:t>
      </w:r>
      <w:r w:rsidR="00AF11C2" w:rsidRPr="008A62D7">
        <w:rPr>
          <w:lang w:val="en-GB"/>
        </w:rPr>
        <w:t>,</w:t>
      </w:r>
      <w:r w:rsidRPr="008A62D7">
        <w:rPr>
          <w:lang w:val="en-GB"/>
        </w:rPr>
        <w:t xml:space="preserve"> because the </w:t>
      </w:r>
      <w:r w:rsidR="007C4632" w:rsidRPr="008A62D7">
        <w:rPr>
          <w:b/>
          <w:lang w:val="en-GB"/>
        </w:rPr>
        <w:t>PlumeRise</w:t>
      </w:r>
      <w:r w:rsidRPr="008A62D7">
        <w:rPr>
          <w:lang w:val="en-GB"/>
        </w:rPr>
        <w:t xml:space="preserve"> model has been switched off, see section </w:t>
      </w:r>
      <w:r w:rsidR="008E4BF3" w:rsidRPr="008A62D7">
        <w:rPr>
          <w:lang w:val="en-GB"/>
        </w:rPr>
        <w:fldChar w:fldCharType="begin"/>
      </w:r>
      <w:r w:rsidR="008E4BF3" w:rsidRPr="008A62D7">
        <w:rPr>
          <w:lang w:val="en-GB"/>
        </w:rPr>
        <w:instrText xml:space="preserve"> REF _Ref483234723 \r \h </w:instrText>
      </w:r>
      <w:r w:rsidR="008E4BF3" w:rsidRPr="008A62D7">
        <w:rPr>
          <w:lang w:val="en-GB"/>
        </w:rPr>
      </w:r>
      <w:r w:rsidR="008E4BF3" w:rsidRPr="008A62D7">
        <w:rPr>
          <w:lang w:val="en-GB"/>
        </w:rPr>
        <w:fldChar w:fldCharType="separate"/>
      </w:r>
      <w:r w:rsidR="00DE7C99" w:rsidRPr="008A62D7">
        <w:rPr>
          <w:lang w:val="en-GB"/>
        </w:rPr>
        <w:t>4.9</w:t>
      </w:r>
      <w:r w:rsidR="008E4BF3" w:rsidRPr="008A62D7">
        <w:rPr>
          <w:lang w:val="en-GB"/>
        </w:rPr>
        <w:fldChar w:fldCharType="end"/>
      </w:r>
      <w:r w:rsidRPr="008A62D7">
        <w:rPr>
          <w:lang w:val="en-GB"/>
        </w:rPr>
        <w:t>)</w:t>
      </w:r>
      <w:r w:rsidR="005F22CD" w:rsidRPr="008A62D7">
        <w:rPr>
          <w:lang w:val="en-GB"/>
        </w:rPr>
        <w:t xml:space="preserve">, a conversion from plume top heights to plume </w:t>
      </w:r>
      <w:del w:id="1782" w:author="Dioguardi, Fabio" w:date="2019-01-24T16:09:00Z">
        <w:r w:rsidR="005F22CD" w:rsidRPr="008A62D7" w:rsidDel="00BC2229">
          <w:rPr>
            <w:lang w:val="en-GB"/>
          </w:rPr>
          <w:delText>centerlines</w:delText>
        </w:r>
      </w:del>
      <w:ins w:id="1783" w:author="Dioguardi, Fabio" w:date="2019-01-24T16:09:00Z">
        <w:r w:rsidR="00BC2229" w:rsidRPr="008A62D7">
          <w:rPr>
            <w:lang w:val="en-GB"/>
          </w:rPr>
          <w:t>centrelines</w:t>
        </w:r>
      </w:ins>
      <w:r w:rsidR="005F22CD" w:rsidRPr="008A62D7">
        <w:rPr>
          <w:lang w:val="en-GB"/>
        </w:rPr>
        <w:t xml:space="preserve"> is not possible. In this case</w:t>
      </w:r>
      <w:ins w:id="1784" w:author="Dioguardi, Fabio" w:date="2019-01-24T16:11:00Z">
        <w:r w:rsidR="0052370F">
          <w:rPr>
            <w:lang w:val="en-GB"/>
          </w:rPr>
          <w:t>, Degruyter &amp; Bonadonna</w:t>
        </w:r>
      </w:ins>
      <w:ins w:id="1785" w:author="Dioguardi, Fabio" w:date="2019-01-24T16:14:00Z">
        <w:r w:rsidR="00DC1903">
          <w:rPr>
            <w:lang w:val="en-GB"/>
          </w:rPr>
          <w:t xml:space="preserve"> and Woodhouse 0D model are solved by using </w:t>
        </w:r>
        <w:r w:rsidR="00DC1903">
          <w:rPr>
            <w:i/>
            <w:lang w:val="en-GB"/>
          </w:rPr>
          <w:t>h</w:t>
        </w:r>
        <w:r w:rsidR="00DC1903">
          <w:rPr>
            <w:lang w:val="en-GB"/>
          </w:rPr>
          <w:t xml:space="preserve"> instead of </w:t>
        </w:r>
        <w:r w:rsidR="00DC1903">
          <w:rPr>
            <w:i/>
            <w:lang w:val="en-GB"/>
          </w:rPr>
          <w:t>H</w:t>
        </w:r>
        <w:r w:rsidR="00AE32F9">
          <w:rPr>
            <w:lang w:val="en-GB"/>
          </w:rPr>
          <w:t xml:space="preserve">. Even if this </w:t>
        </w:r>
      </w:ins>
      <w:ins w:id="1786" w:author="Dioguardi, Fabio" w:date="2019-01-24T16:20:00Z">
        <w:r w:rsidR="00E237FE">
          <w:rPr>
            <w:lang w:val="en-GB"/>
          </w:rPr>
          <w:t>introduces an error, it has been decided to keep using the models</w:t>
        </w:r>
      </w:ins>
      <w:ins w:id="1787" w:author="Dioguardi, Fabio" w:date="2019-01-24T16:21:00Z">
        <w:r w:rsidR="00694F8E">
          <w:rPr>
            <w:lang w:val="en-GB"/>
          </w:rPr>
          <w:t xml:space="preserve"> even</w:t>
        </w:r>
      </w:ins>
      <w:ins w:id="1788" w:author="Dioguardi, Fabio" w:date="2019-01-24T16:20:00Z">
        <w:r w:rsidR="00E237FE">
          <w:rPr>
            <w:lang w:val="en-GB"/>
          </w:rPr>
          <w:t xml:space="preserve"> when plume width data are </w:t>
        </w:r>
      </w:ins>
      <w:ins w:id="1789" w:author="Dioguardi, Fabio" w:date="2019-01-24T16:21:00Z">
        <w:r w:rsidR="00694F8E">
          <w:rPr>
            <w:lang w:val="en-GB"/>
          </w:rPr>
          <w:t xml:space="preserve">not </w:t>
        </w:r>
      </w:ins>
      <w:ins w:id="1790" w:author="Dioguardi, Fabio" w:date="2019-01-24T16:20:00Z">
        <w:r w:rsidR="00E237FE">
          <w:rPr>
            <w:lang w:val="en-GB"/>
          </w:rPr>
          <w:t xml:space="preserve">available since it can be demonstrated that the error introduced by this approximation is much smaller than that caused by the uncertainty in some of the </w:t>
        </w:r>
      </w:ins>
      <w:ins w:id="1791" w:author="Dioguardi, Fabio" w:date="2019-01-24T16:21:00Z">
        <w:r w:rsidR="00E237FE">
          <w:rPr>
            <w:lang w:val="en-GB"/>
          </w:rPr>
          <w:t xml:space="preserve">model parameters, particularly the wind entrainment coefficient </w:t>
        </w:r>
        <w:r w:rsidR="00694F8E" w:rsidRPr="008A62D7">
          <w:rPr>
            <w:rFonts w:eastAsiaTheme="minorEastAsia"/>
            <w:i/>
            <w:szCs w:val="22"/>
            <w:lang w:val="en-GB"/>
          </w:rPr>
          <w:t>β</w:t>
        </w:r>
      </w:ins>
      <w:r w:rsidR="005F22CD" w:rsidRPr="008A62D7">
        <w:rPr>
          <w:lang w:val="en-GB"/>
        </w:rPr>
        <w:t xml:space="preserve"> </w:t>
      </w:r>
      <w:del w:id="1792" w:author="Dioguardi, Fabio" w:date="2019-01-24T16:22:00Z">
        <w:r w:rsidR="005F22CD" w:rsidRPr="008A62D7" w:rsidDel="00694F8E">
          <w:rPr>
            <w:lang w:val="en-GB"/>
          </w:rPr>
          <w:delText xml:space="preserve">the </w:delText>
        </w:r>
        <w:r w:rsidR="00AF11C2" w:rsidRPr="008A62D7" w:rsidDel="00694F8E">
          <w:rPr>
            <w:lang w:val="en-GB"/>
          </w:rPr>
          <w:delText xml:space="preserve">model weight factor for </w:delText>
        </w:r>
        <w:r w:rsidR="004F4DC3" w:rsidRPr="008A62D7" w:rsidDel="00694F8E">
          <w:rPr>
            <w:b/>
            <w:lang w:val="en-GB"/>
          </w:rPr>
          <w:delText>mod. D</w:delText>
        </w:r>
        <w:r w:rsidR="00D625F7" w:rsidRPr="008A62D7" w:rsidDel="00694F8E">
          <w:rPr>
            <w:b/>
            <w:lang w:val="en-GB"/>
          </w:rPr>
          <w:delText xml:space="preserve">egruyter </w:delText>
        </w:r>
        <w:r w:rsidR="004F4DC3" w:rsidRPr="008A62D7" w:rsidDel="00694F8E">
          <w:rPr>
            <w:b/>
            <w:lang w:val="en-GB"/>
          </w:rPr>
          <w:delText>B</w:delText>
        </w:r>
        <w:r w:rsidR="00D625F7" w:rsidRPr="008A62D7" w:rsidDel="00694F8E">
          <w:rPr>
            <w:b/>
            <w:lang w:val="en-GB"/>
          </w:rPr>
          <w:delText>onadonna</w:delText>
        </w:r>
        <w:r w:rsidR="00AF11C2" w:rsidRPr="008A62D7" w:rsidDel="00694F8E">
          <w:rPr>
            <w:lang w:val="en-GB"/>
          </w:rPr>
          <w:delText xml:space="preserve"> is </w:delText>
        </w:r>
        <w:r w:rsidR="005F22CD" w:rsidRPr="008A62D7" w:rsidDel="00694F8E">
          <w:rPr>
            <w:lang w:val="en-GB"/>
          </w:rPr>
          <w:delText xml:space="preserve">automatically </w:delText>
        </w:r>
        <w:r w:rsidR="00D53B09" w:rsidRPr="008A62D7" w:rsidDel="00694F8E">
          <w:rPr>
            <w:lang w:val="en-GB"/>
          </w:rPr>
          <w:delText>set to</w:delText>
        </w:r>
        <w:r w:rsidR="00AF11C2" w:rsidRPr="008A62D7" w:rsidDel="00694F8E">
          <w:rPr>
            <w:lang w:val="en-GB"/>
          </w:rPr>
          <w:delText xml:space="preserve"> zero (regardless </w:delText>
        </w:r>
        <w:r w:rsidR="00D53B09" w:rsidRPr="008A62D7" w:rsidDel="00694F8E">
          <w:rPr>
            <w:lang w:val="en-GB"/>
          </w:rPr>
          <w:delText xml:space="preserve">of </w:delText>
        </w:r>
        <w:r w:rsidR="00AF11C2" w:rsidRPr="008A62D7" w:rsidDel="00694F8E">
          <w:rPr>
            <w:lang w:val="en-GB"/>
          </w:rPr>
          <w:delText xml:space="preserve">the original setting), </w:delText>
        </w:r>
        <w:r w:rsidR="00D53B09" w:rsidRPr="008A62D7" w:rsidDel="00694F8E">
          <w:rPr>
            <w:lang w:val="en-GB"/>
          </w:rPr>
          <w:delText xml:space="preserve">which means that </w:delText>
        </w:r>
        <w:r w:rsidR="00AF11C2" w:rsidRPr="008A62D7" w:rsidDel="00694F8E">
          <w:rPr>
            <w:lang w:val="en-GB"/>
          </w:rPr>
          <w:delText xml:space="preserve">the model is not considered for the </w:delText>
        </w:r>
        <w:r w:rsidR="005F22CD" w:rsidRPr="008A62D7" w:rsidDel="00694F8E">
          <w:rPr>
            <w:lang w:val="en-GB"/>
          </w:rPr>
          <w:delText xml:space="preserve">subsequent </w:delText>
        </w:r>
        <w:r w:rsidR="00AF11C2" w:rsidRPr="008A62D7" w:rsidDel="00694F8E">
          <w:rPr>
            <w:lang w:val="en-GB"/>
          </w:rPr>
          <w:delText>estimation</w:delText>
        </w:r>
        <w:r w:rsidR="005F22CD" w:rsidRPr="008A62D7" w:rsidDel="00694F8E">
          <w:rPr>
            <w:lang w:val="en-GB"/>
          </w:rPr>
          <w:delText>s</w:delText>
        </w:r>
        <w:r w:rsidR="00AF11C2" w:rsidRPr="008A62D7" w:rsidDel="00694F8E">
          <w:rPr>
            <w:lang w:val="en-GB"/>
          </w:rPr>
          <w:delText xml:space="preserve"> of </w:delText>
        </w:r>
        <w:r w:rsidR="005F22CD" w:rsidRPr="008A62D7" w:rsidDel="00694F8E">
          <w:rPr>
            <w:lang w:val="en-GB"/>
          </w:rPr>
          <w:delText>CMER and FMER</w:delText>
        </w:r>
        <w:r w:rsidR="00AF11C2" w:rsidRPr="008A62D7" w:rsidDel="00694F8E">
          <w:rPr>
            <w:lang w:val="en-GB"/>
          </w:rPr>
          <w:delText>.</w:delText>
        </w:r>
      </w:del>
      <w:ins w:id="1793" w:author="Dioguardi, Fabio" w:date="2019-01-24T16:22:00Z">
        <w:r w:rsidR="00694F8E">
          <w:rPr>
            <w:lang w:val="en-GB"/>
          </w:rPr>
          <w:t>(eq. 9).</w:t>
        </w:r>
      </w:ins>
    </w:p>
    <w:p w14:paraId="6E865896" w14:textId="4D53A862" w:rsidR="00336E02" w:rsidRPr="008A62D7" w:rsidDel="00DF74D8" w:rsidRDefault="00336E02" w:rsidP="00336E02">
      <w:pPr>
        <w:rPr>
          <w:del w:id="1794" w:author="Dioguardi, Fabio" w:date="2019-01-24T16:24:00Z"/>
          <w:lang w:val="en-GB"/>
        </w:rPr>
      </w:pPr>
      <w:del w:id="1795" w:author="Dioguardi, Fabio" w:date="2019-01-24T16:24:00Z">
        <w:r w:rsidRPr="008A62D7" w:rsidDel="00DF74D8">
          <w:rPr>
            <w:lang w:val="en-GB"/>
          </w:rPr>
          <w:delText>FOXI then informs the operator by returning the message:</w:delText>
        </w:r>
      </w:del>
    </w:p>
    <w:p w14:paraId="3DC2FE30" w14:textId="1D6FA453" w:rsidR="00336E02" w:rsidRPr="008A62D7" w:rsidDel="00DF74D8" w:rsidRDefault="00336E02" w:rsidP="001B5ADD">
      <w:pPr>
        <w:rPr>
          <w:del w:id="1796" w:author="Dioguardi, Fabio" w:date="2019-01-24T16:24:00Z"/>
          <w:rFonts w:ascii="Courier New" w:hAnsi="Courier New" w:cs="Courier New"/>
          <w:color w:val="006600"/>
          <w:lang w:val="en-GB"/>
        </w:rPr>
      </w:pPr>
      <w:del w:id="1797" w:author="Dioguardi, Fabio" w:date="2019-01-24T16:24:00Z">
        <w:r w:rsidRPr="008A62D7" w:rsidDel="00DF74D8">
          <w:rPr>
            <w:rFonts w:ascii="Courier New" w:hAnsi="Courier New" w:cs="Courier New"/>
            <w:color w:val="006600"/>
            <w:lang w:val="en-GB"/>
          </w:rPr>
          <w:delText>** No centerline height available =&gt; Deg Bona model is not supported! **</w:delText>
        </w:r>
      </w:del>
    </w:p>
    <w:p w14:paraId="184E5FD6" w14:textId="5EFFCD22" w:rsidR="00336E02" w:rsidRPr="008A62D7" w:rsidDel="00DF74D8" w:rsidRDefault="00336E02" w:rsidP="001B5ADD">
      <w:pPr>
        <w:rPr>
          <w:del w:id="1798" w:author="Dioguardi, Fabio" w:date="2019-01-24T16:24:00Z"/>
          <w:rFonts w:ascii="Courier New" w:hAnsi="Courier New" w:cs="Courier New"/>
          <w:color w:val="006600"/>
          <w:lang w:val="en-GB"/>
        </w:rPr>
      </w:pPr>
    </w:p>
    <w:p w14:paraId="1BA4A0EA" w14:textId="1A9F883E" w:rsidR="00592001" w:rsidRPr="008A62D7" w:rsidDel="00DF74D8" w:rsidRDefault="00592001" w:rsidP="00592001">
      <w:pPr>
        <w:rPr>
          <w:del w:id="1799" w:author="Dioguardi, Fabio" w:date="2019-01-24T16:24:00Z"/>
          <w:lang w:val="en-GB"/>
        </w:rPr>
      </w:pPr>
      <w:del w:id="1800" w:author="Dioguardi, Fabio" w:date="2019-01-24T16:24:00Z">
        <w:r w:rsidRPr="008A62D7" w:rsidDel="00DF74D8">
          <w:rPr>
            <w:lang w:val="en-GB"/>
          </w:rPr>
          <w:delText xml:space="preserve">In </w:delText>
        </w:r>
        <w:r w:rsidR="00336E02" w:rsidRPr="008A62D7" w:rsidDel="00DF74D8">
          <w:rPr>
            <w:lang w:val="en-GB"/>
          </w:rPr>
          <w:delText>case</w:delText>
        </w:r>
        <w:r w:rsidR="001C1668" w:rsidRPr="008A62D7" w:rsidDel="00DF74D8">
          <w:rPr>
            <w:lang w:val="en-GB"/>
          </w:rPr>
          <w:delText xml:space="preserve"> plume width data is provided, the code </w:delText>
        </w:r>
        <w:r w:rsidR="00336E02" w:rsidRPr="008A62D7" w:rsidDel="00DF74D8">
          <w:rPr>
            <w:lang w:val="en-GB"/>
          </w:rPr>
          <w:delText xml:space="preserve">proceeds by </w:delText>
        </w:r>
        <w:r w:rsidRPr="008A62D7" w:rsidDel="00DF74D8">
          <w:rPr>
            <w:lang w:val="en-GB"/>
          </w:rPr>
          <w:delText>check</w:delText>
        </w:r>
        <w:r w:rsidR="00336E02" w:rsidRPr="008A62D7" w:rsidDel="00DF74D8">
          <w:rPr>
            <w:lang w:val="en-GB"/>
          </w:rPr>
          <w:delText>ing</w:delText>
        </w:r>
        <w:r w:rsidRPr="008A62D7" w:rsidDel="00DF74D8">
          <w:rPr>
            <w:lang w:val="en-GB"/>
          </w:rPr>
          <w:delText xml:space="preserve"> </w:delText>
        </w:r>
        <w:r w:rsidR="001C1668" w:rsidRPr="008A62D7" w:rsidDel="00DF74D8">
          <w:rPr>
            <w:lang w:val="en-GB"/>
          </w:rPr>
          <w:delText>if the monitored ash plume is wind dominated or not</w:delText>
        </w:r>
        <w:r w:rsidR="00336E02" w:rsidRPr="008A62D7" w:rsidDel="00DF74D8">
          <w:rPr>
            <w:lang w:val="en-GB"/>
          </w:rPr>
          <w:delText xml:space="preserve"> (see </w:delText>
        </w:r>
        <w:r w:rsidR="00336E02" w:rsidRPr="008A62D7" w:rsidDel="00DF74D8">
          <w:rPr>
            <w:rFonts w:eastAsiaTheme="minorEastAsia"/>
            <w:szCs w:val="22"/>
            <w:lang w:val="en-GB"/>
          </w:rPr>
          <w:fldChar w:fldCharType="begin"/>
        </w:r>
        <w:r w:rsidR="00336E02" w:rsidRPr="008A62D7" w:rsidDel="00DF74D8">
          <w:rPr>
            <w:rFonts w:eastAsiaTheme="minorEastAsia"/>
            <w:szCs w:val="22"/>
            <w:lang w:val="en-GB"/>
          </w:rPr>
          <w:delInstrText xml:space="preserve"> REF _Ref482452408 \h </w:delInstrText>
        </w:r>
        <w:r w:rsidR="00336E02" w:rsidRPr="008A62D7" w:rsidDel="00DF74D8">
          <w:rPr>
            <w:rFonts w:eastAsiaTheme="minorEastAsia"/>
            <w:szCs w:val="22"/>
            <w:lang w:val="en-GB"/>
          </w:rPr>
        </w:r>
        <w:r w:rsidR="00336E02" w:rsidRPr="008A62D7" w:rsidDel="00DF74D8">
          <w:rPr>
            <w:rFonts w:eastAsiaTheme="minorEastAsia"/>
            <w:szCs w:val="22"/>
            <w:lang w:val="en-GB"/>
          </w:rPr>
          <w:fldChar w:fldCharType="separate"/>
        </w:r>
        <w:r w:rsidR="00DE7C99" w:rsidRPr="008A62D7" w:rsidDel="00DF74D8">
          <w:rPr>
            <w:lang w:val="en-GB"/>
          </w:rPr>
          <w:delText xml:space="preserve">Figure </w:delText>
        </w:r>
        <w:r w:rsidR="00DE7C99" w:rsidRPr="008A62D7" w:rsidDel="00DF74D8">
          <w:rPr>
            <w:noProof/>
            <w:lang w:val="en-GB"/>
          </w:rPr>
          <w:delText>42</w:delText>
        </w:r>
        <w:r w:rsidR="00336E02" w:rsidRPr="008A62D7" w:rsidDel="00DF74D8">
          <w:rPr>
            <w:rFonts w:eastAsiaTheme="minorEastAsia"/>
            <w:szCs w:val="22"/>
            <w:lang w:val="en-GB"/>
          </w:rPr>
          <w:fldChar w:fldCharType="end"/>
        </w:r>
        <w:r w:rsidR="00336E02" w:rsidRPr="008A62D7" w:rsidDel="00DF74D8">
          <w:rPr>
            <w:rFonts w:eastAsiaTheme="minorEastAsia"/>
            <w:szCs w:val="22"/>
            <w:lang w:val="en-GB"/>
          </w:rPr>
          <w:delText>)</w:delText>
        </w:r>
        <w:r w:rsidRPr="008A62D7" w:rsidDel="00DF74D8">
          <w:rPr>
            <w:lang w:val="en-GB"/>
          </w:rPr>
          <w:delText xml:space="preserve">. </w:delText>
        </w:r>
      </w:del>
    </w:p>
    <w:p w14:paraId="30095028" w14:textId="1A996BB9" w:rsidR="001C1668" w:rsidRPr="008A62D7" w:rsidRDefault="00592001" w:rsidP="00592001">
      <w:pPr>
        <w:rPr>
          <w:lang w:val="en-GB"/>
        </w:rPr>
      </w:pPr>
      <w:r w:rsidRPr="008A62D7">
        <w:rPr>
          <w:lang w:val="en-GB"/>
        </w:rPr>
        <w:t>Following the approach</w:t>
      </w:r>
      <w:r w:rsidRPr="008A62D7">
        <w:rPr>
          <w:i/>
          <w:lang w:val="en-GB"/>
        </w:rPr>
        <w:t xml:space="preserve"> </w:t>
      </w:r>
      <w:r w:rsidRPr="008A62D7">
        <w:rPr>
          <w:lang w:val="en-GB"/>
        </w:rPr>
        <w:t xml:space="preserve">of </w:t>
      </w:r>
      <w:r w:rsidRPr="008A62D7">
        <w:rPr>
          <w:i/>
          <w:lang w:val="en-GB"/>
        </w:rPr>
        <w:t xml:space="preserve">Degruyter </w:t>
      </w:r>
      <w:r w:rsidR="00FD379D" w:rsidRPr="008A62D7">
        <w:rPr>
          <w:i/>
          <w:lang w:val="en-GB"/>
        </w:rPr>
        <w:t>&amp;</w:t>
      </w:r>
      <w:r w:rsidRPr="008A62D7">
        <w:rPr>
          <w:i/>
          <w:lang w:val="en-GB"/>
        </w:rPr>
        <w:t xml:space="preserve"> Bonadonna</w:t>
      </w:r>
      <w:r w:rsidRPr="008A62D7">
        <w:rPr>
          <w:lang w:val="en-GB"/>
        </w:rPr>
        <w:t xml:space="preserve"> (2012), FOXI computes the parameter </w:t>
      </w:r>
      <w:r w:rsidRPr="008A62D7">
        <w:rPr>
          <w:lang w:val="en-GB"/>
        </w:rPr>
        <w:sym w:font="Symbol" w:char="F050"/>
      </w:r>
      <w:r w:rsidR="0020132F" w:rsidRPr="008A62D7">
        <w:rPr>
          <w:lang w:val="en-GB"/>
        </w:rPr>
        <w:t xml:space="preserve"> of eq. </w:t>
      </w:r>
      <w:del w:id="1801" w:author="Dioguardi, Fabio" w:date="2019-01-24T16:24:00Z">
        <w:r w:rsidR="0020132F" w:rsidRPr="008A62D7" w:rsidDel="00DF74D8">
          <w:rPr>
            <w:lang w:val="en-GB"/>
          </w:rPr>
          <w:delText>8</w:delText>
        </w:r>
        <w:r w:rsidRPr="008A62D7" w:rsidDel="00DF74D8">
          <w:rPr>
            <w:lang w:val="en-GB"/>
          </w:rPr>
          <w:delText xml:space="preserve"> </w:delText>
        </w:r>
      </w:del>
      <w:ins w:id="1802" w:author="Dioguardi, Fabio" w:date="2019-01-24T16:24:00Z">
        <w:r w:rsidR="00DF74D8">
          <w:rPr>
            <w:lang w:val="en-GB"/>
          </w:rPr>
          <w:t>9</w:t>
        </w:r>
        <w:r w:rsidR="00DF74D8" w:rsidRPr="008A62D7">
          <w:rPr>
            <w:lang w:val="en-GB"/>
          </w:rPr>
          <w:t xml:space="preserve"> </w:t>
        </w:r>
      </w:ins>
      <w:r w:rsidR="001C1668" w:rsidRPr="008A62D7">
        <w:rPr>
          <w:lang w:val="en-GB"/>
        </w:rPr>
        <w:t>by:</w:t>
      </w:r>
    </w:p>
    <w:p w14:paraId="7054D616" w14:textId="566C79FC" w:rsidR="001C1668" w:rsidRPr="008A62D7" w:rsidRDefault="001C1668" w:rsidP="001C1668">
      <w:pPr>
        <w:ind w:left="2160" w:firstLine="720"/>
        <w:rPr>
          <w:lang w:val="en-GB"/>
        </w:rPr>
      </w:pPr>
      <m:oMath>
        <m:r>
          <m:rPr>
            <m:sty m:val="p"/>
          </m:rPr>
          <w:rPr>
            <w:rFonts w:ascii="Cambria Math" w:hAnsi="Cambria Math"/>
            <w:lang w:val="en-GB"/>
          </w:rPr>
          <m:t>Π</m:t>
        </m:r>
        <m:r>
          <w:rPr>
            <w:rFonts w:ascii="Cambria Math" w:hAnsi="Cambria Math"/>
            <w:lang w:val="en-GB"/>
          </w:rPr>
          <m:t>=6</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2</m:t>
                </m:r>
              </m:e>
              <m:sup>
                <m:f>
                  <m:fPr>
                    <m:type m:val="lin"/>
                    <m:ctrlPr>
                      <w:rPr>
                        <w:rFonts w:ascii="Cambria Math" w:hAnsi="Cambria Math"/>
                        <w:i/>
                        <w:lang w:val="en-GB"/>
                      </w:rPr>
                    </m:ctrlPr>
                  </m:fPr>
                  <m:num>
                    <m:r>
                      <w:rPr>
                        <w:rFonts w:ascii="Cambria Math" w:hAnsi="Cambria Math"/>
                        <w:lang w:val="en-GB"/>
                      </w:rPr>
                      <m:t>5</m:t>
                    </m:r>
                  </m:num>
                  <m:den>
                    <m:r>
                      <w:rPr>
                        <w:rFonts w:ascii="Cambria Math" w:hAnsi="Cambria Math"/>
                        <w:lang w:val="en-GB"/>
                      </w:rPr>
                      <m:t>2</m:t>
                    </m:r>
                  </m:den>
                </m:f>
              </m:sup>
            </m:sSup>
          </m:num>
          <m:den>
            <m:sSubSup>
              <m:sSubSupPr>
                <m:ctrlPr>
                  <w:rPr>
                    <w:rFonts w:ascii="Cambria Math" w:hAnsi="Cambria Math"/>
                    <w:i/>
                    <w:lang w:val="en-GB"/>
                  </w:rPr>
                </m:ctrlPr>
              </m:sSubSupPr>
              <m:e>
                <m:r>
                  <w:rPr>
                    <w:rFonts w:ascii="Cambria Math" w:hAnsi="Cambria Math"/>
                    <w:lang w:val="en-GB"/>
                  </w:rPr>
                  <m:t>z</m:t>
                </m:r>
              </m:e>
              <m:sub>
                <m:r>
                  <w:rPr>
                    <w:rFonts w:ascii="Cambria Math" w:hAnsi="Cambria Math"/>
                    <w:lang w:val="en-GB"/>
                  </w:rPr>
                  <m:t>1</m:t>
                </m:r>
              </m:sub>
              <m:sup>
                <m:r>
                  <w:rPr>
                    <w:rFonts w:ascii="Cambria Math" w:hAnsi="Cambria Math"/>
                    <w:lang w:val="en-GB"/>
                  </w:rPr>
                  <m:t>4</m:t>
                </m:r>
              </m:sup>
            </m:sSubSup>
          </m:den>
        </m:f>
        <m:f>
          <m:fPr>
            <m:ctrlPr>
              <w:rPr>
                <w:rFonts w:ascii="Cambria Math" w:hAnsi="Cambria Math"/>
                <w:i/>
                <w:lang w:val="en-GB"/>
              </w:rPr>
            </m:ctrlPr>
          </m:fPr>
          <m:num>
            <m:acc>
              <m:accPr>
                <m:chr m:val="̅"/>
                <m:ctrlPr>
                  <w:rPr>
                    <w:rFonts w:ascii="Cambria Math" w:hAnsi="Cambria Math"/>
                    <w:i/>
                    <w:lang w:val="en-GB"/>
                  </w:rPr>
                </m:ctrlPr>
              </m:accPr>
              <m:e>
                <m:r>
                  <w:rPr>
                    <w:rFonts w:ascii="Cambria Math" w:hAnsi="Cambria Math"/>
                    <w:lang w:val="en-GB"/>
                  </w:rPr>
                  <m:t>N</m:t>
                </m:r>
              </m:e>
            </m:acc>
            <m:acc>
              <m:accPr>
                <m:chr m:val="̌"/>
                <m:ctrlPr>
                  <w:rPr>
                    <w:rFonts w:ascii="Cambria Math" w:hAnsi="Cambria Math"/>
                    <w:i/>
                    <w:lang w:val="en-GB"/>
                  </w:rPr>
                </m:ctrlPr>
              </m:accPr>
              <m:e>
                <m:r>
                  <w:rPr>
                    <w:rFonts w:ascii="Cambria Math" w:hAnsi="Cambria Math"/>
                    <w:lang w:val="en-GB"/>
                  </w:rPr>
                  <m:t>H</m:t>
                </m:r>
              </m:e>
            </m:acc>
          </m:num>
          <m:den>
            <m:acc>
              <m:accPr>
                <m:chr m:val="̅"/>
                <m:ctrlPr>
                  <w:rPr>
                    <w:rFonts w:ascii="Cambria Math" w:hAnsi="Cambria Math"/>
                    <w:i/>
                    <w:lang w:val="en-GB"/>
                  </w:rPr>
                </m:ctrlPr>
              </m:accPr>
              <m:e>
                <m:r>
                  <w:rPr>
                    <w:rFonts w:ascii="Cambria Math" w:hAnsi="Cambria Math"/>
                    <w:lang w:val="en-GB"/>
                  </w:rPr>
                  <m:t>ν</m:t>
                </m:r>
              </m:e>
            </m:acc>
          </m:den>
        </m:f>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α</m:t>
                    </m:r>
                  </m:num>
                  <m:den>
                    <m:r>
                      <w:rPr>
                        <w:rFonts w:ascii="Cambria Math" w:hAnsi="Cambria Math"/>
                        <w:lang w:val="en-GB"/>
                      </w:rPr>
                      <m:t>β</m:t>
                    </m:r>
                  </m:den>
                </m:f>
              </m:e>
            </m:d>
          </m:e>
          <m:sup>
            <m:r>
              <w:rPr>
                <w:rFonts w:ascii="Cambria Math" w:hAnsi="Cambria Math"/>
                <w:lang w:val="en-GB"/>
              </w:rPr>
              <m:t>2</m:t>
            </m:r>
          </m:sup>
        </m:sSup>
      </m:oMath>
      <w:r w:rsidRPr="008A62D7">
        <w:rPr>
          <w:lang w:val="en-GB"/>
        </w:rPr>
        <w:tab/>
      </w:r>
      <w:r w:rsidRPr="008A62D7">
        <w:rPr>
          <w:lang w:val="en-GB"/>
        </w:rPr>
        <w:tab/>
      </w:r>
      <w:r w:rsidRPr="008A62D7">
        <w:rPr>
          <w:lang w:val="en-GB"/>
        </w:rPr>
        <w:tab/>
      </w:r>
      <w:r w:rsidRPr="008A62D7">
        <w:rPr>
          <w:lang w:val="en-GB"/>
        </w:rPr>
        <w:tab/>
      </w:r>
      <w:r w:rsidRPr="008A62D7">
        <w:rPr>
          <w:lang w:val="en-GB"/>
        </w:rPr>
        <w:tab/>
      </w:r>
      <w:r w:rsidR="00754FAB" w:rsidRPr="008A62D7">
        <w:rPr>
          <w:lang w:val="en-GB"/>
        </w:rPr>
        <w:t>(</w:t>
      </w:r>
      <w:del w:id="1803" w:author="Dioguardi, Fabio" w:date="2019-01-24T16:24:00Z">
        <w:r w:rsidR="00754FAB" w:rsidRPr="008A62D7" w:rsidDel="00DF74D8">
          <w:rPr>
            <w:lang w:val="en-GB"/>
          </w:rPr>
          <w:delText>10</w:delText>
        </w:r>
      </w:del>
      <w:ins w:id="1804" w:author="Dioguardi, Fabio" w:date="2019-01-24T16:24:00Z">
        <w:r w:rsidR="00DF74D8">
          <w:rPr>
            <w:lang w:val="en-GB"/>
          </w:rPr>
          <w:t>14</w:t>
        </w:r>
      </w:ins>
      <w:r w:rsidR="00754FAB" w:rsidRPr="008A62D7">
        <w:rPr>
          <w:lang w:val="en-GB"/>
        </w:rPr>
        <w:t>)</w:t>
      </w:r>
    </w:p>
    <w:p w14:paraId="3A365A46" w14:textId="1CE63700" w:rsidR="00A1458D" w:rsidRPr="008A62D7" w:rsidRDefault="00592001" w:rsidP="001B5ADD">
      <w:pPr>
        <w:rPr>
          <w:rFonts w:eastAsiaTheme="minorEastAsia"/>
          <w:szCs w:val="22"/>
          <w:lang w:val="en-GB"/>
        </w:rPr>
      </w:pPr>
      <w:r w:rsidRPr="008A62D7">
        <w:rPr>
          <w:rFonts w:eastAsiaTheme="minorEastAsia"/>
          <w:szCs w:val="22"/>
          <w:lang w:val="en-GB"/>
        </w:rPr>
        <w:t xml:space="preserve">with </w:t>
      </w:r>
      <m:oMath>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N</m:t>
            </m:r>
          </m:e>
        </m:acc>
      </m:oMath>
      <w:r w:rsidRPr="008A62D7">
        <w:rPr>
          <w:rFonts w:eastAsiaTheme="minorEastAsia"/>
          <w:szCs w:val="22"/>
          <w:lang w:val="en-GB"/>
        </w:rPr>
        <w:t xml:space="preserve"> being the average buoyancy frequency, </w:t>
      </w:r>
      <m:oMath>
        <m:acc>
          <m:accPr>
            <m:chr m:val="̅"/>
            <m:ctrlPr>
              <w:rPr>
                <w:rFonts w:ascii="Cambria Math" w:hAnsi="Cambria Math"/>
                <w:i/>
                <w:lang w:val="en-GB"/>
              </w:rPr>
            </m:ctrlPr>
          </m:accPr>
          <m:e>
            <m:r>
              <w:rPr>
                <w:rFonts w:ascii="Cambria Math" w:hAnsi="Cambria Math"/>
                <w:lang w:val="en-GB"/>
              </w:rPr>
              <m:t>ν</m:t>
            </m:r>
          </m:e>
        </m:acc>
      </m:oMath>
      <w:r w:rsidRPr="008A62D7">
        <w:rPr>
          <w:rFonts w:eastAsiaTheme="minorEastAsia"/>
          <w:lang w:val="en-GB"/>
        </w:rPr>
        <w:t xml:space="preserve"> the average wind velocity across the plume height, </w:t>
      </w:r>
      <w:r w:rsidRPr="008A62D7">
        <w:rPr>
          <w:rFonts w:eastAsiaTheme="minorEastAsia"/>
          <w:i/>
          <w:lang w:val="en-GB"/>
        </w:rPr>
        <w:t>α</w:t>
      </w:r>
      <w:r w:rsidRPr="008A62D7">
        <w:rPr>
          <w:rFonts w:eastAsiaTheme="minorEastAsia"/>
          <w:lang w:val="en-GB"/>
        </w:rPr>
        <w:t xml:space="preserve"> the radial and </w:t>
      </w:r>
      <w:r w:rsidRPr="008A62D7">
        <w:rPr>
          <w:rFonts w:eastAsiaTheme="minorEastAsia"/>
          <w:i/>
          <w:lang w:val="en-GB"/>
        </w:rPr>
        <w:sym w:font="Symbol" w:char="F062"/>
      </w:r>
      <w:r w:rsidRPr="008A62D7">
        <w:rPr>
          <w:rFonts w:eastAsiaTheme="minorEastAsia"/>
          <w:lang w:val="en-GB"/>
        </w:rPr>
        <w:t xml:space="preserve"> the wind entrainment coefficient, and </w:t>
      </w:r>
      <w:r w:rsidRPr="008A62D7">
        <w:rPr>
          <w:rFonts w:eastAsiaTheme="minorEastAsia"/>
          <w:i/>
          <w:szCs w:val="22"/>
          <w:lang w:val="en-GB"/>
        </w:rPr>
        <w:t>z</w:t>
      </w:r>
      <w:r w:rsidRPr="008A62D7">
        <w:rPr>
          <w:rFonts w:eastAsiaTheme="minorEastAsia"/>
          <w:i/>
          <w:szCs w:val="22"/>
          <w:vertAlign w:val="subscript"/>
          <w:lang w:val="en-GB"/>
        </w:rPr>
        <w:t>1</w:t>
      </w:r>
      <w:r w:rsidRPr="008A62D7">
        <w:rPr>
          <w:rFonts w:eastAsiaTheme="minorEastAsia"/>
          <w:szCs w:val="22"/>
          <w:lang w:val="en-GB"/>
        </w:rPr>
        <w:t xml:space="preserve"> is the maximum non-dmensional height of </w:t>
      </w:r>
      <w:r w:rsidRPr="008A62D7">
        <w:rPr>
          <w:rFonts w:eastAsiaTheme="minorEastAsia"/>
          <w:i/>
          <w:szCs w:val="22"/>
          <w:lang w:val="en-GB"/>
        </w:rPr>
        <w:t>Morton et al</w:t>
      </w:r>
      <w:r w:rsidRPr="008A62D7">
        <w:rPr>
          <w:rFonts w:eastAsiaTheme="minorEastAsia"/>
          <w:szCs w:val="22"/>
          <w:lang w:val="en-GB"/>
        </w:rPr>
        <w:t>. (1956)</w:t>
      </w:r>
      <w:r w:rsidR="00FD379D" w:rsidRPr="008A62D7">
        <w:rPr>
          <w:rFonts w:eastAsiaTheme="minorEastAsia"/>
          <w:szCs w:val="22"/>
          <w:lang w:val="en-GB"/>
        </w:rPr>
        <w:t xml:space="preserve">. </w:t>
      </w:r>
      <w:r w:rsidR="00A1458D" w:rsidRPr="008A62D7">
        <w:rPr>
          <w:rFonts w:eastAsiaTheme="minorEastAsia"/>
          <w:szCs w:val="22"/>
          <w:lang w:val="en-GB"/>
        </w:rPr>
        <w:t>T</w:t>
      </w:r>
      <w:r w:rsidR="00FD379D" w:rsidRPr="008A62D7">
        <w:rPr>
          <w:rFonts w:eastAsiaTheme="minorEastAsia"/>
          <w:szCs w:val="22"/>
          <w:lang w:val="en-GB"/>
        </w:rPr>
        <w:t>he current version of FOXI (v.</w:t>
      </w:r>
      <w:del w:id="1805" w:author="Dioguardi, Fabio" w:date="2019-01-24T16:24:00Z">
        <w:r w:rsidR="00A70C55" w:rsidRPr="008A62D7" w:rsidDel="00DF74D8">
          <w:rPr>
            <w:rFonts w:eastAsiaTheme="minorEastAsia"/>
            <w:szCs w:val="22"/>
            <w:lang w:val="en-GB"/>
          </w:rPr>
          <w:delText>18.1</w:delText>
        </w:r>
      </w:del>
      <w:ins w:id="1806" w:author="Dioguardi, Fabio" w:date="2019-01-24T16:24:00Z">
        <w:r w:rsidR="00DF74D8">
          <w:rPr>
            <w:rFonts w:eastAsiaTheme="minorEastAsia"/>
            <w:szCs w:val="22"/>
            <w:lang w:val="en-GB"/>
          </w:rPr>
          <w:t>19</w:t>
        </w:r>
      </w:ins>
      <w:r w:rsidR="00FD379D" w:rsidRPr="008A62D7">
        <w:rPr>
          <w:rFonts w:eastAsiaTheme="minorEastAsia"/>
          <w:szCs w:val="22"/>
          <w:lang w:val="en-GB"/>
        </w:rPr>
        <w:t xml:space="preserve">) </w:t>
      </w:r>
      <w:r w:rsidR="00FD379D" w:rsidRPr="008A62D7">
        <w:rPr>
          <w:lang w:val="en-GB"/>
        </w:rPr>
        <w:t xml:space="preserve">uses </w:t>
      </w:r>
      <w:r w:rsidR="00FD379D" w:rsidRPr="008A62D7">
        <w:rPr>
          <w:rFonts w:eastAsiaTheme="minorEastAsia"/>
          <w:szCs w:val="22"/>
          <w:lang w:val="en-GB"/>
        </w:rPr>
        <w:t>the best estimate of the plume top height (instead of the centerline</w:t>
      </w:r>
      <w:r w:rsidR="00A1458D" w:rsidRPr="008A62D7">
        <w:rPr>
          <w:rFonts w:eastAsiaTheme="minorEastAsia"/>
          <w:szCs w:val="22"/>
          <w:lang w:val="en-GB"/>
        </w:rPr>
        <w:t xml:space="preserve"> plume height</w:t>
      </w:r>
      <w:r w:rsidR="00FD379D" w:rsidRPr="008A62D7">
        <w:rPr>
          <w:rFonts w:eastAsiaTheme="minorEastAsia"/>
          <w:szCs w:val="22"/>
          <w:lang w:val="en-GB"/>
        </w:rPr>
        <w:t xml:space="preserve">) </w:t>
      </w:r>
      <w:r w:rsidR="00A1458D" w:rsidRPr="008A62D7">
        <w:rPr>
          <w:rFonts w:eastAsiaTheme="minorEastAsia"/>
          <w:szCs w:val="22"/>
          <w:lang w:val="en-GB"/>
        </w:rPr>
        <w:t xml:space="preserve">for the input parameter </w:t>
      </w:r>
      <m:oMath>
        <m:acc>
          <m:accPr>
            <m:chr m:val="̌"/>
            <m:ctrlPr>
              <w:rPr>
                <w:rFonts w:ascii="Cambria Math" w:hAnsi="Cambria Math"/>
                <w:i/>
                <w:lang w:val="en-GB"/>
              </w:rPr>
            </m:ctrlPr>
          </m:accPr>
          <m:e>
            <m:r>
              <w:rPr>
                <w:rFonts w:ascii="Cambria Math" w:hAnsi="Cambria Math"/>
                <w:lang w:val="en-GB"/>
              </w:rPr>
              <m:t>H</m:t>
            </m:r>
          </m:e>
        </m:acc>
      </m:oMath>
      <w:r w:rsidR="00A1458D" w:rsidRPr="008A62D7">
        <w:rPr>
          <w:rFonts w:eastAsiaTheme="minorEastAsia"/>
          <w:lang w:val="en-GB"/>
        </w:rPr>
        <w:t>.</w:t>
      </w:r>
      <w:r w:rsidR="00A1458D" w:rsidRPr="008A62D7">
        <w:rPr>
          <w:rFonts w:eastAsiaTheme="minorEastAsia"/>
          <w:szCs w:val="22"/>
          <w:lang w:val="en-GB"/>
        </w:rPr>
        <w:t xml:space="preserve"> </w:t>
      </w:r>
    </w:p>
    <w:p w14:paraId="3B5342ED" w14:textId="6760815A" w:rsidR="005F22CD" w:rsidRPr="008A62D7" w:rsidRDefault="00A1458D" w:rsidP="001507E8">
      <w:pPr>
        <w:pStyle w:val="ListParagraph"/>
        <w:numPr>
          <w:ilvl w:val="0"/>
          <w:numId w:val="36"/>
        </w:numPr>
        <w:rPr>
          <w:lang w:val="en-GB"/>
        </w:rPr>
      </w:pPr>
      <w:r w:rsidRPr="008A62D7">
        <w:rPr>
          <w:rFonts w:eastAsiaTheme="minorEastAsia"/>
          <w:lang w:val="en-GB"/>
        </w:rPr>
        <w:t xml:space="preserve">If </w:t>
      </w:r>
      <w:r w:rsidR="00FD379D" w:rsidRPr="008A62D7">
        <w:rPr>
          <w:lang w:val="en-GB"/>
        </w:rPr>
        <w:sym w:font="Symbol" w:char="F050"/>
      </w:r>
      <w:r w:rsidR="00FD379D" w:rsidRPr="008A62D7">
        <w:rPr>
          <w:rFonts w:eastAsiaTheme="minorEastAsia"/>
          <w:lang w:val="en-GB"/>
        </w:rPr>
        <w:t xml:space="preserve"> </w:t>
      </w:r>
      <w:r w:rsidR="00FD379D" w:rsidRPr="008A62D7">
        <w:rPr>
          <w:lang w:val="en-GB"/>
        </w:rPr>
        <w:t xml:space="preserve">is larger than </w:t>
      </w:r>
      <w:r w:rsidR="00B776D2" w:rsidRPr="008A62D7">
        <w:rPr>
          <w:lang w:val="en-GB"/>
        </w:rPr>
        <w:t xml:space="preserve">a threshold value </w:t>
      </w:r>
      <w:r w:rsidR="006F5F01" w:rsidRPr="008A62D7">
        <w:rPr>
          <w:lang w:val="en-GB"/>
        </w:rPr>
        <w:t xml:space="preserve">(denoted </w:t>
      </w:r>
      <w:r w:rsidR="00B776D2" w:rsidRPr="008A62D7">
        <w:rPr>
          <w:lang w:val="en-GB"/>
        </w:rPr>
        <w:t>PI_THRESH</w:t>
      </w:r>
      <w:r w:rsidR="006F5F01" w:rsidRPr="008A62D7">
        <w:rPr>
          <w:lang w:val="en-GB"/>
        </w:rPr>
        <w:t xml:space="preserve"> in FOXI)</w:t>
      </w:r>
      <w:r w:rsidRPr="008A62D7">
        <w:rPr>
          <w:lang w:val="en-GB"/>
        </w:rPr>
        <w:t xml:space="preserve">, the plume is considered to be </w:t>
      </w:r>
      <w:r w:rsidR="00B776D2" w:rsidRPr="008A62D7">
        <w:rPr>
          <w:lang w:val="en-GB"/>
        </w:rPr>
        <w:t>vertically rising</w:t>
      </w:r>
      <w:r w:rsidRPr="008A62D7">
        <w:rPr>
          <w:lang w:val="en-GB"/>
        </w:rPr>
        <w:t xml:space="preserve">. In this case FOXI simply assumes the centerline height </w:t>
      </w:r>
      <w:r w:rsidRPr="008A62D7">
        <w:rPr>
          <w:i/>
          <w:lang w:val="en-GB"/>
        </w:rPr>
        <w:t>H</w:t>
      </w:r>
      <w:r w:rsidRPr="008A62D7">
        <w:rPr>
          <w:lang w:val="en-GB"/>
        </w:rPr>
        <w:t xml:space="preserve"> to be identical to the plume top height </w:t>
      </w:r>
      <w:r w:rsidRPr="008A62D7">
        <w:rPr>
          <w:i/>
          <w:lang w:val="en-GB"/>
        </w:rPr>
        <w:t>h</w:t>
      </w:r>
      <w:r w:rsidRPr="008A62D7">
        <w:rPr>
          <w:lang w:val="en-GB"/>
        </w:rPr>
        <w:t xml:space="preserve"> and computes the model of Degruyter and Bonadonna</w:t>
      </w:r>
      <w:r w:rsidR="00FD379D" w:rsidRPr="008A62D7">
        <w:rPr>
          <w:lang w:val="en-GB"/>
        </w:rPr>
        <w:t xml:space="preserve"> </w:t>
      </w:r>
      <w:r w:rsidRPr="008A62D7">
        <w:rPr>
          <w:lang w:val="en-GB"/>
        </w:rPr>
        <w:t xml:space="preserve">accordingly with using </w:t>
      </w:r>
      <w:r w:rsidRPr="008A62D7">
        <w:rPr>
          <w:i/>
          <w:lang w:val="en-GB"/>
        </w:rPr>
        <w:t>h</w:t>
      </w:r>
      <w:r w:rsidRPr="008A62D7">
        <w:rPr>
          <w:lang w:val="en-GB"/>
        </w:rPr>
        <w:t>.</w:t>
      </w:r>
    </w:p>
    <w:p w14:paraId="28EFFC30" w14:textId="387126CB" w:rsidR="001C1668" w:rsidRPr="008A62D7" w:rsidRDefault="00A1458D" w:rsidP="001507E8">
      <w:pPr>
        <w:pStyle w:val="ListParagraph"/>
        <w:numPr>
          <w:ilvl w:val="0"/>
          <w:numId w:val="37"/>
        </w:numPr>
        <w:rPr>
          <w:rFonts w:eastAsiaTheme="minorEastAsia"/>
          <w:lang w:val="en-GB"/>
        </w:rPr>
      </w:pPr>
      <w:r w:rsidRPr="008A62D7">
        <w:rPr>
          <w:lang w:val="en-GB"/>
        </w:rPr>
        <w:t xml:space="preserve">If </w:t>
      </w:r>
      <w:r w:rsidRPr="008A62D7">
        <w:rPr>
          <w:lang w:val="en-GB"/>
        </w:rPr>
        <w:sym w:font="Symbol" w:char="F050"/>
      </w:r>
      <w:r w:rsidRPr="008A62D7">
        <w:rPr>
          <w:rFonts w:eastAsiaTheme="minorEastAsia"/>
          <w:lang w:val="en-GB"/>
        </w:rPr>
        <w:t xml:space="preserve"> </w:t>
      </w:r>
      <w:r w:rsidRPr="008A62D7">
        <w:rPr>
          <w:lang w:val="en-GB"/>
        </w:rPr>
        <w:t xml:space="preserve">is smaller than </w:t>
      </w:r>
      <w:r w:rsidR="00B776D2" w:rsidRPr="008A62D7">
        <w:rPr>
          <w:lang w:val="en-GB"/>
        </w:rPr>
        <w:t>PI_THRESH</w:t>
      </w:r>
      <w:r w:rsidR="007B5148" w:rsidRPr="008A62D7">
        <w:rPr>
          <w:lang w:val="en-GB"/>
        </w:rPr>
        <w:t>, the monitored ash column</w:t>
      </w:r>
      <w:r w:rsidRPr="008A62D7">
        <w:rPr>
          <w:lang w:val="en-GB"/>
        </w:rPr>
        <w:t xml:space="preserve"> is considered to be a wind dominated bent-over plume. </w:t>
      </w:r>
      <w:r w:rsidR="007B5148" w:rsidRPr="008A62D7">
        <w:rPr>
          <w:lang w:val="en-GB"/>
        </w:rPr>
        <w:t xml:space="preserve">The centreline heights </w:t>
      </w:r>
      <w:r w:rsidR="007B5148" w:rsidRPr="008A62D7">
        <w:rPr>
          <w:i/>
          <w:lang w:val="en-GB"/>
        </w:rPr>
        <w:t>H</w:t>
      </w:r>
      <w:r w:rsidR="007B5148" w:rsidRPr="008A62D7">
        <w:rPr>
          <w:lang w:val="en-GB"/>
        </w:rPr>
        <w:t xml:space="preserve"> are then estimated by subtracting half of the plume width from the plume top heights </w:t>
      </w:r>
      <w:r w:rsidR="007B5148" w:rsidRPr="008A62D7">
        <w:rPr>
          <w:i/>
          <w:lang w:val="en-GB"/>
        </w:rPr>
        <w:t>h</w:t>
      </w:r>
      <w:r w:rsidR="007B5148" w:rsidRPr="008A62D7">
        <w:rPr>
          <w:lang w:val="en-GB"/>
        </w:rPr>
        <w:t>.</w:t>
      </w:r>
    </w:p>
    <w:p w14:paraId="308969FA" w14:textId="51EBA6FB" w:rsidR="00B776D2" w:rsidRPr="008A62D7" w:rsidRDefault="00B776D2" w:rsidP="001B5ADD">
      <w:pPr>
        <w:rPr>
          <w:rFonts w:eastAsiaTheme="minorEastAsia"/>
          <w:szCs w:val="22"/>
          <w:lang w:val="en-GB"/>
        </w:rPr>
      </w:pPr>
      <w:r w:rsidRPr="008A62D7">
        <w:rPr>
          <w:rFonts w:eastAsiaTheme="minorEastAsia"/>
          <w:szCs w:val="22"/>
          <w:lang w:val="en-GB"/>
        </w:rPr>
        <w:t>By default, PI_THRESH is se</w:t>
      </w:r>
      <w:r w:rsidR="006F5F01" w:rsidRPr="008A62D7">
        <w:rPr>
          <w:rFonts w:eastAsiaTheme="minorEastAsia"/>
          <w:szCs w:val="22"/>
          <w:lang w:val="en-GB"/>
        </w:rPr>
        <w:t>t to be 5. T</w:t>
      </w:r>
      <w:r w:rsidRPr="008A62D7">
        <w:rPr>
          <w:rFonts w:eastAsiaTheme="minorEastAsia"/>
          <w:szCs w:val="22"/>
          <w:lang w:val="en-GB"/>
        </w:rPr>
        <w:t>his value can be easily changed in the code of FOXI</w:t>
      </w:r>
      <w:r w:rsidR="006F5F01" w:rsidRPr="008A62D7">
        <w:rPr>
          <w:rFonts w:eastAsiaTheme="minorEastAsia"/>
          <w:szCs w:val="22"/>
          <w:lang w:val="en-GB"/>
        </w:rPr>
        <w:t xml:space="preserve"> in the “settings” section at the begin</w:t>
      </w:r>
      <w:ins w:id="1807" w:author="Dioguardi, Fabio" w:date="2019-01-24T16:25:00Z">
        <w:r w:rsidR="007C7CC1">
          <w:rPr>
            <w:rFonts w:eastAsiaTheme="minorEastAsia"/>
            <w:szCs w:val="22"/>
            <w:lang w:val="en-GB"/>
          </w:rPr>
          <w:t>ning</w:t>
        </w:r>
      </w:ins>
      <w:r w:rsidR="006F5F01" w:rsidRPr="008A62D7">
        <w:rPr>
          <w:rFonts w:eastAsiaTheme="minorEastAsia"/>
          <w:szCs w:val="22"/>
          <w:lang w:val="en-GB"/>
        </w:rPr>
        <w:t xml:space="preserve"> of the </w:t>
      </w:r>
      <w:ins w:id="1808" w:author="Dioguardi, Fabio" w:date="2019-01-24T16:25:00Z">
        <w:r w:rsidR="007C7CC1">
          <w:rPr>
            <w:rFonts w:eastAsiaTheme="minorEastAsia"/>
            <w:szCs w:val="22"/>
            <w:lang w:val="en-GB"/>
          </w:rPr>
          <w:t>script</w:t>
        </w:r>
      </w:ins>
      <w:del w:id="1809" w:author="Dioguardi, Fabio" w:date="2019-01-24T16:25:00Z">
        <w:r w:rsidR="006F5F01" w:rsidRPr="008A62D7" w:rsidDel="007C7CC1">
          <w:rPr>
            <w:rFonts w:eastAsiaTheme="minorEastAsia"/>
            <w:szCs w:val="22"/>
            <w:lang w:val="en-GB"/>
          </w:rPr>
          <w:delText>code</w:delText>
        </w:r>
      </w:del>
      <w:r w:rsidRPr="008A62D7">
        <w:rPr>
          <w:rFonts w:eastAsiaTheme="minorEastAsia"/>
          <w:szCs w:val="22"/>
          <w:lang w:val="en-GB"/>
        </w:rPr>
        <w:t xml:space="preserve">. It </w:t>
      </w:r>
      <w:r w:rsidR="006F5F01" w:rsidRPr="008A62D7">
        <w:rPr>
          <w:rFonts w:eastAsiaTheme="minorEastAsia"/>
          <w:szCs w:val="22"/>
          <w:lang w:val="en-GB"/>
        </w:rPr>
        <w:t xml:space="preserve">has to be noted that the exact value of PI_THRESH </w:t>
      </w:r>
      <w:r w:rsidRPr="008A62D7">
        <w:rPr>
          <w:rFonts w:eastAsiaTheme="minorEastAsia"/>
          <w:szCs w:val="22"/>
          <w:lang w:val="en-GB"/>
        </w:rPr>
        <w:t xml:space="preserve">is </w:t>
      </w:r>
      <w:r w:rsidR="006F5F01" w:rsidRPr="008A62D7">
        <w:rPr>
          <w:rFonts w:eastAsiaTheme="minorEastAsia"/>
          <w:szCs w:val="22"/>
          <w:lang w:val="en-GB"/>
        </w:rPr>
        <w:t xml:space="preserve">probably </w:t>
      </w:r>
      <w:r w:rsidRPr="008A62D7">
        <w:rPr>
          <w:rFonts w:eastAsiaTheme="minorEastAsia"/>
          <w:szCs w:val="22"/>
          <w:lang w:val="en-GB"/>
        </w:rPr>
        <w:t xml:space="preserve">location dependent, and has to be calibrated for the specific eruption site. </w:t>
      </w:r>
      <w:del w:id="1810" w:author="Dioguardi, Fabio" w:date="2019-01-24T16:25:00Z">
        <w:r w:rsidR="005E20A1" w:rsidRPr="008A62D7" w:rsidDel="007C7CC1">
          <w:rPr>
            <w:rFonts w:eastAsiaTheme="minorEastAsia"/>
            <w:szCs w:val="22"/>
            <w:lang w:val="en-GB"/>
          </w:rPr>
          <w:lastRenderedPageBreak/>
          <w:delText>R</w:delText>
        </w:r>
        <w:r w:rsidR="006F5F01" w:rsidRPr="008A62D7" w:rsidDel="007C7CC1">
          <w:rPr>
            <w:rFonts w:eastAsiaTheme="minorEastAsia"/>
            <w:szCs w:val="22"/>
            <w:lang w:val="en-GB"/>
          </w:rPr>
          <w:delText xml:space="preserve">esults with the </w:delText>
        </w:r>
        <w:r w:rsidR="006F5F01" w:rsidRPr="008A62D7" w:rsidDel="007C7CC1">
          <w:rPr>
            <w:rFonts w:eastAsiaTheme="minorEastAsia"/>
            <w:b/>
            <w:szCs w:val="22"/>
            <w:lang w:val="en-GB"/>
          </w:rPr>
          <w:delText>mod</w:delText>
        </w:r>
        <w:r w:rsidR="00D625F7" w:rsidRPr="008A62D7" w:rsidDel="007C7CC1">
          <w:rPr>
            <w:rFonts w:eastAsiaTheme="minorEastAsia"/>
            <w:b/>
            <w:szCs w:val="22"/>
            <w:lang w:val="en-GB"/>
          </w:rPr>
          <w:delText>ified</w:delText>
        </w:r>
        <w:r w:rsidR="006F5F01" w:rsidRPr="008A62D7" w:rsidDel="007C7CC1">
          <w:rPr>
            <w:rFonts w:eastAsiaTheme="minorEastAsia"/>
            <w:b/>
            <w:szCs w:val="22"/>
            <w:lang w:val="en-GB"/>
          </w:rPr>
          <w:delText xml:space="preserve"> D</w:delText>
        </w:r>
        <w:r w:rsidR="00D625F7" w:rsidRPr="008A62D7" w:rsidDel="007C7CC1">
          <w:rPr>
            <w:rFonts w:eastAsiaTheme="minorEastAsia"/>
            <w:b/>
            <w:szCs w:val="22"/>
            <w:lang w:val="en-GB"/>
          </w:rPr>
          <w:delText xml:space="preserve">egruyter </w:delText>
        </w:r>
        <w:r w:rsidR="006F5F01" w:rsidRPr="008A62D7" w:rsidDel="007C7CC1">
          <w:rPr>
            <w:rFonts w:eastAsiaTheme="minorEastAsia"/>
            <w:b/>
            <w:szCs w:val="22"/>
            <w:lang w:val="en-GB"/>
          </w:rPr>
          <w:delText>B</w:delText>
        </w:r>
        <w:r w:rsidR="00D625F7" w:rsidRPr="008A62D7" w:rsidDel="007C7CC1">
          <w:rPr>
            <w:rFonts w:eastAsiaTheme="minorEastAsia"/>
            <w:b/>
            <w:szCs w:val="22"/>
            <w:lang w:val="en-GB"/>
          </w:rPr>
          <w:delText>onadonna</w:delText>
        </w:r>
        <w:r w:rsidR="006F5F01" w:rsidRPr="008A62D7" w:rsidDel="007C7CC1">
          <w:rPr>
            <w:rFonts w:eastAsiaTheme="minorEastAsia"/>
            <w:szCs w:val="22"/>
            <w:lang w:val="en-GB"/>
          </w:rPr>
          <w:delText xml:space="preserve"> approach are expected to be most reliable for cases where </w:delText>
        </w:r>
        <w:r w:rsidR="006F5F01" w:rsidRPr="008A62D7" w:rsidDel="007C7CC1">
          <w:rPr>
            <w:lang w:val="en-GB"/>
          </w:rPr>
          <w:sym w:font="Symbol" w:char="F050"/>
        </w:r>
        <w:r w:rsidR="00D625F7" w:rsidRPr="008A62D7" w:rsidDel="007C7CC1">
          <w:rPr>
            <w:lang w:val="en-GB"/>
          </w:rPr>
          <w:delText> </w:delText>
        </w:r>
        <w:r w:rsidR="006F5F01" w:rsidRPr="008A62D7" w:rsidDel="007C7CC1">
          <w:rPr>
            <w:lang w:val="en-GB"/>
          </w:rPr>
          <w:delText>&lt;&lt;</w:delText>
        </w:r>
        <w:r w:rsidR="00D625F7" w:rsidRPr="008A62D7" w:rsidDel="007C7CC1">
          <w:rPr>
            <w:lang w:val="en-GB"/>
          </w:rPr>
          <w:delText> </w:delText>
        </w:r>
        <w:r w:rsidR="006F5F01" w:rsidRPr="008A62D7" w:rsidDel="007C7CC1">
          <w:rPr>
            <w:lang w:val="en-GB"/>
          </w:rPr>
          <w:delText xml:space="preserve">1 or </w:delText>
        </w:r>
        <w:r w:rsidR="006F5F01" w:rsidRPr="008A62D7" w:rsidDel="007C7CC1">
          <w:rPr>
            <w:lang w:val="en-GB"/>
          </w:rPr>
          <w:sym w:font="Symbol" w:char="F050"/>
        </w:r>
        <w:r w:rsidR="006F5F01" w:rsidRPr="008A62D7" w:rsidDel="007C7CC1">
          <w:rPr>
            <w:lang w:val="en-GB"/>
          </w:rPr>
          <w:delText xml:space="preserve"> &gt;&gt; 1.</w:delText>
        </w:r>
      </w:del>
    </w:p>
    <w:p w14:paraId="2D2735BC" w14:textId="63EDB018" w:rsidR="007B5148" w:rsidRPr="008A62D7" w:rsidRDefault="00B22B60" w:rsidP="001B5ADD">
      <w:pPr>
        <w:rPr>
          <w:rFonts w:eastAsiaTheme="minorEastAsia"/>
          <w:szCs w:val="22"/>
          <w:lang w:val="en-GB"/>
        </w:rPr>
      </w:pPr>
      <w:r w:rsidRPr="008A62D7">
        <w:rPr>
          <w:rFonts w:eastAsiaTheme="minorEastAsia"/>
          <w:szCs w:val="22"/>
          <w:lang w:val="en-GB"/>
        </w:rPr>
        <w:t>Focusing o</w:t>
      </w:r>
      <w:r w:rsidR="000676DB" w:rsidRPr="008A62D7">
        <w:rPr>
          <w:rFonts w:eastAsiaTheme="minorEastAsia"/>
          <w:szCs w:val="22"/>
          <w:lang w:val="en-GB"/>
        </w:rPr>
        <w:t xml:space="preserve">n the other </w:t>
      </w:r>
      <w:r w:rsidRPr="008A62D7">
        <w:rPr>
          <w:rFonts w:eastAsiaTheme="minorEastAsia"/>
          <w:szCs w:val="22"/>
          <w:lang w:val="en-GB"/>
        </w:rPr>
        <w:t>0D models, in the situation of bent-over plume</w:t>
      </w:r>
      <w:r w:rsidR="00FF7AB7" w:rsidRPr="008A62D7">
        <w:rPr>
          <w:rFonts w:eastAsiaTheme="minorEastAsia"/>
          <w:szCs w:val="22"/>
          <w:lang w:val="en-GB"/>
        </w:rPr>
        <w:t xml:space="preserve"> </w:t>
      </w:r>
      <w:r w:rsidR="000676DB" w:rsidRPr="008A62D7">
        <w:rPr>
          <w:rFonts w:eastAsiaTheme="minorEastAsia"/>
          <w:szCs w:val="22"/>
          <w:lang w:val="en-GB"/>
        </w:rPr>
        <w:t xml:space="preserve">Wilson Walker, which does not consider wind effects, </w:t>
      </w:r>
      <w:r w:rsidR="00FF7AB7" w:rsidRPr="008A62D7">
        <w:rPr>
          <w:rFonts w:eastAsiaTheme="minorEastAsia"/>
          <w:szCs w:val="22"/>
          <w:lang w:val="en-GB"/>
        </w:rPr>
        <w:t>might</w:t>
      </w:r>
      <w:r w:rsidR="000676DB" w:rsidRPr="008A62D7">
        <w:rPr>
          <w:rFonts w:eastAsiaTheme="minorEastAsia"/>
          <w:szCs w:val="22"/>
          <w:lang w:val="en-GB"/>
        </w:rPr>
        <w:t xml:space="preserve"> underestimate</w:t>
      </w:r>
      <w:r w:rsidR="00FF7AB7" w:rsidRPr="008A62D7">
        <w:rPr>
          <w:rFonts w:eastAsiaTheme="minorEastAsia"/>
          <w:szCs w:val="22"/>
          <w:lang w:val="en-GB"/>
        </w:rPr>
        <w:t xml:space="preserve"> the current MER</w:t>
      </w:r>
      <w:r w:rsidR="000676DB" w:rsidRPr="008A62D7">
        <w:rPr>
          <w:rFonts w:eastAsiaTheme="minorEastAsia"/>
          <w:szCs w:val="22"/>
          <w:lang w:val="en-GB"/>
        </w:rPr>
        <w:t xml:space="preserve">. Mastin and Sparks models are basically both based on the same data set of </w:t>
      </w:r>
      <w:r w:rsidR="00FF7AB7" w:rsidRPr="008A62D7">
        <w:rPr>
          <w:rFonts w:eastAsiaTheme="minorEastAsia"/>
          <w:szCs w:val="22"/>
          <w:lang w:val="en-GB"/>
        </w:rPr>
        <w:t>recorded</w:t>
      </w:r>
      <w:r w:rsidR="000676DB" w:rsidRPr="008A62D7">
        <w:rPr>
          <w:rFonts w:eastAsiaTheme="minorEastAsia"/>
          <w:szCs w:val="22"/>
          <w:lang w:val="en-GB"/>
        </w:rPr>
        <w:t xml:space="preserve"> eruptions, representing the range of uncertainties</w:t>
      </w:r>
      <w:r w:rsidR="00FF7AB7" w:rsidRPr="008A62D7">
        <w:rPr>
          <w:rFonts w:eastAsiaTheme="minorEastAsia"/>
          <w:szCs w:val="22"/>
          <w:lang w:val="en-GB"/>
        </w:rPr>
        <w:t xml:space="preserve"> within the historical data set used</w:t>
      </w:r>
      <w:r w:rsidR="000676DB" w:rsidRPr="008A62D7">
        <w:rPr>
          <w:rFonts w:eastAsiaTheme="minorEastAsia"/>
          <w:szCs w:val="22"/>
          <w:lang w:val="en-GB"/>
        </w:rPr>
        <w:t xml:space="preserve">. </w:t>
      </w:r>
      <w:r w:rsidRPr="008A62D7">
        <w:rPr>
          <w:rFonts w:eastAsiaTheme="minorEastAsia"/>
          <w:szCs w:val="22"/>
          <w:lang w:val="en-GB"/>
        </w:rPr>
        <w:t>In general t</w:t>
      </w:r>
      <w:r w:rsidR="00FF7AB7" w:rsidRPr="008A62D7">
        <w:rPr>
          <w:rFonts w:eastAsiaTheme="minorEastAsia"/>
          <w:szCs w:val="22"/>
          <w:lang w:val="en-GB"/>
        </w:rPr>
        <w:t xml:space="preserve">he predictions of </w:t>
      </w:r>
      <w:r w:rsidR="000676DB" w:rsidRPr="008A62D7">
        <w:rPr>
          <w:rFonts w:eastAsiaTheme="minorEastAsia"/>
          <w:szCs w:val="22"/>
          <w:lang w:val="en-GB"/>
        </w:rPr>
        <w:t xml:space="preserve">Mastin </w:t>
      </w:r>
      <w:r w:rsidR="00FF7AB7" w:rsidRPr="008A62D7">
        <w:rPr>
          <w:rFonts w:eastAsiaTheme="minorEastAsia"/>
          <w:szCs w:val="22"/>
          <w:lang w:val="en-GB"/>
        </w:rPr>
        <w:t>are always lower than those of Sparks</w:t>
      </w:r>
      <w:r w:rsidR="00AE788E" w:rsidRPr="008A62D7">
        <w:rPr>
          <w:rFonts w:eastAsiaTheme="minorEastAsia"/>
          <w:szCs w:val="22"/>
          <w:lang w:val="en-GB"/>
        </w:rPr>
        <w:t xml:space="preserve"> and are</w:t>
      </w:r>
      <w:r w:rsidR="00FF7AB7" w:rsidRPr="008A62D7">
        <w:rPr>
          <w:rFonts w:eastAsiaTheme="minorEastAsia"/>
          <w:szCs w:val="22"/>
          <w:lang w:val="en-GB"/>
        </w:rPr>
        <w:t xml:space="preserve"> therefore expected to provide an underestimate of</w:t>
      </w:r>
      <w:r w:rsidR="00AE788E" w:rsidRPr="008A62D7">
        <w:rPr>
          <w:rFonts w:eastAsiaTheme="minorEastAsia"/>
          <w:szCs w:val="22"/>
          <w:lang w:val="en-GB"/>
        </w:rPr>
        <w:t xml:space="preserve"> </w:t>
      </w:r>
      <w:r w:rsidR="006546D0" w:rsidRPr="008A62D7">
        <w:rPr>
          <w:rFonts w:eastAsiaTheme="minorEastAsia"/>
          <w:szCs w:val="22"/>
          <w:lang w:val="en-GB"/>
        </w:rPr>
        <w:t>MER</w:t>
      </w:r>
      <w:r w:rsidR="00AE788E" w:rsidRPr="008A62D7">
        <w:rPr>
          <w:rFonts w:eastAsiaTheme="minorEastAsia"/>
          <w:szCs w:val="22"/>
          <w:lang w:val="en-GB"/>
        </w:rPr>
        <w:t xml:space="preserve"> for such bent-over plumes</w:t>
      </w:r>
      <w:r w:rsidR="00FF7AB7" w:rsidRPr="008A62D7">
        <w:rPr>
          <w:rFonts w:eastAsiaTheme="minorEastAsia"/>
          <w:szCs w:val="22"/>
          <w:lang w:val="en-GB"/>
        </w:rPr>
        <w:t>.</w:t>
      </w:r>
      <w:r w:rsidR="00AE788E" w:rsidRPr="008A62D7">
        <w:rPr>
          <w:rFonts w:eastAsiaTheme="minorEastAsia"/>
          <w:szCs w:val="22"/>
          <w:lang w:val="en-GB"/>
        </w:rPr>
        <w:t xml:space="preserve"> The Gudmundsson model, </w:t>
      </w:r>
      <w:r w:rsidRPr="008A62D7">
        <w:rPr>
          <w:rFonts w:eastAsiaTheme="minorEastAsia"/>
          <w:szCs w:val="22"/>
          <w:lang w:val="en-GB"/>
        </w:rPr>
        <w:t>on the other hand</w:t>
      </w:r>
      <w:r w:rsidR="00AE788E" w:rsidRPr="008A62D7">
        <w:rPr>
          <w:rFonts w:eastAsiaTheme="minorEastAsia"/>
          <w:szCs w:val="22"/>
          <w:lang w:val="en-GB"/>
        </w:rPr>
        <w:t xml:space="preserve">, was </w:t>
      </w:r>
      <w:r w:rsidRPr="008A62D7">
        <w:rPr>
          <w:rFonts w:eastAsiaTheme="minorEastAsia"/>
          <w:szCs w:val="22"/>
          <w:lang w:val="en-GB"/>
        </w:rPr>
        <w:t>calibrated</w:t>
      </w:r>
      <w:r w:rsidR="00AE788E" w:rsidRPr="008A62D7">
        <w:rPr>
          <w:rFonts w:eastAsiaTheme="minorEastAsia"/>
          <w:szCs w:val="22"/>
          <w:lang w:val="en-GB"/>
        </w:rPr>
        <w:t xml:space="preserve"> to </w:t>
      </w:r>
      <w:r w:rsidRPr="008A62D7">
        <w:rPr>
          <w:rFonts w:eastAsiaTheme="minorEastAsia"/>
          <w:szCs w:val="22"/>
          <w:lang w:val="en-GB"/>
        </w:rPr>
        <w:t xml:space="preserve">the </w:t>
      </w:r>
      <w:r w:rsidR="00AE788E" w:rsidRPr="008A62D7">
        <w:rPr>
          <w:rFonts w:eastAsiaTheme="minorEastAsia"/>
          <w:szCs w:val="22"/>
          <w:lang w:val="en-GB"/>
        </w:rPr>
        <w:t>Eyjafjallajökull 2010</w:t>
      </w:r>
      <w:r w:rsidRPr="008A62D7">
        <w:rPr>
          <w:rFonts w:eastAsiaTheme="minorEastAsia"/>
          <w:szCs w:val="22"/>
          <w:lang w:val="en-GB"/>
        </w:rPr>
        <w:t xml:space="preserve"> plume</w:t>
      </w:r>
      <w:r w:rsidR="00AE788E" w:rsidRPr="008A62D7">
        <w:rPr>
          <w:rFonts w:eastAsiaTheme="minorEastAsia"/>
          <w:szCs w:val="22"/>
          <w:lang w:val="en-GB"/>
        </w:rPr>
        <w:t xml:space="preserve">, which represents </w:t>
      </w:r>
      <w:r w:rsidRPr="008A62D7">
        <w:rPr>
          <w:rFonts w:eastAsiaTheme="minorEastAsia"/>
          <w:szCs w:val="22"/>
          <w:lang w:val="en-GB"/>
        </w:rPr>
        <w:t xml:space="preserve">a very good example of </w:t>
      </w:r>
      <w:r w:rsidR="00BC22D8" w:rsidRPr="008A62D7">
        <w:rPr>
          <w:rFonts w:eastAsiaTheme="minorEastAsia"/>
          <w:szCs w:val="22"/>
          <w:lang w:val="en-GB"/>
        </w:rPr>
        <w:t xml:space="preserve">such </w:t>
      </w:r>
      <w:r w:rsidR="00AE788E" w:rsidRPr="008A62D7">
        <w:rPr>
          <w:rFonts w:eastAsiaTheme="minorEastAsia"/>
          <w:szCs w:val="22"/>
          <w:lang w:val="en-GB"/>
        </w:rPr>
        <w:t xml:space="preserve">a “bent-over” eruption scenario. </w:t>
      </w:r>
    </w:p>
    <w:p w14:paraId="107B5973" w14:textId="77777777" w:rsidR="00CC7CE7" w:rsidRPr="008A62D7" w:rsidRDefault="00CC7CE7" w:rsidP="001B5ADD">
      <w:pPr>
        <w:rPr>
          <w:rFonts w:eastAsiaTheme="minorEastAsia"/>
          <w:szCs w:val="22"/>
          <w:lang w:val="en-GB"/>
        </w:rPr>
      </w:pPr>
    </w:p>
    <w:p w14:paraId="2DB21636" w14:textId="51B30946" w:rsidR="00E82C49" w:rsidRPr="008A62D7" w:rsidRDefault="00E82C49" w:rsidP="001B5ADD">
      <w:pPr>
        <w:rPr>
          <w:rFonts w:eastAsiaTheme="minorEastAsia"/>
          <w:szCs w:val="22"/>
          <w:lang w:val="en-GB"/>
        </w:rPr>
      </w:pPr>
      <w:r w:rsidRPr="008A62D7">
        <w:rPr>
          <w:rFonts w:eastAsiaTheme="minorEastAsia"/>
          <w:szCs w:val="22"/>
          <w:lang w:val="en-GB"/>
        </w:rPr>
        <w:t xml:space="preserve">Appendix </w:t>
      </w:r>
      <w:r w:rsidR="0041172B" w:rsidRPr="008A62D7">
        <w:rPr>
          <w:rFonts w:eastAsiaTheme="minorEastAsia"/>
          <w:szCs w:val="22"/>
          <w:lang w:val="en-GB"/>
        </w:rPr>
        <w:t>E</w:t>
      </w:r>
      <w:r w:rsidRPr="008A62D7">
        <w:rPr>
          <w:rFonts w:eastAsiaTheme="minorEastAsia"/>
          <w:szCs w:val="22"/>
          <w:lang w:val="en-GB"/>
        </w:rPr>
        <w:t xml:space="preserve"> provides an example of situation-dependent weight factor </w:t>
      </w:r>
      <w:r w:rsidR="00CC7CE7" w:rsidRPr="008A62D7">
        <w:rPr>
          <w:rFonts w:eastAsiaTheme="minorEastAsia"/>
          <w:szCs w:val="22"/>
          <w:lang w:val="en-GB"/>
        </w:rPr>
        <w:t>settings.</w:t>
      </w:r>
    </w:p>
    <w:p w14:paraId="28890574" w14:textId="521A152B" w:rsidR="00BC22D8" w:rsidRPr="008A62D7" w:rsidRDefault="0089789B" w:rsidP="001B5ADD">
      <w:pPr>
        <w:rPr>
          <w:rFonts w:eastAsiaTheme="minorEastAsia"/>
          <w:szCs w:val="22"/>
          <w:lang w:val="en-GB"/>
        </w:rPr>
      </w:pPr>
      <w:r w:rsidRPr="008A62D7">
        <w:rPr>
          <w:rFonts w:eastAsiaTheme="minorEastAsia"/>
          <w:szCs w:val="22"/>
          <w:lang w:val="en-GB"/>
        </w:rPr>
        <w:t xml:space="preserve">It is important to note that the points discussed above are just basic considerations </w:t>
      </w:r>
      <w:r w:rsidR="00AE4D63" w:rsidRPr="008A62D7">
        <w:rPr>
          <w:rFonts w:eastAsiaTheme="minorEastAsia"/>
          <w:szCs w:val="22"/>
          <w:lang w:val="en-GB"/>
        </w:rPr>
        <w:t>r</w:t>
      </w:r>
      <w:r w:rsidRPr="008A62D7">
        <w:rPr>
          <w:rFonts w:eastAsiaTheme="minorEastAsia"/>
          <w:szCs w:val="22"/>
          <w:lang w:val="en-GB"/>
        </w:rPr>
        <w:t>eflect</w:t>
      </w:r>
      <w:r w:rsidR="00AE4D63" w:rsidRPr="008A62D7">
        <w:rPr>
          <w:rFonts w:eastAsiaTheme="minorEastAsia"/>
          <w:szCs w:val="22"/>
          <w:lang w:val="en-GB"/>
        </w:rPr>
        <w:t>ing</w:t>
      </w:r>
      <w:r w:rsidRPr="008A62D7">
        <w:rPr>
          <w:rFonts w:eastAsiaTheme="minorEastAsia"/>
          <w:szCs w:val="22"/>
          <w:lang w:val="en-GB"/>
        </w:rPr>
        <w:t xml:space="preserve"> only a small part of the complex interdependencies between MER and plume heights. </w:t>
      </w:r>
      <w:r w:rsidR="00BC22D8" w:rsidRPr="008A62D7">
        <w:rPr>
          <w:rFonts w:eastAsiaTheme="minorEastAsia"/>
          <w:szCs w:val="22"/>
          <w:lang w:val="en-GB"/>
        </w:rPr>
        <w:t xml:space="preserve">Future studies on MER, by analyzing historic and future volcanic events and comparing the observed plume heights with the mapped deposited tephra (as done for Eyjafjallajökull 2010 by </w:t>
      </w:r>
      <w:r w:rsidR="00BC22D8" w:rsidRPr="008A62D7">
        <w:rPr>
          <w:rFonts w:eastAsiaTheme="minorEastAsia"/>
          <w:i/>
          <w:szCs w:val="22"/>
          <w:lang w:val="en-GB"/>
        </w:rPr>
        <w:t>Gudmundsson et al</w:t>
      </w:r>
      <w:r w:rsidR="00BC22D8" w:rsidRPr="008A62D7">
        <w:rPr>
          <w:rFonts w:eastAsiaTheme="minorEastAsia"/>
          <w:szCs w:val="22"/>
          <w:lang w:val="en-GB"/>
        </w:rPr>
        <w:t xml:space="preserve">. 2015) will </w:t>
      </w:r>
      <w:r w:rsidR="00FB208D" w:rsidRPr="008A62D7">
        <w:rPr>
          <w:rFonts w:eastAsiaTheme="minorEastAsia"/>
          <w:szCs w:val="22"/>
          <w:lang w:val="en-GB"/>
        </w:rPr>
        <w:t>aid the</w:t>
      </w:r>
      <w:r w:rsidR="00BC22D8" w:rsidRPr="008A62D7">
        <w:rPr>
          <w:rFonts w:eastAsiaTheme="minorEastAsia"/>
          <w:szCs w:val="22"/>
          <w:lang w:val="en-GB"/>
        </w:rPr>
        <w:t xml:space="preserve"> understanding of which model should be trusted under </w:t>
      </w:r>
      <w:r w:rsidR="00FB208D" w:rsidRPr="008A62D7">
        <w:rPr>
          <w:rFonts w:eastAsiaTheme="minorEastAsia"/>
          <w:szCs w:val="22"/>
          <w:lang w:val="en-GB"/>
        </w:rPr>
        <w:t xml:space="preserve">specific </w:t>
      </w:r>
      <w:r w:rsidR="00BC22D8" w:rsidRPr="008A62D7">
        <w:rPr>
          <w:rFonts w:eastAsiaTheme="minorEastAsia"/>
          <w:szCs w:val="22"/>
          <w:lang w:val="en-GB"/>
        </w:rPr>
        <w:t>boundary conditions. Furthermore, studies on entrainment rat</w:t>
      </w:r>
      <w:r w:rsidR="00FB208D" w:rsidRPr="008A62D7">
        <w:rPr>
          <w:rFonts w:eastAsiaTheme="minorEastAsia"/>
          <w:szCs w:val="22"/>
          <w:lang w:val="en-GB"/>
        </w:rPr>
        <w:t>e</w:t>
      </w:r>
      <w:r w:rsidR="00BC22D8" w:rsidRPr="008A62D7">
        <w:rPr>
          <w:rFonts w:eastAsiaTheme="minorEastAsia"/>
          <w:szCs w:val="22"/>
          <w:lang w:val="en-GB"/>
        </w:rPr>
        <w:t xml:space="preserve">s, in particular on </w:t>
      </w:r>
      <w:r w:rsidR="00FB208D" w:rsidRPr="008A62D7">
        <w:rPr>
          <w:rFonts w:eastAsiaTheme="minorEastAsia"/>
          <w:szCs w:val="22"/>
          <w:lang w:val="en-GB"/>
        </w:rPr>
        <w:t xml:space="preserve">the </w:t>
      </w:r>
      <w:r w:rsidR="00BC22D8" w:rsidRPr="008A62D7">
        <w:rPr>
          <w:rFonts w:eastAsiaTheme="minorEastAsia"/>
          <w:szCs w:val="22"/>
          <w:lang w:val="en-GB"/>
        </w:rPr>
        <w:t xml:space="preserve">wind entrainment rate </w:t>
      </w:r>
      <w:r w:rsidR="00BC22D8" w:rsidRPr="008A62D7">
        <w:rPr>
          <w:rFonts w:ascii="Symbol" w:eastAsiaTheme="minorEastAsia" w:hAnsi="Symbol"/>
          <w:i/>
          <w:szCs w:val="22"/>
          <w:lang w:val="en-GB"/>
        </w:rPr>
        <w:t></w:t>
      </w:r>
      <w:r w:rsidR="00FB208D" w:rsidRPr="008A62D7">
        <w:rPr>
          <w:rFonts w:ascii="Symbol" w:eastAsiaTheme="minorEastAsia" w:hAnsi="Symbol"/>
          <w:i/>
          <w:szCs w:val="22"/>
          <w:lang w:val="en-GB"/>
        </w:rPr>
        <w:t></w:t>
      </w:r>
      <w:r w:rsidR="00BC22D8" w:rsidRPr="008A62D7">
        <w:rPr>
          <w:rFonts w:eastAsiaTheme="minorEastAsia"/>
          <w:szCs w:val="22"/>
          <w:lang w:val="en-GB"/>
        </w:rPr>
        <w:t xml:space="preserve"> will help to </w:t>
      </w:r>
      <w:r w:rsidR="003A2BE9" w:rsidRPr="008A62D7">
        <w:rPr>
          <w:rFonts w:eastAsiaTheme="minorEastAsia"/>
          <w:szCs w:val="22"/>
          <w:lang w:val="en-GB"/>
        </w:rPr>
        <w:t>further improve the accuracy</w:t>
      </w:r>
      <w:r w:rsidR="00BC22D8" w:rsidRPr="008A62D7">
        <w:rPr>
          <w:rFonts w:eastAsiaTheme="minorEastAsia"/>
          <w:szCs w:val="22"/>
          <w:lang w:val="en-GB"/>
        </w:rPr>
        <w:t xml:space="preserve"> of</w:t>
      </w:r>
      <w:r w:rsidR="00AE4D63" w:rsidRPr="008A62D7">
        <w:rPr>
          <w:rFonts w:eastAsiaTheme="minorEastAsia"/>
          <w:szCs w:val="22"/>
          <w:lang w:val="en-GB"/>
        </w:rPr>
        <w:t xml:space="preserve"> </w:t>
      </w:r>
      <w:del w:id="1811" w:author="Dioguardi, Fabio" w:date="2019-01-25T16:24:00Z">
        <w:r w:rsidR="00BC22D8" w:rsidRPr="008A62D7" w:rsidDel="00926DA7">
          <w:rPr>
            <w:rFonts w:eastAsiaTheme="minorEastAsia"/>
            <w:szCs w:val="22"/>
            <w:lang w:val="en-GB"/>
          </w:rPr>
          <w:delText>Degruyter Bonadonna</w:delText>
        </w:r>
      </w:del>
      <w:ins w:id="1812" w:author="Dioguardi, Fabio" w:date="2019-01-25T16:24:00Z">
        <w:r w:rsidR="00926DA7">
          <w:rPr>
            <w:rFonts w:eastAsiaTheme="minorEastAsia"/>
            <w:szCs w:val="22"/>
            <w:lang w:val="en-GB"/>
          </w:rPr>
          <w:t>Degruyter &amp; Bonadonna</w:t>
        </w:r>
      </w:ins>
      <w:r w:rsidR="00AE4D63" w:rsidRPr="008A62D7">
        <w:rPr>
          <w:rFonts w:eastAsiaTheme="minorEastAsia"/>
          <w:szCs w:val="22"/>
          <w:lang w:val="en-GB"/>
        </w:rPr>
        <w:t xml:space="preserve"> and of eventual other wind affected 0D or 1D models that might be implemented</w:t>
      </w:r>
      <w:r w:rsidR="0020132F" w:rsidRPr="008A62D7">
        <w:rPr>
          <w:rFonts w:eastAsiaTheme="minorEastAsia"/>
          <w:szCs w:val="22"/>
          <w:lang w:val="en-GB"/>
        </w:rPr>
        <w:t xml:space="preserve"> within REFIR</w:t>
      </w:r>
      <w:r w:rsidR="00AE4D63" w:rsidRPr="008A62D7">
        <w:rPr>
          <w:rFonts w:eastAsiaTheme="minorEastAsia"/>
          <w:szCs w:val="22"/>
          <w:lang w:val="en-GB"/>
        </w:rPr>
        <w:t xml:space="preserve"> in the future</w:t>
      </w:r>
      <w:r w:rsidR="00BC22D8" w:rsidRPr="008A62D7">
        <w:rPr>
          <w:rFonts w:eastAsiaTheme="minorEastAsia"/>
          <w:szCs w:val="22"/>
          <w:lang w:val="en-GB"/>
        </w:rPr>
        <w:t xml:space="preserve">. </w:t>
      </w:r>
    </w:p>
    <w:p w14:paraId="285F1E96" w14:textId="77777777" w:rsidR="003D2DCD" w:rsidRPr="008A62D7" w:rsidRDefault="003D2DCD" w:rsidP="001B5ADD">
      <w:pPr>
        <w:rPr>
          <w:rFonts w:eastAsiaTheme="minorEastAsia"/>
          <w:szCs w:val="22"/>
          <w:lang w:val="en-GB"/>
        </w:rPr>
      </w:pPr>
    </w:p>
    <w:p w14:paraId="02CE6578" w14:textId="3A9B726C" w:rsidR="003D2DCD" w:rsidRPr="008A62D7" w:rsidRDefault="003D2DCD" w:rsidP="003D2DCD">
      <w:pPr>
        <w:pStyle w:val="Heading3"/>
        <w:rPr>
          <w:i/>
          <w:lang w:val="en-GB"/>
        </w:rPr>
      </w:pPr>
      <w:bookmarkStart w:id="1813" w:name="_Ref482272436"/>
      <w:bookmarkStart w:id="1814" w:name="_Ref482540363"/>
      <w:bookmarkStart w:id="1815" w:name="_Toc536110924"/>
      <w:r w:rsidRPr="008A62D7">
        <w:rPr>
          <w:lang w:val="en-GB"/>
        </w:rPr>
        <w:t>Statistical Characterization of Model Outputs - Computing RMER</w:t>
      </w:r>
      <w:bookmarkEnd w:id="1813"/>
      <w:bookmarkEnd w:id="1814"/>
      <w:bookmarkEnd w:id="1815"/>
    </w:p>
    <w:p w14:paraId="6425377B" w14:textId="77777777" w:rsidR="003D2DCD" w:rsidRPr="008A62D7" w:rsidRDefault="003D2DCD" w:rsidP="001B5ADD">
      <w:pPr>
        <w:rPr>
          <w:rFonts w:eastAsiaTheme="minorEastAsia"/>
          <w:szCs w:val="22"/>
          <w:lang w:val="en-GB"/>
        </w:rPr>
      </w:pPr>
    </w:p>
    <w:p w14:paraId="5596B1EB" w14:textId="37D21AAD" w:rsidR="003D2DCD" w:rsidRPr="008A62D7" w:rsidRDefault="003D2DCD" w:rsidP="001B5ADD">
      <w:pPr>
        <w:rPr>
          <w:rFonts w:eastAsiaTheme="minorEastAsia"/>
          <w:szCs w:val="22"/>
          <w:lang w:val="en-GB"/>
        </w:rPr>
      </w:pPr>
      <w:r w:rsidRPr="008A62D7">
        <w:rPr>
          <w:rFonts w:eastAsiaTheme="minorEastAsia"/>
          <w:szCs w:val="22"/>
          <w:lang w:val="en-GB"/>
        </w:rPr>
        <w:t>B</w:t>
      </w:r>
      <w:r w:rsidR="00D643CE" w:rsidRPr="008A62D7">
        <w:rPr>
          <w:rFonts w:eastAsiaTheme="minorEastAsia"/>
          <w:szCs w:val="22"/>
          <w:lang w:val="en-GB"/>
        </w:rPr>
        <w:t>ased on the individual MER estimates, resulting from the models</w:t>
      </w:r>
      <w:r w:rsidRPr="008A62D7">
        <w:rPr>
          <w:rFonts w:eastAsiaTheme="minorEastAsia"/>
          <w:szCs w:val="22"/>
          <w:lang w:val="en-GB"/>
        </w:rPr>
        <w:t xml:space="preserve">, a number of key </w:t>
      </w:r>
      <w:r w:rsidR="008B4217" w:rsidRPr="008A62D7">
        <w:rPr>
          <w:rFonts w:eastAsiaTheme="minorEastAsia"/>
          <w:szCs w:val="22"/>
          <w:lang w:val="en-GB"/>
        </w:rPr>
        <w:t xml:space="preserve">values </w:t>
      </w:r>
      <w:r w:rsidRPr="008A62D7">
        <w:rPr>
          <w:rFonts w:eastAsiaTheme="minorEastAsia"/>
          <w:szCs w:val="22"/>
          <w:lang w:val="en-GB"/>
        </w:rPr>
        <w:t>are computed</w:t>
      </w:r>
      <w:r w:rsidR="00D643CE" w:rsidRPr="008A62D7">
        <w:rPr>
          <w:rFonts w:eastAsiaTheme="minorEastAsia"/>
          <w:szCs w:val="22"/>
          <w:lang w:val="en-GB"/>
        </w:rPr>
        <w:t xml:space="preserve">, by using the lower and upper boundary </w:t>
      </w:r>
      <w:r w:rsidR="00D643CE" w:rsidRPr="008A62D7">
        <w:rPr>
          <w:rFonts w:eastAsiaTheme="minorEastAsia"/>
          <w:i/>
          <w:szCs w:val="22"/>
          <w:lang w:val="en-GB"/>
        </w:rPr>
        <w:t>h</w:t>
      </w:r>
      <w:r w:rsidR="00D643CE" w:rsidRPr="008A62D7">
        <w:rPr>
          <w:rFonts w:eastAsiaTheme="minorEastAsia"/>
          <w:i/>
          <w:szCs w:val="22"/>
          <w:vertAlign w:val="subscript"/>
          <w:lang w:val="en-GB"/>
        </w:rPr>
        <w:t>min</w:t>
      </w:r>
      <w:r w:rsidR="00D643CE" w:rsidRPr="008A62D7">
        <w:rPr>
          <w:rFonts w:eastAsiaTheme="minorEastAsia"/>
          <w:szCs w:val="22"/>
          <w:lang w:val="en-GB"/>
        </w:rPr>
        <w:t xml:space="preserve">, </w:t>
      </w:r>
      <w:r w:rsidR="00D643CE" w:rsidRPr="008A62D7">
        <w:rPr>
          <w:rFonts w:eastAsiaTheme="minorEastAsia"/>
          <w:i/>
          <w:szCs w:val="22"/>
          <w:lang w:val="en-GB"/>
        </w:rPr>
        <w:t>h</w:t>
      </w:r>
      <w:r w:rsidR="00D643CE" w:rsidRPr="008A62D7">
        <w:rPr>
          <w:rFonts w:eastAsiaTheme="minorEastAsia"/>
          <w:i/>
          <w:szCs w:val="22"/>
          <w:vertAlign w:val="subscript"/>
          <w:lang w:val="en-GB"/>
        </w:rPr>
        <w:t>max</w:t>
      </w:r>
      <w:r w:rsidR="00D643CE" w:rsidRPr="008A62D7">
        <w:rPr>
          <w:rFonts w:eastAsiaTheme="minorEastAsia"/>
          <w:szCs w:val="22"/>
          <w:lang w:val="en-GB"/>
        </w:rPr>
        <w:t xml:space="preserve"> as well as the average </w:t>
      </w:r>
      <w:r w:rsidR="00D643CE" w:rsidRPr="008A62D7">
        <w:rPr>
          <w:rFonts w:eastAsiaTheme="minorEastAsia"/>
          <w:i/>
          <w:szCs w:val="22"/>
          <w:lang w:val="en-GB"/>
        </w:rPr>
        <w:t>h</w:t>
      </w:r>
      <w:r w:rsidR="00D643CE" w:rsidRPr="008A62D7">
        <w:rPr>
          <w:rFonts w:eastAsiaTheme="minorEastAsia"/>
          <w:i/>
          <w:szCs w:val="22"/>
          <w:vertAlign w:val="subscript"/>
          <w:lang w:val="en-GB"/>
        </w:rPr>
        <w:t>avg</w:t>
      </w:r>
      <w:r w:rsidR="00D643CE" w:rsidRPr="008A62D7">
        <w:rPr>
          <w:rFonts w:eastAsiaTheme="minorEastAsia"/>
          <w:szCs w:val="22"/>
          <w:lang w:val="en-GB"/>
        </w:rPr>
        <w:t xml:space="preserve"> of </w:t>
      </w:r>
      <w:r w:rsidR="009C0B65" w:rsidRPr="008A62D7">
        <w:rPr>
          <w:rFonts w:eastAsiaTheme="minorEastAsia"/>
          <w:szCs w:val="22"/>
          <w:lang w:val="en-GB"/>
        </w:rPr>
        <w:t xml:space="preserve">the </w:t>
      </w:r>
      <w:r w:rsidR="00D643CE" w:rsidRPr="008A62D7">
        <w:rPr>
          <w:rFonts w:eastAsiaTheme="minorEastAsia"/>
          <w:szCs w:val="22"/>
          <w:lang w:val="en-GB"/>
        </w:rPr>
        <w:t>best plume height estimates as input parameter. The key figures are:</w:t>
      </w:r>
    </w:p>
    <w:p w14:paraId="48C9EC82" w14:textId="77777777" w:rsidR="00027E59" w:rsidRPr="008A62D7" w:rsidRDefault="00027E59" w:rsidP="001B5ADD">
      <w:pPr>
        <w:rPr>
          <w:rFonts w:eastAsiaTheme="minorEastAsia"/>
          <w:szCs w:val="22"/>
          <w:lang w:val="en-GB"/>
        </w:rPr>
      </w:pPr>
    </w:p>
    <w:p w14:paraId="2363E7F5" w14:textId="11020A3F" w:rsidR="00027E59" w:rsidRPr="008A62D7" w:rsidRDefault="00F4780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w:t>
      </w:r>
      <w:r w:rsidR="00C8506D" w:rsidRPr="008A62D7">
        <w:rPr>
          <w:rFonts w:eastAsiaTheme="minorEastAsia"/>
          <w:b/>
          <w:i/>
          <w:vertAlign w:val="subscript"/>
          <w:lang w:val="en-GB"/>
        </w:rPr>
        <w:t>bs.</w:t>
      </w:r>
      <w:r w:rsidRPr="008A62D7">
        <w:rPr>
          <w:rFonts w:eastAsiaTheme="minorEastAsia"/>
          <w:b/>
          <w:i/>
          <w:vertAlign w:val="subscript"/>
          <w:lang w:val="en-GB"/>
        </w:rPr>
        <w:t>min</w:t>
      </w:r>
      <w:r w:rsidRPr="008A62D7">
        <w:rPr>
          <w:rFonts w:eastAsiaTheme="minorEastAsia"/>
          <w:lang w:val="en-GB"/>
        </w:rPr>
        <w:t xml:space="preserve"> (also denoted </w:t>
      </w:r>
      <w:r w:rsidR="00D643CE" w:rsidRPr="008A62D7">
        <w:rPr>
          <w:rFonts w:eastAsiaTheme="minorEastAsia"/>
          <w:b/>
          <w:i/>
          <w:lang w:val="en-GB"/>
        </w:rPr>
        <w:t xml:space="preserve">abs. </w:t>
      </w:r>
      <w:r w:rsidR="00027E59" w:rsidRPr="008A62D7">
        <w:rPr>
          <w:rFonts w:eastAsiaTheme="minorEastAsia"/>
          <w:b/>
          <w:i/>
          <w:lang w:val="en-GB"/>
        </w:rPr>
        <w:t>m</w:t>
      </w:r>
      <w:r w:rsidR="00D643CE" w:rsidRPr="008A62D7">
        <w:rPr>
          <w:rFonts w:eastAsiaTheme="minorEastAsia"/>
          <w:b/>
          <w:i/>
          <w:lang w:val="en-GB"/>
        </w:rPr>
        <w:t>in</w:t>
      </w:r>
      <w:r w:rsidRPr="008A62D7">
        <w:rPr>
          <w:rFonts w:eastAsiaTheme="minorEastAsia"/>
          <w:lang w:val="en-GB"/>
        </w:rPr>
        <w:t>)</w:t>
      </w:r>
      <w:r w:rsidR="00D643CE" w:rsidRPr="008A62D7">
        <w:rPr>
          <w:rFonts w:eastAsiaTheme="minorEastAsia"/>
          <w:lang w:val="en-GB"/>
        </w:rPr>
        <w:t xml:space="preserve">: </w:t>
      </w:r>
      <w:r w:rsidR="00027E59" w:rsidRPr="008A62D7">
        <w:rPr>
          <w:rFonts w:eastAsiaTheme="minorEastAsia"/>
          <w:lang w:val="en-GB"/>
        </w:rPr>
        <w:t>minimum of all MER model</w:t>
      </w:r>
      <w:r w:rsidR="00CA1E78" w:rsidRPr="008A62D7">
        <w:rPr>
          <w:rFonts w:eastAsiaTheme="minorEastAsia"/>
          <w:lang w:val="en-GB"/>
        </w:rPr>
        <w:t xml:space="preserve"> result</w:t>
      </w:r>
      <w:r w:rsidR="00027E59" w:rsidRPr="008A62D7">
        <w:rPr>
          <w:rFonts w:eastAsiaTheme="minorEastAsia"/>
          <w:lang w:val="en-GB"/>
        </w:rPr>
        <w:t>s</w:t>
      </w:r>
      <w:r w:rsidR="000323ED" w:rsidRPr="008A62D7">
        <w:rPr>
          <w:rFonts w:eastAsiaTheme="minorEastAsia"/>
          <w:lang w:val="en-GB"/>
        </w:rPr>
        <w:t xml:space="preserve"> (</w:t>
      </w:r>
      <w:r w:rsidR="00B024EB" w:rsidRPr="008A62D7">
        <w:rPr>
          <w:rFonts w:eastAsiaTheme="minorEastAsia"/>
          <w:lang w:val="en-GB"/>
        </w:rPr>
        <w:t>except for</w:t>
      </w:r>
      <w:r w:rsidR="000323ED" w:rsidRPr="008A62D7">
        <w:rPr>
          <w:rFonts w:eastAsiaTheme="minorEastAsia"/>
          <w:lang w:val="en-GB"/>
        </w:rPr>
        <w:t xml:space="preserve"> Gudmundsson)</w:t>
      </w:r>
      <w:r w:rsidR="00027E59" w:rsidRPr="008A62D7">
        <w:rPr>
          <w:rFonts w:eastAsiaTheme="minorEastAsia"/>
          <w:lang w:val="en-GB"/>
        </w:rPr>
        <w:t xml:space="preserve"> fed by minimum plume heights</w:t>
      </w:r>
      <w:r w:rsidR="00656954" w:rsidRPr="008A62D7">
        <w:rPr>
          <w:rFonts w:eastAsiaTheme="minorEastAsia"/>
          <w:lang w:val="en-GB"/>
        </w:rPr>
        <w:t xml:space="preserve"> </w:t>
      </w:r>
      <w:r w:rsidR="00656954" w:rsidRPr="008A62D7">
        <w:rPr>
          <w:rFonts w:eastAsiaTheme="minorEastAsia"/>
          <w:i/>
          <w:lang w:val="en-GB"/>
        </w:rPr>
        <w:t>h</w:t>
      </w:r>
      <w:r w:rsidR="00656954" w:rsidRPr="008A62D7">
        <w:rPr>
          <w:rFonts w:eastAsiaTheme="minorEastAsia"/>
          <w:i/>
          <w:vertAlign w:val="subscript"/>
          <w:lang w:val="en-GB"/>
        </w:rPr>
        <w:t>min</w:t>
      </w:r>
      <w:r w:rsidR="003F7A4F" w:rsidRPr="008A62D7">
        <w:rPr>
          <w:rFonts w:eastAsiaTheme="minorEastAsia"/>
          <w:lang w:val="en-GB"/>
        </w:rPr>
        <w:t>.</w:t>
      </w:r>
      <w:r w:rsidR="00027E59" w:rsidRPr="008A62D7">
        <w:rPr>
          <w:rFonts w:eastAsiaTheme="minorEastAsia"/>
          <w:lang w:val="en-GB"/>
        </w:rPr>
        <w:t xml:space="preserve"> </w:t>
      </w:r>
      <w:r w:rsidR="003F7A4F" w:rsidRPr="008A62D7">
        <w:rPr>
          <w:rFonts w:eastAsiaTheme="minorEastAsia"/>
          <w:lang w:val="en-GB"/>
        </w:rPr>
        <w:t>T</w:t>
      </w:r>
      <w:r w:rsidR="00027E59" w:rsidRPr="008A62D7">
        <w:rPr>
          <w:rFonts w:eastAsiaTheme="minorEastAsia"/>
          <w:lang w:val="en-GB"/>
        </w:rPr>
        <w:t>his value</w:t>
      </w:r>
      <w:r w:rsidR="00656954" w:rsidRPr="008A62D7">
        <w:rPr>
          <w:rFonts w:eastAsiaTheme="minorEastAsia"/>
          <w:lang w:val="en-GB"/>
        </w:rPr>
        <w:t xml:space="preserve"> </w:t>
      </w:r>
      <w:r w:rsidR="00027E59" w:rsidRPr="008A62D7">
        <w:rPr>
          <w:rFonts w:eastAsiaTheme="minorEastAsia"/>
          <w:lang w:val="en-GB"/>
        </w:rPr>
        <w:t xml:space="preserve">can be seen as the lowest extreme of </w:t>
      </w:r>
      <w:r w:rsidR="00656954" w:rsidRPr="008A62D7">
        <w:rPr>
          <w:rFonts w:eastAsiaTheme="minorEastAsia"/>
          <w:lang w:val="en-GB"/>
        </w:rPr>
        <w:t>all possible</w:t>
      </w:r>
      <w:r w:rsidR="00027E59" w:rsidRPr="008A62D7">
        <w:rPr>
          <w:rFonts w:eastAsiaTheme="minorEastAsia"/>
          <w:lang w:val="en-GB"/>
        </w:rPr>
        <w:t xml:space="preserve"> MERs.</w:t>
      </w:r>
    </w:p>
    <w:p w14:paraId="6AD9F68E" w14:textId="77777777" w:rsidR="00656954" w:rsidRPr="008A62D7" w:rsidRDefault="00656954" w:rsidP="00027E59">
      <w:pPr>
        <w:ind w:left="2880" w:firstLine="720"/>
        <w:rPr>
          <w:rFonts w:eastAsiaTheme="minorEastAsia"/>
          <w:lang w:val="en-GB"/>
        </w:rPr>
      </w:pPr>
    </w:p>
    <w:p w14:paraId="4E4FEA3D" w14:textId="0E315CCB" w:rsidR="00656954" w:rsidRPr="008A62D7" w:rsidRDefault="00F4780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w:t>
      </w:r>
      <w:r w:rsidR="00C8506D" w:rsidRPr="008A62D7">
        <w:rPr>
          <w:rFonts w:eastAsiaTheme="minorEastAsia"/>
          <w:b/>
          <w:i/>
          <w:vertAlign w:val="subscript"/>
          <w:lang w:val="en-GB"/>
        </w:rPr>
        <w:t>bs.</w:t>
      </w:r>
      <w:r w:rsidRPr="008A62D7">
        <w:rPr>
          <w:rFonts w:eastAsiaTheme="minorEastAsia"/>
          <w:b/>
          <w:i/>
          <w:vertAlign w:val="subscript"/>
          <w:lang w:val="en-GB"/>
        </w:rPr>
        <w:t>max</w:t>
      </w:r>
      <w:r w:rsidRPr="008A62D7">
        <w:rPr>
          <w:rFonts w:eastAsiaTheme="minorEastAsia"/>
          <w:lang w:val="en-GB"/>
        </w:rPr>
        <w:t xml:space="preserve"> (also denoted </w:t>
      </w:r>
      <w:r w:rsidR="00656954" w:rsidRPr="008A62D7">
        <w:rPr>
          <w:rFonts w:eastAsiaTheme="minorEastAsia"/>
          <w:b/>
          <w:i/>
          <w:lang w:val="en-GB"/>
        </w:rPr>
        <w:t>abs. max</w:t>
      </w:r>
      <w:r w:rsidRPr="008A62D7">
        <w:rPr>
          <w:rFonts w:eastAsiaTheme="minorEastAsia"/>
          <w:lang w:val="en-GB"/>
        </w:rPr>
        <w:t>):</w:t>
      </w:r>
      <w:r w:rsidR="00656954" w:rsidRPr="008A62D7">
        <w:rPr>
          <w:rFonts w:eastAsiaTheme="minorEastAsia"/>
          <w:lang w:val="en-GB"/>
        </w:rPr>
        <w:t xml:space="preserve"> maximum of all MER model</w:t>
      </w:r>
      <w:r w:rsidR="00CA1E78" w:rsidRPr="008A62D7">
        <w:rPr>
          <w:rFonts w:eastAsiaTheme="minorEastAsia"/>
          <w:lang w:val="en-GB"/>
        </w:rPr>
        <w:t xml:space="preserve"> result</w:t>
      </w:r>
      <w:r w:rsidR="00656954" w:rsidRPr="008A62D7">
        <w:rPr>
          <w:rFonts w:eastAsiaTheme="minorEastAsia"/>
          <w:lang w:val="en-GB"/>
        </w:rPr>
        <w:t xml:space="preserve">s fed by </w:t>
      </w:r>
      <w:r w:rsidR="003F7A4F" w:rsidRPr="008A62D7">
        <w:rPr>
          <w:rFonts w:eastAsiaTheme="minorEastAsia"/>
          <w:lang w:val="en-GB"/>
        </w:rPr>
        <w:t>maximum</w:t>
      </w:r>
      <w:r w:rsidR="00656954" w:rsidRPr="008A62D7">
        <w:rPr>
          <w:rFonts w:eastAsiaTheme="minorEastAsia"/>
          <w:lang w:val="en-GB"/>
        </w:rPr>
        <w:t xml:space="preserve"> plume heights</w:t>
      </w:r>
      <w:r w:rsidR="003F7A4F" w:rsidRPr="008A62D7">
        <w:rPr>
          <w:rFonts w:eastAsiaTheme="minorEastAsia"/>
          <w:lang w:val="en-GB"/>
        </w:rPr>
        <w:t xml:space="preserve"> </w:t>
      </w:r>
      <w:r w:rsidR="003F7A4F" w:rsidRPr="008A62D7">
        <w:rPr>
          <w:rFonts w:eastAsiaTheme="minorEastAsia"/>
          <w:i/>
          <w:lang w:val="en-GB"/>
        </w:rPr>
        <w:t>h</w:t>
      </w:r>
      <w:r w:rsidR="003F7A4F" w:rsidRPr="008A62D7">
        <w:rPr>
          <w:rFonts w:eastAsiaTheme="minorEastAsia"/>
          <w:i/>
          <w:vertAlign w:val="subscript"/>
          <w:lang w:val="en-GB"/>
        </w:rPr>
        <w:t>max</w:t>
      </w:r>
      <w:r w:rsidR="000323ED" w:rsidRPr="008A62D7">
        <w:rPr>
          <w:rFonts w:eastAsiaTheme="minorEastAsia"/>
          <w:lang w:val="en-GB"/>
        </w:rPr>
        <w:t xml:space="preserve"> including Gudmundsson (which is fed by </w:t>
      </w:r>
      <w:r w:rsidR="000323ED" w:rsidRPr="008A62D7">
        <w:rPr>
          <w:rFonts w:eastAsiaTheme="minorEastAsia"/>
          <w:i/>
          <w:lang w:val="en-GB"/>
        </w:rPr>
        <w:t>h</w:t>
      </w:r>
      <w:r w:rsidR="000323ED" w:rsidRPr="008A62D7">
        <w:rPr>
          <w:rFonts w:eastAsiaTheme="minorEastAsia"/>
          <w:i/>
          <w:vertAlign w:val="subscript"/>
          <w:lang w:val="en-GB"/>
        </w:rPr>
        <w:t>max</w:t>
      </w:r>
      <w:r w:rsidR="000323ED" w:rsidRPr="008A62D7">
        <w:rPr>
          <w:rFonts w:eastAsiaTheme="minorEastAsia"/>
          <w:lang w:val="en-GB"/>
        </w:rPr>
        <w:t xml:space="preserve"> and </w:t>
      </w:r>
      <w:r w:rsidR="000323ED" w:rsidRPr="008A62D7">
        <w:rPr>
          <w:rFonts w:eastAsiaTheme="minorEastAsia"/>
          <w:i/>
          <w:lang w:val="en-GB"/>
        </w:rPr>
        <w:t>h</w:t>
      </w:r>
      <w:r w:rsidR="000323ED" w:rsidRPr="008A62D7">
        <w:rPr>
          <w:rFonts w:eastAsiaTheme="minorEastAsia"/>
          <w:i/>
          <w:vertAlign w:val="subscript"/>
          <w:lang w:val="en-GB"/>
        </w:rPr>
        <w:t>avg</w:t>
      </w:r>
      <w:r w:rsidR="000323ED" w:rsidRPr="008A62D7">
        <w:rPr>
          <w:rFonts w:eastAsiaTheme="minorEastAsia"/>
          <w:lang w:val="en-GB"/>
        </w:rPr>
        <w:t xml:space="preserve"> according to eq.</w:t>
      </w:r>
      <w:r w:rsidR="00B024EB" w:rsidRPr="008A62D7">
        <w:rPr>
          <w:rFonts w:eastAsiaTheme="minorEastAsia"/>
          <w:lang w:val="en-GB"/>
        </w:rPr>
        <w:t xml:space="preserve"> </w:t>
      </w:r>
      <w:r w:rsidR="00754FAB" w:rsidRPr="008A62D7">
        <w:rPr>
          <w:rFonts w:eastAsiaTheme="minorEastAsia"/>
          <w:lang w:val="en-GB"/>
        </w:rPr>
        <w:t>(8)</w:t>
      </w:r>
      <w:r w:rsidR="000323ED" w:rsidRPr="008A62D7">
        <w:rPr>
          <w:rFonts w:eastAsiaTheme="minorEastAsia"/>
          <w:lang w:val="en-GB"/>
        </w:rPr>
        <w:t>)</w:t>
      </w:r>
      <w:r w:rsidR="000323ED" w:rsidRPr="008A62D7">
        <w:rPr>
          <w:rFonts w:eastAsiaTheme="minorEastAsia"/>
          <w:i/>
          <w:lang w:val="en-GB"/>
        </w:rPr>
        <w:t>.</w:t>
      </w:r>
      <w:r w:rsidR="003F7A4F" w:rsidRPr="008A62D7">
        <w:rPr>
          <w:rFonts w:eastAsiaTheme="minorEastAsia"/>
          <w:lang w:val="en-GB"/>
        </w:rPr>
        <w:t xml:space="preserve"> This </w:t>
      </w:r>
      <w:r w:rsidR="00656954" w:rsidRPr="008A62D7">
        <w:rPr>
          <w:rFonts w:eastAsiaTheme="minorEastAsia"/>
          <w:lang w:val="en-GB"/>
        </w:rPr>
        <w:t>value</w:t>
      </w:r>
      <w:r w:rsidR="003F7A4F" w:rsidRPr="008A62D7">
        <w:rPr>
          <w:rFonts w:eastAsiaTheme="minorEastAsia"/>
          <w:lang w:val="en-GB"/>
        </w:rPr>
        <w:t xml:space="preserve"> </w:t>
      </w:r>
      <w:r w:rsidR="00656954" w:rsidRPr="008A62D7">
        <w:rPr>
          <w:rFonts w:eastAsiaTheme="minorEastAsia"/>
          <w:lang w:val="en-GB"/>
        </w:rPr>
        <w:t xml:space="preserve">can be seen as the highest extreme of all possible MERs. </w:t>
      </w:r>
    </w:p>
    <w:p w14:paraId="4CF4BF27" w14:textId="77777777" w:rsidR="00027E59" w:rsidRPr="008A62D7" w:rsidRDefault="00027E59" w:rsidP="00027E59">
      <w:pPr>
        <w:rPr>
          <w:rFonts w:eastAsiaTheme="minorEastAsia"/>
          <w:lang w:val="en-GB"/>
        </w:rPr>
      </w:pPr>
    </w:p>
    <w:p w14:paraId="59C994FE" w14:textId="18718D9E" w:rsidR="00027E59" w:rsidRPr="008A62D7" w:rsidRDefault="00412940"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avg</w:t>
      </w:r>
      <w:r w:rsidR="00027E59" w:rsidRPr="008A62D7">
        <w:rPr>
          <w:rFonts w:eastAsiaTheme="minorEastAsia"/>
          <w:lang w:val="en-GB"/>
        </w:rPr>
        <w:t xml:space="preserve"> </w:t>
      </w:r>
      <w:r w:rsidR="00926602" w:rsidRPr="008A62D7">
        <w:rPr>
          <w:rFonts w:eastAsiaTheme="minorEastAsia"/>
          <w:lang w:val="en-GB"/>
        </w:rPr>
        <w:t xml:space="preserve">(also denoted </w:t>
      </w:r>
      <w:r w:rsidRPr="008A62D7">
        <w:rPr>
          <w:rFonts w:eastAsiaTheme="minorEastAsia"/>
          <w:b/>
          <w:i/>
          <w:lang w:val="en-GB"/>
        </w:rPr>
        <w:t>avg</w:t>
      </w:r>
      <w:r w:rsidR="00926602" w:rsidRPr="008A62D7">
        <w:rPr>
          <w:rFonts w:eastAsiaTheme="minorEastAsia"/>
          <w:lang w:val="en-GB"/>
        </w:rPr>
        <w:t>)</w:t>
      </w:r>
      <w:r w:rsidR="00926602" w:rsidRPr="008A62D7">
        <w:rPr>
          <w:rFonts w:eastAsiaTheme="minorEastAsia"/>
          <w:b/>
          <w:i/>
          <w:lang w:val="en-GB"/>
        </w:rPr>
        <w:t xml:space="preserve"> </w:t>
      </w:r>
      <w:r w:rsidR="00656954" w:rsidRPr="008A62D7">
        <w:rPr>
          <w:rFonts w:eastAsiaTheme="minorEastAsia"/>
          <w:lang w:val="en-GB"/>
        </w:rPr>
        <w:t>average</w:t>
      </w:r>
      <w:r w:rsidR="00027E59" w:rsidRPr="008A62D7">
        <w:rPr>
          <w:rFonts w:eastAsiaTheme="minorEastAsia"/>
          <w:lang w:val="en-GB"/>
        </w:rPr>
        <w:t xml:space="preserve"> of all MER model</w:t>
      </w:r>
      <w:r w:rsidR="00CA1E78" w:rsidRPr="008A62D7">
        <w:rPr>
          <w:rFonts w:eastAsiaTheme="minorEastAsia"/>
          <w:lang w:val="en-GB"/>
        </w:rPr>
        <w:t xml:space="preserve"> result</w:t>
      </w:r>
      <w:r w:rsidR="00027E59" w:rsidRPr="008A62D7">
        <w:rPr>
          <w:rFonts w:eastAsiaTheme="minorEastAsia"/>
          <w:lang w:val="en-GB"/>
        </w:rPr>
        <w:t xml:space="preserve">s fed by </w:t>
      </w:r>
      <w:r w:rsidR="00656954" w:rsidRPr="008A62D7">
        <w:rPr>
          <w:rFonts w:eastAsiaTheme="minorEastAsia"/>
          <w:i/>
          <w:lang w:val="en-GB"/>
        </w:rPr>
        <w:t>h</w:t>
      </w:r>
      <w:r w:rsidR="00656954" w:rsidRPr="008A62D7">
        <w:rPr>
          <w:rFonts w:eastAsiaTheme="minorEastAsia"/>
          <w:i/>
          <w:vertAlign w:val="subscript"/>
          <w:lang w:val="en-GB"/>
        </w:rPr>
        <w:t>avg</w:t>
      </w:r>
      <w:r w:rsidR="00B024EB" w:rsidRPr="008A62D7">
        <w:rPr>
          <w:rFonts w:eastAsiaTheme="minorEastAsia"/>
          <w:lang w:val="en-GB"/>
        </w:rPr>
        <w:t xml:space="preserve"> including Gudmundsson (which is fed by </w:t>
      </w:r>
      <w:r w:rsidR="00B024EB" w:rsidRPr="008A62D7">
        <w:rPr>
          <w:rFonts w:eastAsiaTheme="minorEastAsia"/>
          <w:i/>
          <w:lang w:val="en-GB"/>
        </w:rPr>
        <w:t>h</w:t>
      </w:r>
      <w:r w:rsidR="00B024EB" w:rsidRPr="008A62D7">
        <w:rPr>
          <w:rFonts w:eastAsiaTheme="minorEastAsia"/>
          <w:i/>
          <w:vertAlign w:val="subscript"/>
          <w:lang w:val="en-GB"/>
        </w:rPr>
        <w:t>max</w:t>
      </w:r>
      <w:r w:rsidR="00B024EB" w:rsidRPr="008A62D7">
        <w:rPr>
          <w:rFonts w:eastAsiaTheme="minorEastAsia"/>
          <w:lang w:val="en-GB"/>
        </w:rPr>
        <w:t xml:space="preserve"> and </w:t>
      </w:r>
      <w:r w:rsidR="00B024EB" w:rsidRPr="008A62D7">
        <w:rPr>
          <w:rFonts w:eastAsiaTheme="minorEastAsia"/>
          <w:i/>
          <w:lang w:val="en-GB"/>
        </w:rPr>
        <w:t>h</w:t>
      </w:r>
      <w:r w:rsidR="00B024EB" w:rsidRPr="008A62D7">
        <w:rPr>
          <w:rFonts w:eastAsiaTheme="minorEastAsia"/>
          <w:i/>
          <w:vertAlign w:val="subscript"/>
          <w:lang w:val="en-GB"/>
        </w:rPr>
        <w:t>avg</w:t>
      </w:r>
      <w:r w:rsidR="00B024EB" w:rsidRPr="008A62D7">
        <w:rPr>
          <w:rFonts w:eastAsiaTheme="minorEastAsia"/>
          <w:lang w:val="en-GB"/>
        </w:rPr>
        <w:t xml:space="preserve"> according to eq. </w:t>
      </w:r>
      <w:r w:rsidR="00754FAB" w:rsidRPr="008A62D7">
        <w:rPr>
          <w:rFonts w:eastAsiaTheme="minorEastAsia"/>
          <w:lang w:val="en-GB"/>
        </w:rPr>
        <w:t>(8)</w:t>
      </w:r>
      <w:r w:rsidR="00B024EB" w:rsidRPr="008A62D7">
        <w:rPr>
          <w:rFonts w:eastAsiaTheme="minorEastAsia"/>
          <w:lang w:val="en-GB"/>
        </w:rPr>
        <w:t>).</w:t>
      </w:r>
      <w:r w:rsidR="00027E59" w:rsidRPr="008A62D7">
        <w:rPr>
          <w:rFonts w:eastAsiaTheme="minorEastAsia"/>
          <w:lang w:val="en-GB"/>
        </w:rPr>
        <w:t xml:space="preserve"> It is </w:t>
      </w:r>
      <w:r w:rsidR="00656954" w:rsidRPr="008A62D7">
        <w:rPr>
          <w:rFonts w:eastAsiaTheme="minorEastAsia"/>
          <w:lang w:val="en-GB"/>
        </w:rPr>
        <w:t>identical to the weighted average, if for all models weight factors 1 are selected</w:t>
      </w:r>
      <w:r w:rsidR="003F7A4F" w:rsidRPr="008A62D7">
        <w:rPr>
          <w:rFonts w:eastAsiaTheme="minorEastAsia"/>
          <w:lang w:val="en-GB"/>
        </w:rPr>
        <w:t>,</w:t>
      </w:r>
      <w:r w:rsidR="00656954" w:rsidRPr="008A62D7">
        <w:rPr>
          <w:rFonts w:eastAsiaTheme="minorEastAsia"/>
          <w:lang w:val="en-GB"/>
        </w:rPr>
        <w:t xml:space="preserve"> </w:t>
      </w:r>
      <w:r w:rsidR="00027E59" w:rsidRPr="008A62D7">
        <w:rPr>
          <w:rFonts w:eastAsiaTheme="minorEastAsia"/>
          <w:lang w:val="en-GB"/>
        </w:rPr>
        <w:t>hence</w:t>
      </w:r>
    </w:p>
    <w:p w14:paraId="08B9D302" w14:textId="694AAE92" w:rsidR="00027E59" w:rsidRPr="008A62D7" w:rsidRDefault="001819E3" w:rsidP="00027E59">
      <w:pPr>
        <w:ind w:left="288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avg</m:t>
            </m:r>
          </m:sub>
        </m:sSub>
        <m:r>
          <w:rPr>
            <w:rFonts w:ascii="Cambria Math" w:eastAsiaTheme="minorEastAsia" w:hAnsi="Cambria Math"/>
            <w:lang w:val="en-GB"/>
          </w:rPr>
          <m:t>=1/5∙</m:t>
        </m:r>
        <m:nary>
          <m:naryPr>
            <m:chr m:val="∑"/>
            <m:limLoc m:val="subSup"/>
            <m:supHide m:val="1"/>
            <m:ctrlPr>
              <w:rPr>
                <w:rFonts w:ascii="Cambria Math" w:eastAsiaTheme="minorEastAsia" w:hAnsi="Cambria Math"/>
                <w:i/>
                <w:szCs w:val="22"/>
                <w:lang w:val="en-GB"/>
              </w:rPr>
            </m:ctrlPr>
          </m:naryPr>
          <m:sub>
            <m:r>
              <w:rPr>
                <w:rFonts w:ascii="Cambria Math" w:eastAsiaTheme="minorEastAsia" w:hAnsi="Cambria Math"/>
                <w:szCs w:val="22"/>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nary>
      </m:oMath>
      <w:r w:rsidR="00027E59" w:rsidRPr="008A62D7">
        <w:rPr>
          <w:rFonts w:eastAsiaTheme="minorEastAsia"/>
          <w:lang w:val="en-GB"/>
        </w:rPr>
        <w:t xml:space="preserve">  </w:t>
      </w:r>
      <w:r w:rsidR="00027E59" w:rsidRPr="008A62D7">
        <w:rPr>
          <w:rFonts w:eastAsiaTheme="minorEastAsia"/>
          <w:lang w:val="en-GB"/>
        </w:rPr>
        <w:tab/>
      </w:r>
      <w:r w:rsidR="00027E59" w:rsidRPr="008A62D7">
        <w:rPr>
          <w:rFonts w:eastAsiaTheme="minorEastAsia"/>
          <w:lang w:val="en-GB"/>
        </w:rPr>
        <w:tab/>
      </w:r>
      <w:r w:rsidR="003F7A4F" w:rsidRPr="008A62D7">
        <w:rPr>
          <w:rFonts w:eastAsiaTheme="minorEastAsia"/>
          <w:lang w:val="en-GB"/>
        </w:rPr>
        <w:tab/>
      </w:r>
      <w:r w:rsidR="00754FAB" w:rsidRPr="008A62D7">
        <w:rPr>
          <w:rFonts w:eastAsiaTheme="minorEastAsia"/>
          <w:lang w:val="en-GB"/>
        </w:rPr>
        <w:t>(11)</w:t>
      </w:r>
    </w:p>
    <w:p w14:paraId="1A2CE741" w14:textId="77777777" w:rsidR="00027E59" w:rsidRPr="008A62D7" w:rsidRDefault="00027E59" w:rsidP="00027E59">
      <w:pPr>
        <w:rPr>
          <w:rFonts w:eastAsiaTheme="minorEastAsia"/>
          <w:lang w:val="en-GB"/>
        </w:rPr>
      </w:pPr>
    </w:p>
    <w:p w14:paraId="5CDB80FA" w14:textId="6F7C6240" w:rsidR="003F7A4F" w:rsidRPr="008A62D7" w:rsidRDefault="00F4780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wavg</w:t>
      </w:r>
      <w:r w:rsidR="003F7A4F" w:rsidRPr="008A62D7">
        <w:rPr>
          <w:rFonts w:eastAsiaTheme="minorEastAsia"/>
          <w:b/>
          <w:lang w:val="en-GB"/>
        </w:rPr>
        <w:t xml:space="preserve"> </w:t>
      </w:r>
      <w:r w:rsidR="00926602" w:rsidRPr="008A62D7">
        <w:rPr>
          <w:rFonts w:eastAsiaTheme="minorEastAsia"/>
          <w:lang w:val="en-GB"/>
        </w:rPr>
        <w:t xml:space="preserve">(also denoted </w:t>
      </w:r>
      <w:r w:rsidRPr="008A62D7">
        <w:rPr>
          <w:rFonts w:eastAsiaTheme="minorEastAsia"/>
          <w:b/>
          <w:i/>
          <w:lang w:val="en-GB"/>
        </w:rPr>
        <w:t>weighted avg</w:t>
      </w:r>
      <w:r w:rsidR="00926602" w:rsidRPr="008A62D7">
        <w:rPr>
          <w:rFonts w:eastAsiaTheme="minorEastAsia"/>
          <w:lang w:val="en-GB"/>
        </w:rPr>
        <w:t>)</w:t>
      </w:r>
      <w:r w:rsidRPr="008A62D7">
        <w:rPr>
          <w:rFonts w:eastAsiaTheme="minorEastAsia"/>
          <w:lang w:val="en-GB"/>
        </w:rPr>
        <w:t>:</w:t>
      </w:r>
      <w:r w:rsidR="00926602" w:rsidRPr="008A62D7">
        <w:rPr>
          <w:rFonts w:eastAsiaTheme="minorEastAsia"/>
          <w:lang w:val="en-GB"/>
        </w:rPr>
        <w:t xml:space="preserve"> </w:t>
      </w:r>
      <w:r w:rsidR="003F7A4F" w:rsidRPr="008A62D7">
        <w:rPr>
          <w:rFonts w:eastAsiaTheme="minorEastAsia"/>
          <w:lang w:val="en-GB"/>
        </w:rPr>
        <w:t>weighted average of all MER model</w:t>
      </w:r>
      <w:r w:rsidR="00CA1E78" w:rsidRPr="008A62D7">
        <w:rPr>
          <w:rFonts w:eastAsiaTheme="minorEastAsia"/>
          <w:lang w:val="en-GB"/>
        </w:rPr>
        <w:t xml:space="preserve"> result</w:t>
      </w:r>
      <w:r w:rsidR="003F7A4F" w:rsidRPr="008A62D7">
        <w:rPr>
          <w:rFonts w:eastAsiaTheme="minorEastAsia"/>
          <w:lang w:val="en-GB"/>
        </w:rPr>
        <w:t xml:space="preserve">s fed by </w:t>
      </w:r>
      <w:r w:rsidR="003F7A4F" w:rsidRPr="008A62D7">
        <w:rPr>
          <w:rFonts w:eastAsiaTheme="minorEastAsia"/>
          <w:i/>
          <w:lang w:val="en-GB"/>
        </w:rPr>
        <w:t>h</w:t>
      </w:r>
      <w:r w:rsidR="003F7A4F" w:rsidRPr="008A62D7">
        <w:rPr>
          <w:rFonts w:eastAsiaTheme="minorEastAsia"/>
          <w:i/>
          <w:vertAlign w:val="subscript"/>
          <w:lang w:val="en-GB"/>
        </w:rPr>
        <w:t>avg</w:t>
      </w:r>
      <w:r w:rsidR="003F7A4F" w:rsidRPr="008A62D7">
        <w:rPr>
          <w:rFonts w:eastAsiaTheme="minorEastAsia"/>
          <w:lang w:val="en-GB"/>
        </w:rPr>
        <w:t xml:space="preserve"> using the model-specific weight factors </w:t>
      </w:r>
      <w:r w:rsidR="003F7A4F" w:rsidRPr="008A62D7">
        <w:rPr>
          <w:rFonts w:eastAsiaTheme="minorEastAsia"/>
          <w:i/>
          <w:lang w:val="en-GB"/>
        </w:rPr>
        <w:t>w</w:t>
      </w:r>
      <w:r w:rsidR="003F7A4F" w:rsidRPr="008A62D7">
        <w:rPr>
          <w:rFonts w:eastAsiaTheme="minorEastAsia"/>
          <w:i/>
          <w:vertAlign w:val="subscript"/>
          <w:lang w:val="en-GB"/>
        </w:rPr>
        <w:t>i</w:t>
      </w:r>
      <w:r w:rsidR="003F7A4F" w:rsidRPr="008A62D7">
        <w:rPr>
          <w:rFonts w:eastAsiaTheme="minorEastAsia"/>
          <w:lang w:val="en-GB"/>
        </w:rPr>
        <w:t xml:space="preserve"> defined by the operator.</w:t>
      </w:r>
      <w:r w:rsidR="005723AC" w:rsidRPr="008A62D7">
        <w:rPr>
          <w:rFonts w:eastAsiaTheme="minorEastAsia"/>
          <w:lang w:val="en-GB"/>
        </w:rPr>
        <w:t xml:space="preserve"> </w:t>
      </w:r>
      <w:r w:rsidR="008B4217" w:rsidRPr="008A62D7">
        <w:rPr>
          <w:rFonts w:eastAsiaTheme="minorEastAsia"/>
          <w:i/>
          <w:lang w:val="en-GB"/>
        </w:rPr>
        <w:t>Q</w:t>
      </w:r>
      <w:r w:rsidR="008B4217" w:rsidRPr="008A62D7">
        <w:rPr>
          <w:rFonts w:eastAsiaTheme="minorEastAsia"/>
          <w:i/>
          <w:vertAlign w:val="subscript"/>
          <w:lang w:val="en-GB"/>
        </w:rPr>
        <w:t>wavg</w:t>
      </w:r>
      <w:r w:rsidR="008B4217" w:rsidRPr="008A62D7">
        <w:rPr>
          <w:rFonts w:eastAsiaTheme="minorEastAsia"/>
          <w:b/>
          <w:i/>
          <w:lang w:val="en-GB"/>
        </w:rPr>
        <w:t xml:space="preserve"> </w:t>
      </w:r>
      <w:r w:rsidR="008B4217" w:rsidRPr="008A62D7">
        <w:rPr>
          <w:rFonts w:eastAsiaTheme="minorEastAsia"/>
          <w:lang w:val="en-GB"/>
        </w:rPr>
        <w:t>is given by</w:t>
      </w:r>
    </w:p>
    <w:p w14:paraId="009A5673" w14:textId="103253A9" w:rsidR="00D643CE" w:rsidRPr="008A62D7" w:rsidRDefault="001819E3" w:rsidP="00E334C6">
      <w:pPr>
        <w:ind w:left="216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wavg</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d>
          </m:e>
        </m:nary>
      </m:oMath>
      <w:r w:rsidR="003F7A4F" w:rsidRPr="008A62D7">
        <w:rPr>
          <w:rFonts w:eastAsiaTheme="minorEastAsia"/>
          <w:lang w:val="en-GB"/>
        </w:rPr>
        <w:t xml:space="preserve">  </w:t>
      </w:r>
      <w:r w:rsidR="003F7A4F" w:rsidRPr="008A62D7">
        <w:rPr>
          <w:rFonts w:eastAsiaTheme="minorEastAsia"/>
          <w:lang w:val="en-GB"/>
        </w:rPr>
        <w:tab/>
      </w:r>
      <w:r w:rsidR="00E334C6" w:rsidRPr="008A62D7">
        <w:rPr>
          <w:rFonts w:eastAsiaTheme="minorEastAsia"/>
          <w:lang w:val="en-GB"/>
        </w:rPr>
        <w:tab/>
      </w:r>
      <w:r w:rsidR="00754FAB" w:rsidRPr="008A62D7">
        <w:rPr>
          <w:rFonts w:eastAsiaTheme="minorEastAsia"/>
          <w:lang w:val="en-GB"/>
        </w:rPr>
        <w:t>(12)</w:t>
      </w:r>
    </w:p>
    <w:p w14:paraId="4D4FC1E9" w14:textId="5C987080" w:rsidR="00B024EB" w:rsidRPr="008A62D7" w:rsidRDefault="00B024EB" w:rsidP="00B024EB">
      <w:pPr>
        <w:rPr>
          <w:rFonts w:eastAsiaTheme="minorEastAsia"/>
          <w:lang w:val="en-GB"/>
        </w:rPr>
      </w:pPr>
      <w:r w:rsidRPr="008A62D7">
        <w:rPr>
          <w:rFonts w:eastAsiaTheme="minorEastAsia"/>
          <w:lang w:val="en-GB"/>
        </w:rPr>
        <w:t xml:space="preserve"> </w:t>
      </w:r>
      <w:r w:rsidRPr="008A62D7">
        <w:rPr>
          <w:rFonts w:eastAsiaTheme="minorEastAsia"/>
          <w:lang w:val="en-GB"/>
        </w:rPr>
        <w:tab/>
      </w:r>
    </w:p>
    <w:p w14:paraId="4894E844" w14:textId="77777777" w:rsidR="00B024EB" w:rsidRPr="008A62D7" w:rsidRDefault="00B024EB" w:rsidP="00E334C6">
      <w:pPr>
        <w:rPr>
          <w:rFonts w:eastAsiaTheme="minorEastAsia"/>
          <w:lang w:val="en-GB"/>
        </w:rPr>
      </w:pPr>
    </w:p>
    <w:p w14:paraId="313DBDE9" w14:textId="0F249F8D" w:rsidR="00CA1E78" w:rsidRPr="008A62D7" w:rsidRDefault="00926602" w:rsidP="001507E8">
      <w:pPr>
        <w:pStyle w:val="ListParagraph"/>
        <w:numPr>
          <w:ilvl w:val="0"/>
          <w:numId w:val="12"/>
        </w:numPr>
        <w:rPr>
          <w:rFonts w:eastAsiaTheme="minorEastAsia"/>
          <w:lang w:val="en-GB"/>
        </w:rPr>
      </w:pPr>
      <w:r w:rsidRPr="008A62D7">
        <w:rPr>
          <w:rFonts w:eastAsiaTheme="minorEastAsia"/>
          <w:b/>
          <w:i/>
          <w:lang w:val="en-GB"/>
        </w:rPr>
        <w:t>Q</w:t>
      </w:r>
      <w:r w:rsidR="00CA1E78" w:rsidRPr="008A62D7">
        <w:rPr>
          <w:rFonts w:eastAsiaTheme="minorEastAsia"/>
          <w:b/>
          <w:i/>
          <w:vertAlign w:val="subscript"/>
          <w:lang w:val="en-GB"/>
        </w:rPr>
        <w:t>maxhmin</w:t>
      </w:r>
      <w:r w:rsidR="00CA1E78" w:rsidRPr="008A62D7">
        <w:rPr>
          <w:rFonts w:eastAsiaTheme="minorEastAsia"/>
          <w:lang w:val="en-GB"/>
        </w:rPr>
        <w:t xml:space="preserve">: maximum of all MER </w:t>
      </w:r>
      <w:r w:rsidR="00B024EB" w:rsidRPr="008A62D7">
        <w:rPr>
          <w:rFonts w:eastAsiaTheme="minorEastAsia"/>
          <w:lang w:val="en-GB"/>
        </w:rPr>
        <w:t xml:space="preserve">(except for Gudmundsson) </w:t>
      </w:r>
      <w:r w:rsidR="00CA1E78" w:rsidRPr="008A62D7">
        <w:rPr>
          <w:rFonts w:eastAsiaTheme="minorEastAsia"/>
          <w:lang w:val="en-GB"/>
        </w:rPr>
        <w:t xml:space="preserve">models fed by </w:t>
      </w:r>
      <w:r w:rsidR="00CA1E78" w:rsidRPr="008A62D7">
        <w:rPr>
          <w:rFonts w:eastAsiaTheme="minorEastAsia"/>
          <w:i/>
          <w:lang w:val="en-GB"/>
        </w:rPr>
        <w:t>h</w:t>
      </w:r>
      <w:r w:rsidR="00CA1E78" w:rsidRPr="008A62D7">
        <w:rPr>
          <w:rFonts w:eastAsiaTheme="minorEastAsia"/>
          <w:i/>
          <w:vertAlign w:val="subscript"/>
          <w:lang w:val="en-GB"/>
        </w:rPr>
        <w:t>min</w:t>
      </w:r>
      <w:r w:rsidR="00CA1E78" w:rsidRPr="008A62D7">
        <w:rPr>
          <w:rFonts w:eastAsiaTheme="minorEastAsia"/>
          <w:lang w:val="en-GB"/>
        </w:rPr>
        <w:t>.</w:t>
      </w:r>
      <w:r w:rsidR="00CA1E78" w:rsidRPr="008A62D7">
        <w:rPr>
          <w:rFonts w:eastAsiaTheme="minorEastAsia"/>
          <w:lang w:val="en-GB"/>
        </w:rPr>
        <w:br/>
      </w:r>
    </w:p>
    <w:p w14:paraId="68630672" w14:textId="4CC656E8" w:rsidR="00CA1E78" w:rsidRPr="008A62D7" w:rsidRDefault="00926602" w:rsidP="001507E8">
      <w:pPr>
        <w:pStyle w:val="ListParagraph"/>
        <w:numPr>
          <w:ilvl w:val="0"/>
          <w:numId w:val="12"/>
        </w:numPr>
        <w:rPr>
          <w:rFonts w:eastAsiaTheme="minorEastAsia"/>
          <w:lang w:val="en-GB"/>
        </w:rPr>
      </w:pPr>
      <w:r w:rsidRPr="008A62D7">
        <w:rPr>
          <w:rFonts w:eastAsiaTheme="minorEastAsia"/>
          <w:b/>
          <w:i/>
          <w:lang w:val="en-GB"/>
        </w:rPr>
        <w:lastRenderedPageBreak/>
        <w:t>Q</w:t>
      </w:r>
      <w:r w:rsidR="00CA1E78" w:rsidRPr="008A62D7">
        <w:rPr>
          <w:rFonts w:eastAsiaTheme="minorEastAsia"/>
          <w:b/>
          <w:i/>
          <w:vertAlign w:val="subscript"/>
          <w:lang w:val="en-GB"/>
        </w:rPr>
        <w:t>maxnowihmin</w:t>
      </w:r>
      <w:r w:rsidR="00CA1E78" w:rsidRPr="008A62D7">
        <w:rPr>
          <w:rFonts w:eastAsiaTheme="minorEastAsia"/>
          <w:lang w:val="en-GB"/>
        </w:rPr>
        <w:t xml:space="preserve">: </w:t>
      </w:r>
      <w:r w:rsidR="00907F8D" w:rsidRPr="008A62D7">
        <w:rPr>
          <w:rFonts w:eastAsiaTheme="minorEastAsia"/>
          <w:lang w:val="en-GB"/>
        </w:rPr>
        <w:t xml:space="preserve">minimum value of the </w:t>
      </w:r>
      <w:r w:rsidR="00CA1E78" w:rsidRPr="008A62D7">
        <w:rPr>
          <w:rFonts w:eastAsiaTheme="minorEastAsia"/>
          <w:lang w:val="en-GB"/>
        </w:rPr>
        <w:t xml:space="preserve">maximum of the three “non-wind-affected” models Wilson Walker, Sparks and Mastin, fed by </w:t>
      </w:r>
      <w:r w:rsidR="00CA1E78" w:rsidRPr="008A62D7">
        <w:rPr>
          <w:rFonts w:eastAsiaTheme="minorEastAsia"/>
          <w:i/>
          <w:lang w:val="en-GB"/>
        </w:rPr>
        <w:t>h</w:t>
      </w:r>
      <w:r w:rsidR="00CA1E78" w:rsidRPr="008A62D7">
        <w:rPr>
          <w:rFonts w:eastAsiaTheme="minorEastAsia"/>
          <w:i/>
          <w:vertAlign w:val="subscript"/>
          <w:lang w:val="en-GB"/>
        </w:rPr>
        <w:t>min</w:t>
      </w:r>
      <w:r w:rsidR="00537F29" w:rsidRPr="008A62D7">
        <w:rPr>
          <w:rFonts w:eastAsiaTheme="minorEastAsia"/>
          <w:lang w:val="en-GB"/>
        </w:rPr>
        <w:t xml:space="preserve">, </w:t>
      </w:r>
      <w:r w:rsidR="00907F8D" w:rsidRPr="008A62D7">
        <w:rPr>
          <w:rFonts w:eastAsiaTheme="minorEastAsia"/>
          <w:lang w:val="en-GB"/>
        </w:rPr>
        <w:t>and the minimum of th</w:t>
      </w:r>
      <w:r w:rsidR="00537F29" w:rsidRPr="008A62D7">
        <w:rPr>
          <w:rFonts w:eastAsiaTheme="minorEastAsia"/>
          <w:lang w:val="en-GB"/>
        </w:rPr>
        <w:t>e</w:t>
      </w:r>
      <w:r w:rsidR="00907F8D" w:rsidRPr="008A62D7">
        <w:rPr>
          <w:rFonts w:eastAsiaTheme="minorEastAsia"/>
          <w:lang w:val="en-GB"/>
        </w:rPr>
        <w:t xml:space="preserve">se models fed by </w:t>
      </w:r>
      <w:r w:rsidR="00907F8D" w:rsidRPr="008A62D7">
        <w:rPr>
          <w:rFonts w:eastAsiaTheme="minorEastAsia"/>
          <w:i/>
          <w:lang w:val="en-GB"/>
        </w:rPr>
        <w:t>h</w:t>
      </w:r>
      <w:r w:rsidR="00907F8D" w:rsidRPr="008A62D7">
        <w:rPr>
          <w:rFonts w:eastAsiaTheme="minorEastAsia"/>
          <w:i/>
          <w:vertAlign w:val="subscript"/>
          <w:lang w:val="en-GB"/>
        </w:rPr>
        <w:t>avg</w:t>
      </w:r>
      <w:r w:rsidR="00907F8D" w:rsidRPr="008A62D7">
        <w:rPr>
          <w:rFonts w:eastAsiaTheme="minorEastAsia"/>
          <w:lang w:val="en-GB"/>
        </w:rPr>
        <w:t>.</w:t>
      </w:r>
      <w:r w:rsidR="00CA1E78" w:rsidRPr="008A62D7">
        <w:rPr>
          <w:rFonts w:eastAsiaTheme="minorEastAsia"/>
          <w:lang w:val="en-GB"/>
        </w:rPr>
        <w:br/>
      </w:r>
    </w:p>
    <w:p w14:paraId="728A8552" w14:textId="596AD8FE" w:rsidR="00CA1E78" w:rsidRPr="008A62D7" w:rsidRDefault="00926602"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lower</w:t>
      </w:r>
      <w:r w:rsidR="00F4780F" w:rsidRPr="008A62D7">
        <w:rPr>
          <w:rFonts w:eastAsiaTheme="minorEastAsia"/>
          <w:b/>
          <w:i/>
          <w:lang w:val="en-GB"/>
        </w:rPr>
        <w:t xml:space="preserve"> </w:t>
      </w:r>
      <w:r w:rsidR="00F4780F" w:rsidRPr="008A62D7">
        <w:rPr>
          <w:rFonts w:eastAsiaTheme="minorEastAsia"/>
          <w:lang w:val="en-GB"/>
        </w:rPr>
        <w:t xml:space="preserve">(also denoted </w:t>
      </w:r>
      <w:r w:rsidR="00F4780F" w:rsidRPr="008A62D7">
        <w:rPr>
          <w:rFonts w:eastAsiaTheme="minorEastAsia"/>
          <w:b/>
          <w:i/>
          <w:lang w:val="en-GB"/>
        </w:rPr>
        <w:t>lower boundary of best MER estimate</w:t>
      </w:r>
      <w:r w:rsidR="00F4780F" w:rsidRPr="008A62D7">
        <w:rPr>
          <w:rFonts w:eastAsiaTheme="minorEastAsia"/>
          <w:lang w:val="en-GB"/>
        </w:rPr>
        <w:t>)</w:t>
      </w:r>
      <w:r w:rsidR="00CA1E78" w:rsidRPr="008A62D7">
        <w:rPr>
          <w:rFonts w:eastAsiaTheme="minorEastAsia"/>
          <w:lang w:val="en-GB"/>
        </w:rPr>
        <w:t xml:space="preserve">: defined by the minimum of the </w:t>
      </w:r>
      <w:r w:rsidR="00626247" w:rsidRPr="008A62D7">
        <w:rPr>
          <w:rFonts w:eastAsiaTheme="minorEastAsia"/>
          <w:lang w:val="en-GB"/>
        </w:rPr>
        <w:t>four</w:t>
      </w:r>
      <w:r w:rsidR="00CA1E78" w:rsidRPr="008A62D7">
        <w:rPr>
          <w:rFonts w:eastAsiaTheme="minorEastAsia"/>
          <w:lang w:val="en-GB"/>
        </w:rPr>
        <w:t xml:space="preserve"> values given by</w:t>
      </w:r>
      <w:r w:rsidR="00626247" w:rsidRPr="008A62D7">
        <w:rPr>
          <w:rFonts w:eastAsiaTheme="minorEastAsia"/>
          <w:lang w:val="en-GB"/>
        </w:rPr>
        <w:t xml:space="preserve"> </w:t>
      </w:r>
      <w:r w:rsidR="00626247" w:rsidRPr="008A62D7">
        <w:rPr>
          <w:rFonts w:eastAsiaTheme="minorEastAsia"/>
          <w:i/>
          <w:lang w:val="en-GB"/>
        </w:rPr>
        <w:t>Q</w:t>
      </w:r>
      <w:r w:rsidR="00626247" w:rsidRPr="008A62D7">
        <w:rPr>
          <w:rFonts w:eastAsiaTheme="minorEastAsia"/>
          <w:i/>
          <w:vertAlign w:val="subscript"/>
          <w:lang w:val="en-GB"/>
        </w:rPr>
        <w:t>maxhmin</w:t>
      </w:r>
      <w:r w:rsidR="00626247" w:rsidRPr="008A62D7">
        <w:rPr>
          <w:rFonts w:eastAsiaTheme="minorEastAsia"/>
          <w:i/>
          <w:lang w:val="en-GB"/>
        </w:rPr>
        <w:t>, Q</w:t>
      </w:r>
      <w:r w:rsidR="00626247" w:rsidRPr="008A62D7">
        <w:rPr>
          <w:rFonts w:eastAsiaTheme="minorEastAsia"/>
          <w:i/>
          <w:vertAlign w:val="subscript"/>
          <w:lang w:val="en-GB"/>
        </w:rPr>
        <w:t>maxnowihmin</w:t>
      </w:r>
      <w:r w:rsidR="00626247" w:rsidRPr="008A62D7">
        <w:rPr>
          <w:rFonts w:eastAsiaTheme="minorEastAsia"/>
          <w:lang w:val="en-GB"/>
        </w:rPr>
        <w:t xml:space="preserve"> and by the wind-affected mode</w:t>
      </w:r>
      <w:r w:rsidR="00F76585" w:rsidRPr="008A62D7">
        <w:rPr>
          <w:rFonts w:eastAsiaTheme="minorEastAsia"/>
          <w:lang w:val="en-GB"/>
        </w:rPr>
        <w:t>l</w:t>
      </w:r>
      <w:r w:rsidR="00626247" w:rsidRPr="008A62D7">
        <w:rPr>
          <w:rFonts w:eastAsiaTheme="minorEastAsia"/>
          <w:lang w:val="en-GB"/>
        </w:rPr>
        <w:t xml:space="preserve"> </w:t>
      </w:r>
      <w:r w:rsidR="004F4DC3" w:rsidRPr="008A62D7">
        <w:rPr>
          <w:rFonts w:eastAsiaTheme="minorEastAsia"/>
          <w:lang w:val="en-GB"/>
        </w:rPr>
        <w:t xml:space="preserve">mod. </w:t>
      </w:r>
      <w:del w:id="1816" w:author="Dioguardi, Fabio" w:date="2019-01-25T16:24:00Z">
        <w:r w:rsidR="004F4DC3" w:rsidRPr="008A62D7" w:rsidDel="00926DA7">
          <w:rPr>
            <w:rFonts w:eastAsiaTheme="minorEastAsia"/>
            <w:lang w:val="en-GB"/>
          </w:rPr>
          <w:delText>D</w:delText>
        </w:r>
        <w:r w:rsidR="00D625F7" w:rsidRPr="008A62D7" w:rsidDel="00926DA7">
          <w:rPr>
            <w:rFonts w:eastAsiaTheme="minorEastAsia"/>
            <w:lang w:val="en-GB"/>
          </w:rPr>
          <w:delText xml:space="preserve">egruyter </w:delText>
        </w:r>
        <w:r w:rsidR="004F4DC3" w:rsidRPr="008A62D7" w:rsidDel="00926DA7">
          <w:rPr>
            <w:rFonts w:eastAsiaTheme="minorEastAsia"/>
            <w:lang w:val="en-GB"/>
          </w:rPr>
          <w:delText>B</w:delText>
        </w:r>
        <w:r w:rsidR="00D625F7" w:rsidRPr="008A62D7" w:rsidDel="00926DA7">
          <w:rPr>
            <w:rFonts w:eastAsiaTheme="minorEastAsia"/>
            <w:lang w:val="en-GB"/>
          </w:rPr>
          <w:delText>onadonna</w:delText>
        </w:r>
      </w:del>
      <w:ins w:id="1817" w:author="Dioguardi, Fabio" w:date="2019-01-25T16:24:00Z">
        <w:r w:rsidR="00926DA7">
          <w:rPr>
            <w:rFonts w:eastAsiaTheme="minorEastAsia"/>
            <w:lang w:val="en-GB"/>
          </w:rPr>
          <w:t>Degruyter &amp; Bonadonna</w:t>
        </w:r>
      </w:ins>
      <w:r w:rsidR="00F76585" w:rsidRPr="008A62D7">
        <w:rPr>
          <w:rFonts w:eastAsiaTheme="minorEastAsia"/>
          <w:lang w:val="en-GB"/>
        </w:rPr>
        <w:t xml:space="preserve"> </w:t>
      </w:r>
      <w:r w:rsidR="00626247" w:rsidRPr="008A62D7">
        <w:rPr>
          <w:rFonts w:eastAsiaTheme="minorEastAsia"/>
          <w:lang w:val="en-GB"/>
        </w:rPr>
        <w:t xml:space="preserve">(if activated), fed by </w:t>
      </w:r>
      <w:r w:rsidR="00626247" w:rsidRPr="008A62D7">
        <w:rPr>
          <w:rFonts w:eastAsiaTheme="minorEastAsia"/>
          <w:i/>
          <w:lang w:val="en-GB"/>
        </w:rPr>
        <w:t>h</w:t>
      </w:r>
      <w:r w:rsidR="00626247" w:rsidRPr="008A62D7">
        <w:rPr>
          <w:rFonts w:eastAsiaTheme="minorEastAsia"/>
          <w:i/>
          <w:vertAlign w:val="subscript"/>
          <w:lang w:val="en-GB"/>
        </w:rPr>
        <w:t>avg</w:t>
      </w:r>
      <w:r w:rsidR="00626247" w:rsidRPr="008A62D7">
        <w:rPr>
          <w:rFonts w:eastAsiaTheme="minorEastAsia"/>
          <w:lang w:val="en-GB"/>
        </w:rPr>
        <w:t xml:space="preserve">. </w:t>
      </w:r>
      <w:r w:rsidR="000323ED" w:rsidRPr="008A62D7">
        <w:rPr>
          <w:rFonts w:eastAsiaTheme="minorEastAsia"/>
          <w:lang w:val="en-GB"/>
        </w:rPr>
        <w:br/>
      </w:r>
    </w:p>
    <w:p w14:paraId="267C63C9" w14:textId="2B4412CA" w:rsidR="00B024EB" w:rsidRPr="008A62D7" w:rsidRDefault="00F4780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upper</w:t>
      </w:r>
      <w:r w:rsidRPr="008A62D7">
        <w:rPr>
          <w:rFonts w:eastAsiaTheme="minorEastAsia"/>
          <w:b/>
          <w:i/>
          <w:lang w:val="en-GB"/>
        </w:rPr>
        <w:t xml:space="preserve"> </w:t>
      </w:r>
      <w:r w:rsidRPr="008A62D7">
        <w:rPr>
          <w:rFonts w:eastAsiaTheme="minorEastAsia"/>
          <w:lang w:val="en-GB"/>
        </w:rPr>
        <w:t xml:space="preserve">(also denoted </w:t>
      </w:r>
      <w:r w:rsidRPr="008A62D7">
        <w:rPr>
          <w:rFonts w:eastAsiaTheme="minorEastAsia"/>
          <w:b/>
          <w:i/>
          <w:lang w:val="en-GB"/>
        </w:rPr>
        <w:t>upper boundary of best MER estimate</w:t>
      </w:r>
      <w:r w:rsidRPr="008A62D7">
        <w:rPr>
          <w:rFonts w:eastAsiaTheme="minorEastAsia"/>
          <w:lang w:val="en-GB"/>
        </w:rPr>
        <w:t xml:space="preserve">): </w:t>
      </w:r>
      <w:r w:rsidR="000323ED" w:rsidRPr="008A62D7">
        <w:rPr>
          <w:rFonts w:eastAsiaTheme="minorEastAsia"/>
          <w:lang w:val="en-GB"/>
        </w:rPr>
        <w:t xml:space="preserve">weighted average of </w:t>
      </w:r>
      <w:r w:rsidR="00B024EB" w:rsidRPr="008A62D7">
        <w:rPr>
          <w:rFonts w:eastAsiaTheme="minorEastAsia"/>
          <w:lang w:val="en-GB"/>
        </w:rPr>
        <w:t xml:space="preserve">all </w:t>
      </w:r>
      <w:r w:rsidR="000323ED" w:rsidRPr="008A62D7">
        <w:rPr>
          <w:rFonts w:eastAsiaTheme="minorEastAsia"/>
          <w:lang w:val="en-GB"/>
        </w:rPr>
        <w:t xml:space="preserve">MER models fed by </w:t>
      </w:r>
      <w:r w:rsidR="000323ED" w:rsidRPr="008A62D7">
        <w:rPr>
          <w:rFonts w:eastAsiaTheme="minorEastAsia"/>
          <w:i/>
          <w:lang w:val="en-GB"/>
        </w:rPr>
        <w:t>h</w:t>
      </w:r>
      <w:r w:rsidR="000323ED" w:rsidRPr="008A62D7">
        <w:rPr>
          <w:rFonts w:eastAsiaTheme="minorEastAsia"/>
          <w:i/>
          <w:vertAlign w:val="subscript"/>
          <w:lang w:val="en-GB"/>
        </w:rPr>
        <w:t>max</w:t>
      </w:r>
      <w:r w:rsidR="00B024EB" w:rsidRPr="008A62D7">
        <w:rPr>
          <w:rFonts w:eastAsiaTheme="minorEastAsia"/>
          <w:lang w:val="en-GB"/>
        </w:rPr>
        <w:t xml:space="preserve">, </w:t>
      </w:r>
      <w:r w:rsidR="008B4217" w:rsidRPr="008A62D7">
        <w:rPr>
          <w:rFonts w:eastAsiaTheme="minorEastAsia"/>
          <w:lang w:val="en-GB"/>
        </w:rPr>
        <w:t>calculated as</w:t>
      </w:r>
    </w:p>
    <w:p w14:paraId="52E65BE4" w14:textId="338D5F86" w:rsidR="00B024EB" w:rsidRPr="008A62D7" w:rsidRDefault="001819E3" w:rsidP="00E334C6">
      <w:pPr>
        <w:ind w:left="216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upper</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max</m:t>
                        </m:r>
                      </m:sub>
                    </m:sSub>
                  </m:e>
                </m:d>
              </m:e>
            </m:d>
          </m:e>
        </m:nary>
      </m:oMath>
      <w:r w:rsidR="00E334C6" w:rsidRPr="008A62D7">
        <w:rPr>
          <w:rFonts w:eastAsiaTheme="minorEastAsia"/>
          <w:lang w:val="en-GB"/>
        </w:rPr>
        <w:tab/>
      </w:r>
      <w:r w:rsidR="00E334C6" w:rsidRPr="008A62D7">
        <w:rPr>
          <w:rFonts w:eastAsiaTheme="minorEastAsia"/>
          <w:lang w:val="en-GB"/>
        </w:rPr>
        <w:tab/>
        <w:t xml:space="preserve"> </w:t>
      </w:r>
      <w:r w:rsidR="00754FAB" w:rsidRPr="008A62D7">
        <w:rPr>
          <w:rFonts w:eastAsiaTheme="minorEastAsia"/>
          <w:lang w:val="en-GB"/>
        </w:rPr>
        <w:t>(13)</w:t>
      </w:r>
    </w:p>
    <w:p w14:paraId="3A9708EB" w14:textId="2FD46CB8" w:rsidR="000323ED" w:rsidRPr="008A62D7" w:rsidRDefault="00B024EB" w:rsidP="00B024EB">
      <w:pPr>
        <w:ind w:left="360"/>
        <w:rPr>
          <w:rFonts w:eastAsiaTheme="minorEastAsia"/>
          <w:lang w:val="en-GB"/>
        </w:rPr>
      </w:pPr>
      <w:r w:rsidRPr="008A62D7">
        <w:rPr>
          <w:rFonts w:eastAsiaTheme="minorEastAsia"/>
          <w:lang w:val="en-GB"/>
        </w:rPr>
        <w:tab/>
      </w:r>
      <w:r w:rsidR="000323ED" w:rsidRPr="008A62D7">
        <w:rPr>
          <w:rFonts w:eastAsiaTheme="minorEastAsia"/>
          <w:lang w:val="en-GB"/>
        </w:rPr>
        <w:br/>
      </w:r>
    </w:p>
    <w:p w14:paraId="229585AC" w14:textId="66C009FF" w:rsidR="00B024EB" w:rsidRPr="008A62D7" w:rsidRDefault="00F4780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RMER</w:t>
      </w:r>
      <w:r w:rsidRPr="008A62D7">
        <w:rPr>
          <w:rFonts w:eastAsiaTheme="minorEastAsia"/>
          <w:b/>
          <w:i/>
          <w:lang w:val="en-GB"/>
        </w:rPr>
        <w:t xml:space="preserve"> </w:t>
      </w:r>
      <w:r w:rsidRPr="008A62D7">
        <w:rPr>
          <w:rFonts w:eastAsiaTheme="minorEastAsia"/>
          <w:lang w:val="en-GB"/>
        </w:rPr>
        <w:t xml:space="preserve">(also denoted </w:t>
      </w:r>
      <w:r w:rsidRPr="008A62D7">
        <w:rPr>
          <w:rFonts w:eastAsiaTheme="minorEastAsia"/>
          <w:b/>
          <w:lang w:val="en-GB"/>
        </w:rPr>
        <w:t>RMER</w:t>
      </w:r>
      <w:r w:rsidR="009C0B65" w:rsidRPr="008A62D7">
        <w:rPr>
          <w:rFonts w:eastAsiaTheme="minorEastAsia"/>
          <w:lang w:val="en-GB"/>
        </w:rPr>
        <w:t>)</w:t>
      </w:r>
      <w:r w:rsidR="000323ED" w:rsidRPr="008A62D7">
        <w:rPr>
          <w:rFonts w:eastAsiaTheme="minorEastAsia"/>
          <w:lang w:val="en-GB"/>
        </w:rPr>
        <w:t>:</w:t>
      </w:r>
      <w:r w:rsidRPr="008A62D7">
        <w:rPr>
          <w:rFonts w:eastAsiaTheme="minorEastAsia"/>
          <w:lang w:val="en-GB"/>
        </w:rPr>
        <w:t xml:space="preserve"> the </w:t>
      </w:r>
      <w:r w:rsidR="00B024EB" w:rsidRPr="008A62D7">
        <w:rPr>
          <w:rFonts w:eastAsiaTheme="minorEastAsia"/>
          <w:lang w:val="en-GB"/>
        </w:rPr>
        <w:t xml:space="preserve">best MER estimate </w:t>
      </w:r>
      <w:r w:rsidRPr="008A62D7">
        <w:rPr>
          <w:rFonts w:eastAsiaTheme="minorEastAsia"/>
          <w:lang w:val="en-GB"/>
        </w:rPr>
        <w:t xml:space="preserve">based on REFIR-internal models </w:t>
      </w:r>
      <w:r w:rsidR="00B024EB" w:rsidRPr="008A62D7">
        <w:rPr>
          <w:rFonts w:eastAsiaTheme="minorEastAsia"/>
          <w:lang w:val="en-GB"/>
        </w:rPr>
        <w:t>is computed</w:t>
      </w:r>
      <w:r w:rsidR="008B4217" w:rsidRPr="008A62D7">
        <w:rPr>
          <w:rFonts w:eastAsiaTheme="minorEastAsia"/>
          <w:lang w:val="en-GB"/>
        </w:rPr>
        <w:t xml:space="preserve"> within FOXI</w:t>
      </w:r>
      <w:r w:rsidR="00B024EB" w:rsidRPr="008A62D7">
        <w:rPr>
          <w:rFonts w:eastAsiaTheme="minorEastAsia"/>
          <w:lang w:val="en-GB"/>
        </w:rPr>
        <w:t xml:space="preserve"> by</w:t>
      </w:r>
    </w:p>
    <w:p w14:paraId="393A2449" w14:textId="656905F3" w:rsidR="00B024EB" w:rsidRPr="008A62D7" w:rsidRDefault="001819E3" w:rsidP="00E334C6">
      <w:pPr>
        <w:ind w:left="2160" w:firstLine="720"/>
        <w:rPr>
          <w:rFonts w:eastAsiaTheme="minorEastAsia"/>
          <w:lang w:val="en-GB"/>
        </w:rPr>
      </w:pPr>
      <m:oMath>
        <m:sSub>
          <m:sSubPr>
            <m:ctrlPr>
              <w:rPr>
                <w:rFonts w:ascii="Cambria Math" w:eastAsiaTheme="minorEastAsia" w:hAnsi="Cambria Math"/>
                <w:i/>
                <w:iCs/>
                <w:szCs w:val="22"/>
                <w:lang w:val="en-GB"/>
              </w:rPr>
            </m:ctrlPr>
          </m:sSubPr>
          <m:e>
            <m:r>
              <w:rPr>
                <w:rFonts w:ascii="Cambria Math" w:eastAsiaTheme="minorEastAsia" w:hAnsi="Cambria Math"/>
                <w:lang w:val="en-GB"/>
              </w:rPr>
              <m:t>Q</m:t>
            </m:r>
          </m:e>
          <m:sub>
            <m:r>
              <w:rPr>
                <w:rFonts w:ascii="Cambria Math" w:eastAsiaTheme="minorEastAsia" w:hAnsi="Cambria Math"/>
                <w:lang w:val="en-GB"/>
              </w:rPr>
              <m:t>RMER</m:t>
            </m:r>
          </m:sub>
        </m:sSub>
        <m:r>
          <w:rPr>
            <w:rFonts w:ascii="Cambria Math" w:eastAsiaTheme="minorEastAsia" w:hAnsi="Cambria Math"/>
            <w:lang w:val="en-GB"/>
          </w:rPr>
          <m:t>=</m:t>
        </m:r>
        <m:f>
          <m:fPr>
            <m:type m:val="lin"/>
            <m:ctrlPr>
              <w:rPr>
                <w:rFonts w:ascii="Cambria Math" w:eastAsiaTheme="minorEastAsia" w:hAnsi="Cambria Math"/>
                <w:i/>
                <w:szCs w:val="22"/>
                <w:lang w:val="en-GB"/>
              </w:rPr>
            </m:ctrlPr>
          </m:fPr>
          <m:num>
            <m:d>
              <m:dPr>
                <m:ctrlPr>
                  <w:rPr>
                    <w:rFonts w:ascii="Cambria Math" w:eastAsiaTheme="minorEastAsia" w:hAnsi="Cambria Math"/>
                    <w:i/>
                    <w:szCs w:val="22"/>
                    <w:lang w:val="en-GB"/>
                  </w:rPr>
                </m:ctrlPr>
              </m:dPr>
              <m:e>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upper</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wavg</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lower</m:t>
                    </m:r>
                  </m:sub>
                </m:sSub>
              </m:e>
            </m:d>
          </m:num>
          <m:den>
            <m:r>
              <w:rPr>
                <w:rFonts w:ascii="Cambria Math" w:eastAsiaTheme="minorEastAsia" w:hAnsi="Cambria Math"/>
                <w:lang w:val="en-GB"/>
              </w:rPr>
              <m:t>3</m:t>
            </m:r>
          </m:den>
        </m:f>
      </m:oMath>
      <w:r w:rsidR="00B024EB" w:rsidRPr="008A62D7">
        <w:rPr>
          <w:rFonts w:eastAsiaTheme="minorEastAsia"/>
          <w:lang w:val="en-GB"/>
        </w:rPr>
        <w:t xml:space="preserve">  </w:t>
      </w:r>
      <w:r w:rsidR="00B024EB" w:rsidRPr="008A62D7">
        <w:rPr>
          <w:rFonts w:eastAsiaTheme="minorEastAsia"/>
          <w:lang w:val="en-GB"/>
        </w:rPr>
        <w:tab/>
      </w:r>
      <w:r w:rsidR="00E334C6" w:rsidRPr="008A62D7">
        <w:rPr>
          <w:rFonts w:eastAsiaTheme="minorEastAsia"/>
          <w:lang w:val="en-GB"/>
        </w:rPr>
        <w:tab/>
      </w:r>
      <w:r w:rsidR="00754FAB" w:rsidRPr="008A62D7">
        <w:rPr>
          <w:rFonts w:eastAsiaTheme="minorEastAsia"/>
          <w:lang w:val="en-GB"/>
        </w:rPr>
        <w:t>(14)</w:t>
      </w:r>
    </w:p>
    <w:p w14:paraId="1E7EC573" w14:textId="77777777" w:rsidR="000B4C42" w:rsidRPr="008A62D7" w:rsidRDefault="000B4C42" w:rsidP="001B5ADD">
      <w:pPr>
        <w:rPr>
          <w:rFonts w:eastAsiaTheme="minorEastAsia"/>
          <w:szCs w:val="22"/>
          <w:lang w:val="en-GB"/>
        </w:rPr>
      </w:pPr>
    </w:p>
    <w:p w14:paraId="6EBDE03F" w14:textId="7A127A6F" w:rsidR="00D643CE" w:rsidRPr="008A62D7" w:rsidRDefault="000B4C42" w:rsidP="001B5ADD">
      <w:pPr>
        <w:rPr>
          <w:rFonts w:eastAsiaTheme="minorEastAsia"/>
          <w:szCs w:val="22"/>
          <w:lang w:val="en-GB"/>
        </w:rPr>
      </w:pPr>
      <w:r w:rsidRPr="008A62D7">
        <w:rPr>
          <w:rFonts w:eastAsiaTheme="minorEastAsia"/>
          <w:szCs w:val="22"/>
          <w:lang w:val="en-GB"/>
        </w:rPr>
        <w:t>Although FOXI computes the</w:t>
      </w:r>
      <w:r w:rsidR="008B4217" w:rsidRPr="008A62D7">
        <w:rPr>
          <w:rFonts w:eastAsiaTheme="minorEastAsia"/>
          <w:szCs w:val="22"/>
          <w:lang w:val="en-GB"/>
        </w:rPr>
        <w:t>se</w:t>
      </w:r>
      <w:r w:rsidRPr="008A62D7">
        <w:rPr>
          <w:rFonts w:eastAsiaTheme="minorEastAsia"/>
          <w:szCs w:val="22"/>
          <w:lang w:val="en-GB"/>
        </w:rPr>
        <w:t xml:space="preserve"> key </w:t>
      </w:r>
      <w:r w:rsidR="008B4217" w:rsidRPr="008A62D7">
        <w:rPr>
          <w:rFonts w:eastAsiaTheme="minorEastAsia"/>
          <w:szCs w:val="22"/>
          <w:lang w:val="en-GB"/>
        </w:rPr>
        <w:t xml:space="preserve">values </w:t>
      </w:r>
      <w:r w:rsidRPr="008A62D7">
        <w:rPr>
          <w:rFonts w:eastAsiaTheme="minorEastAsia"/>
          <w:szCs w:val="22"/>
          <w:lang w:val="en-GB"/>
        </w:rPr>
        <w:t xml:space="preserve">for all four time bases, only the results for the time base selected </w:t>
      </w:r>
      <w:r w:rsidR="00C96510" w:rsidRPr="008A62D7">
        <w:rPr>
          <w:rFonts w:eastAsiaTheme="minorEastAsia"/>
          <w:szCs w:val="22"/>
          <w:lang w:val="en-GB"/>
        </w:rPr>
        <w:t>is</w:t>
      </w:r>
      <w:r w:rsidRPr="008A62D7">
        <w:rPr>
          <w:rFonts w:eastAsiaTheme="minorEastAsia"/>
          <w:szCs w:val="22"/>
          <w:lang w:val="en-GB"/>
        </w:rPr>
        <w:t xml:space="preserve"> used for the further </w:t>
      </w:r>
      <w:r w:rsidR="00C96510" w:rsidRPr="008A62D7">
        <w:rPr>
          <w:rFonts w:eastAsiaTheme="minorEastAsia"/>
          <w:szCs w:val="22"/>
          <w:lang w:val="en-GB"/>
        </w:rPr>
        <w:t xml:space="preserve">mass flux </w:t>
      </w:r>
      <w:r w:rsidRPr="008A62D7">
        <w:rPr>
          <w:rFonts w:eastAsiaTheme="minorEastAsia"/>
          <w:szCs w:val="22"/>
          <w:lang w:val="en-GB"/>
        </w:rPr>
        <w:t>process</w:t>
      </w:r>
      <w:r w:rsidR="00C96510" w:rsidRPr="008A62D7">
        <w:rPr>
          <w:rFonts w:eastAsiaTheme="minorEastAsia"/>
          <w:szCs w:val="22"/>
          <w:lang w:val="en-GB"/>
        </w:rPr>
        <w:t>ing</w:t>
      </w:r>
      <w:r w:rsidRPr="008A62D7">
        <w:rPr>
          <w:rFonts w:eastAsiaTheme="minorEastAsia"/>
          <w:szCs w:val="22"/>
          <w:lang w:val="en-GB"/>
        </w:rPr>
        <w:t xml:space="preserve">. </w:t>
      </w:r>
      <w:r w:rsidR="00C96510" w:rsidRPr="008A62D7">
        <w:rPr>
          <w:rFonts w:eastAsiaTheme="minorEastAsia"/>
          <w:szCs w:val="22"/>
          <w:lang w:val="en-GB"/>
        </w:rPr>
        <w:t>However, i</w:t>
      </w:r>
      <w:r w:rsidRPr="008A62D7">
        <w:rPr>
          <w:rFonts w:eastAsiaTheme="minorEastAsia"/>
          <w:szCs w:val="22"/>
          <w:lang w:val="en-GB"/>
        </w:rPr>
        <w:t>t is</w:t>
      </w:r>
      <w:r w:rsidR="00C96510" w:rsidRPr="008A62D7">
        <w:rPr>
          <w:rFonts w:eastAsiaTheme="minorEastAsia"/>
          <w:szCs w:val="22"/>
          <w:lang w:val="en-GB"/>
        </w:rPr>
        <w:t xml:space="preserve"> </w:t>
      </w:r>
      <w:r w:rsidRPr="008A62D7">
        <w:rPr>
          <w:rFonts w:eastAsiaTheme="minorEastAsia"/>
          <w:szCs w:val="22"/>
          <w:lang w:val="en-GB"/>
        </w:rPr>
        <w:t>possible to export all results by activating the analysis mode (see also section</w:t>
      </w:r>
      <w:r w:rsidR="00336E02" w:rsidRPr="008A62D7">
        <w:rPr>
          <w:rFonts w:eastAsiaTheme="minorEastAsia"/>
          <w:szCs w:val="22"/>
          <w:lang w:val="en-GB"/>
        </w:rPr>
        <w:fldChar w:fldCharType="begin"/>
      </w:r>
      <w:r w:rsidR="00336E02" w:rsidRPr="008A62D7">
        <w:rPr>
          <w:rFonts w:eastAsiaTheme="minorEastAsia"/>
          <w:szCs w:val="22"/>
          <w:lang w:val="en-GB"/>
        </w:rPr>
        <w:instrText xml:space="preserve"> REF _Ref482539780 \h </w:instrText>
      </w:r>
      <w:r w:rsidR="00336E02" w:rsidRPr="008A62D7">
        <w:rPr>
          <w:rFonts w:eastAsiaTheme="minorEastAsia"/>
          <w:szCs w:val="22"/>
          <w:lang w:val="en-GB"/>
        </w:rPr>
      </w:r>
      <w:r w:rsidR="00336E02" w:rsidRPr="008A62D7">
        <w:rPr>
          <w:rFonts w:eastAsiaTheme="minorEastAsia"/>
          <w:szCs w:val="22"/>
          <w:lang w:val="en-GB"/>
        </w:rPr>
        <w:fldChar w:fldCharType="separate"/>
      </w:r>
      <w:r w:rsidR="00DE7C99" w:rsidRPr="008A62D7">
        <w:rPr>
          <w:lang w:val="en-GB"/>
        </w:rPr>
        <w:t xml:space="preserve"> “Analysis Mode”</w:t>
      </w:r>
      <w:r w:rsidR="00336E02" w:rsidRPr="008A62D7">
        <w:rPr>
          <w:rFonts w:eastAsiaTheme="minorEastAsia"/>
          <w:szCs w:val="22"/>
          <w:lang w:val="en-GB"/>
        </w:rPr>
        <w:fldChar w:fldCharType="end"/>
      </w:r>
      <w:r w:rsidRPr="008A62D7">
        <w:rPr>
          <w:rFonts w:eastAsiaTheme="minorEastAsia"/>
          <w:szCs w:val="22"/>
          <w:lang w:val="en-GB"/>
        </w:rPr>
        <w:t>).</w:t>
      </w:r>
    </w:p>
    <w:p w14:paraId="113473F1" w14:textId="77777777" w:rsidR="003D2DCD" w:rsidRPr="008A62D7" w:rsidRDefault="003D2DCD" w:rsidP="001B5ADD">
      <w:pPr>
        <w:rPr>
          <w:rFonts w:eastAsiaTheme="minorEastAsia"/>
          <w:szCs w:val="22"/>
          <w:lang w:val="en-GB"/>
        </w:rPr>
      </w:pPr>
    </w:p>
    <w:p w14:paraId="1752A15F" w14:textId="788173F8" w:rsidR="003D2DCD" w:rsidRPr="008A62D7" w:rsidRDefault="003D2DCD" w:rsidP="003D2DCD">
      <w:pPr>
        <w:pStyle w:val="Heading3"/>
        <w:rPr>
          <w:i/>
          <w:lang w:val="en-GB"/>
        </w:rPr>
      </w:pPr>
      <w:bookmarkStart w:id="1818" w:name="_Ref482276616"/>
      <w:bookmarkStart w:id="1819" w:name="_Toc536110925"/>
      <w:r w:rsidRPr="008A62D7">
        <w:rPr>
          <w:lang w:val="en-GB"/>
        </w:rPr>
        <w:t>The Analysis Mode</w:t>
      </w:r>
      <w:bookmarkEnd w:id="1818"/>
      <w:bookmarkEnd w:id="1819"/>
    </w:p>
    <w:p w14:paraId="2DA66F0E" w14:textId="77777777" w:rsidR="003D2DCD" w:rsidRPr="008A62D7" w:rsidRDefault="003D2DCD" w:rsidP="001B5ADD">
      <w:pPr>
        <w:rPr>
          <w:rFonts w:eastAsiaTheme="minorEastAsia"/>
          <w:szCs w:val="22"/>
          <w:lang w:val="en-GB"/>
        </w:rPr>
      </w:pPr>
    </w:p>
    <w:p w14:paraId="31053BB8" w14:textId="7D3624FF" w:rsidR="00E334C6" w:rsidRPr="008A62D7" w:rsidRDefault="00E334C6" w:rsidP="00797794">
      <w:pPr>
        <w:rPr>
          <w:rFonts w:eastAsiaTheme="minorEastAsia"/>
          <w:szCs w:val="22"/>
          <w:lang w:val="en-GB"/>
        </w:rPr>
      </w:pPr>
      <w:r w:rsidRPr="008A62D7">
        <w:rPr>
          <w:rFonts w:eastAsiaTheme="minorEastAsia"/>
          <w:szCs w:val="22"/>
          <w:lang w:val="en-GB"/>
        </w:rPr>
        <w:t xml:space="preserve">This mode allows the operator to </w:t>
      </w:r>
      <w:r w:rsidR="003763D0" w:rsidRPr="008A62D7">
        <w:rPr>
          <w:rFonts w:eastAsiaTheme="minorEastAsia"/>
          <w:szCs w:val="22"/>
          <w:lang w:val="en-GB"/>
        </w:rPr>
        <w:t xml:space="preserve">study the results </w:t>
      </w:r>
      <w:r w:rsidR="002149EB" w:rsidRPr="008A62D7">
        <w:rPr>
          <w:rFonts w:eastAsiaTheme="minorEastAsia"/>
          <w:szCs w:val="22"/>
          <w:lang w:val="en-GB"/>
        </w:rPr>
        <w:t xml:space="preserve">of all FOXI internal models </w:t>
      </w:r>
      <w:r w:rsidR="003763D0" w:rsidRPr="008A62D7">
        <w:rPr>
          <w:rFonts w:eastAsiaTheme="minorEastAsia"/>
          <w:szCs w:val="22"/>
          <w:lang w:val="en-GB"/>
        </w:rPr>
        <w:t>for all time base</w:t>
      </w:r>
      <w:r w:rsidR="002149EB" w:rsidRPr="008A62D7">
        <w:rPr>
          <w:rFonts w:eastAsiaTheme="minorEastAsia"/>
          <w:szCs w:val="22"/>
          <w:lang w:val="en-GB"/>
        </w:rPr>
        <w:t>s</w:t>
      </w:r>
      <w:r w:rsidR="00336E02" w:rsidRPr="008A62D7">
        <w:rPr>
          <w:rFonts w:eastAsiaTheme="minorEastAsia"/>
          <w:szCs w:val="22"/>
          <w:lang w:val="en-GB"/>
        </w:rPr>
        <w:t xml:space="preserve">, which </w:t>
      </w:r>
      <w:r w:rsidR="003763D0" w:rsidRPr="008A62D7">
        <w:rPr>
          <w:rFonts w:eastAsiaTheme="minorEastAsia"/>
          <w:szCs w:val="22"/>
          <w:lang w:val="en-GB"/>
        </w:rPr>
        <w:t>can</w:t>
      </w:r>
      <w:r w:rsidR="002149EB" w:rsidRPr="008A62D7">
        <w:rPr>
          <w:rFonts w:eastAsiaTheme="minorEastAsia"/>
          <w:szCs w:val="22"/>
          <w:lang w:val="en-GB"/>
        </w:rPr>
        <w:t xml:space="preserve"> help to optimize the settings.</w:t>
      </w:r>
    </w:p>
    <w:p w14:paraId="1050BFD5" w14:textId="5BF242E5" w:rsidR="003763D0" w:rsidRPr="008A62D7" w:rsidRDefault="00E334C6" w:rsidP="00797794">
      <w:pPr>
        <w:rPr>
          <w:rFonts w:eastAsiaTheme="minorEastAsia"/>
          <w:szCs w:val="22"/>
          <w:lang w:val="en-GB"/>
        </w:rPr>
      </w:pPr>
      <w:r w:rsidRPr="008A62D7">
        <w:rPr>
          <w:rFonts w:eastAsiaTheme="minorEastAsia"/>
          <w:szCs w:val="22"/>
          <w:lang w:val="en-GB"/>
        </w:rPr>
        <w:t xml:space="preserve">If </w:t>
      </w:r>
      <w:r w:rsidR="003763D0" w:rsidRPr="008A62D7">
        <w:rPr>
          <w:rFonts w:eastAsiaTheme="minorEastAsia"/>
          <w:szCs w:val="22"/>
          <w:lang w:val="en-GB"/>
        </w:rPr>
        <w:t>the analysis mode</w:t>
      </w:r>
      <w:r w:rsidRPr="008A62D7">
        <w:rPr>
          <w:rFonts w:eastAsiaTheme="minorEastAsia"/>
          <w:szCs w:val="22"/>
          <w:lang w:val="en-GB"/>
        </w:rPr>
        <w:t xml:space="preserve"> </w:t>
      </w:r>
      <w:r w:rsidR="003763D0" w:rsidRPr="008A62D7">
        <w:rPr>
          <w:rFonts w:eastAsiaTheme="minorEastAsia"/>
          <w:szCs w:val="22"/>
          <w:lang w:val="en-GB"/>
        </w:rPr>
        <w:t xml:space="preserve">is </w:t>
      </w:r>
      <w:r w:rsidRPr="008A62D7">
        <w:rPr>
          <w:rFonts w:eastAsiaTheme="minorEastAsia"/>
          <w:szCs w:val="22"/>
          <w:lang w:val="en-GB"/>
        </w:rPr>
        <w:t>switched on by the operator</w:t>
      </w:r>
      <w:r w:rsidR="002149EB" w:rsidRPr="008A62D7">
        <w:rPr>
          <w:rFonts w:eastAsiaTheme="minorEastAsia"/>
          <w:szCs w:val="22"/>
          <w:lang w:val="en-GB"/>
        </w:rPr>
        <w:t xml:space="preserve"> (see </w:t>
      </w:r>
      <w:r w:rsidR="00336E02" w:rsidRPr="008A62D7">
        <w:rPr>
          <w:rFonts w:eastAsiaTheme="minorEastAsia"/>
          <w:szCs w:val="22"/>
          <w:lang w:val="en-GB"/>
        </w:rPr>
        <w:t xml:space="preserve">section </w:t>
      </w:r>
      <w:r w:rsidR="008E4BF3" w:rsidRPr="008A62D7">
        <w:rPr>
          <w:lang w:val="en-GB"/>
        </w:rPr>
        <w:fldChar w:fldCharType="begin"/>
      </w:r>
      <w:r w:rsidR="008E4BF3" w:rsidRPr="008A62D7">
        <w:rPr>
          <w:lang w:val="en-GB"/>
        </w:rPr>
        <w:instrText xml:space="preserve"> REF _Ref483234743 \r \h </w:instrText>
      </w:r>
      <w:r w:rsidR="008E4BF3" w:rsidRPr="008A62D7">
        <w:rPr>
          <w:lang w:val="en-GB"/>
        </w:rPr>
      </w:r>
      <w:r w:rsidR="008E4BF3" w:rsidRPr="008A62D7">
        <w:rPr>
          <w:lang w:val="en-GB"/>
        </w:rPr>
        <w:fldChar w:fldCharType="separate"/>
      </w:r>
      <w:r w:rsidR="00DE7C99" w:rsidRPr="008A62D7">
        <w:rPr>
          <w:lang w:val="en-GB"/>
        </w:rPr>
        <w:t>4.6</w:t>
      </w:r>
      <w:r w:rsidR="008E4BF3" w:rsidRPr="008A62D7">
        <w:rPr>
          <w:lang w:val="en-GB"/>
        </w:rPr>
        <w:fldChar w:fldCharType="end"/>
      </w:r>
      <w:r w:rsidR="002149EB" w:rsidRPr="008A62D7">
        <w:rPr>
          <w:rFonts w:eastAsiaTheme="minorEastAsia"/>
          <w:szCs w:val="22"/>
          <w:lang w:val="en-GB"/>
        </w:rPr>
        <w:t>)</w:t>
      </w:r>
      <w:r w:rsidRPr="008A62D7">
        <w:rPr>
          <w:rFonts w:eastAsiaTheme="minorEastAsia"/>
          <w:szCs w:val="22"/>
          <w:lang w:val="en-GB"/>
        </w:rPr>
        <w:t xml:space="preserve">, </w:t>
      </w:r>
      <w:r w:rsidR="001215E4" w:rsidRPr="008A62D7">
        <w:rPr>
          <w:rFonts w:eastAsiaTheme="minorEastAsia"/>
          <w:szCs w:val="22"/>
          <w:lang w:val="en-GB"/>
        </w:rPr>
        <w:t>eight</w:t>
      </w:r>
      <w:r w:rsidRPr="008A62D7">
        <w:rPr>
          <w:rFonts w:eastAsiaTheme="minorEastAsia"/>
          <w:szCs w:val="22"/>
          <w:lang w:val="en-GB"/>
        </w:rPr>
        <w:t xml:space="preserve"> files are generated</w:t>
      </w:r>
      <w:r w:rsidR="003763D0" w:rsidRPr="008A62D7">
        <w:rPr>
          <w:rFonts w:eastAsiaTheme="minorEastAsia"/>
          <w:szCs w:val="22"/>
          <w:lang w:val="en-GB"/>
        </w:rPr>
        <w:t xml:space="preserve"> </w:t>
      </w:r>
      <w:r w:rsidRPr="008A62D7">
        <w:rPr>
          <w:rFonts w:eastAsiaTheme="minorEastAsia"/>
          <w:szCs w:val="22"/>
          <w:lang w:val="en-GB"/>
        </w:rPr>
        <w:t xml:space="preserve">with the names ending </w:t>
      </w:r>
      <w:r w:rsidR="001215E4" w:rsidRPr="008A62D7">
        <w:rPr>
          <w:rFonts w:eastAsiaTheme="minorEastAsia"/>
          <w:szCs w:val="22"/>
          <w:lang w:val="en-GB"/>
        </w:rPr>
        <w:t>“</w:t>
      </w:r>
      <w:r w:rsidR="001215E4" w:rsidRPr="008A62D7">
        <w:rPr>
          <w:rFonts w:eastAsiaTheme="minorEastAsia"/>
          <w:i/>
          <w:szCs w:val="22"/>
          <w:lang w:val="en-GB"/>
        </w:rPr>
        <w:t>_allmer_&lt;timebase&gt;.txt</w:t>
      </w:r>
      <w:r w:rsidR="001215E4" w:rsidRPr="008A62D7">
        <w:rPr>
          <w:rFonts w:eastAsiaTheme="minorEastAsia"/>
          <w:szCs w:val="22"/>
          <w:lang w:val="en-GB"/>
        </w:rPr>
        <w:t xml:space="preserve">” and </w:t>
      </w:r>
      <w:r w:rsidRPr="008A62D7">
        <w:rPr>
          <w:rFonts w:eastAsiaTheme="minorEastAsia"/>
          <w:szCs w:val="22"/>
          <w:lang w:val="en-GB"/>
        </w:rPr>
        <w:t>“</w:t>
      </w:r>
      <w:r w:rsidRPr="008A62D7">
        <w:rPr>
          <w:rFonts w:eastAsiaTheme="minorEastAsia"/>
          <w:i/>
          <w:szCs w:val="22"/>
          <w:lang w:val="en-GB"/>
        </w:rPr>
        <w:t>_statmer_&lt;timebase&gt;.txt</w:t>
      </w:r>
      <w:r w:rsidRPr="008A62D7">
        <w:rPr>
          <w:rFonts w:eastAsiaTheme="minorEastAsia"/>
          <w:szCs w:val="22"/>
          <w:lang w:val="en-GB"/>
        </w:rPr>
        <w:t>”</w:t>
      </w:r>
      <w:r w:rsidR="004B4103" w:rsidRPr="008A62D7">
        <w:rPr>
          <w:rFonts w:eastAsiaTheme="minorEastAsia"/>
          <w:szCs w:val="22"/>
          <w:lang w:val="en-GB"/>
        </w:rPr>
        <w:t>,</w:t>
      </w:r>
      <w:r w:rsidRPr="008A62D7">
        <w:rPr>
          <w:rFonts w:eastAsiaTheme="minorEastAsia"/>
          <w:szCs w:val="22"/>
          <w:lang w:val="en-GB"/>
        </w:rPr>
        <w:t xml:space="preserve"> where &lt;timebase&gt; specifies if the file contains the </w:t>
      </w:r>
      <w:r w:rsidR="003763D0" w:rsidRPr="008A62D7">
        <w:rPr>
          <w:rFonts w:eastAsiaTheme="minorEastAsia"/>
          <w:szCs w:val="22"/>
          <w:lang w:val="en-GB"/>
        </w:rPr>
        <w:t>information</w:t>
      </w:r>
      <w:r w:rsidRPr="008A62D7">
        <w:rPr>
          <w:rFonts w:eastAsiaTheme="minorEastAsia"/>
          <w:szCs w:val="22"/>
          <w:lang w:val="en-GB"/>
        </w:rPr>
        <w:t xml:space="preserve"> for </w:t>
      </w:r>
      <w:r w:rsidR="003763D0" w:rsidRPr="008A62D7">
        <w:rPr>
          <w:rFonts w:eastAsiaTheme="minorEastAsia"/>
          <w:szCs w:val="22"/>
          <w:lang w:val="en-GB"/>
        </w:rPr>
        <w:t>the</w:t>
      </w:r>
      <w:r w:rsidRPr="008A62D7">
        <w:rPr>
          <w:rFonts w:eastAsiaTheme="minorEastAsia"/>
          <w:szCs w:val="22"/>
          <w:lang w:val="en-GB"/>
        </w:rPr>
        <w:t xml:space="preserve"> time base </w:t>
      </w:r>
      <w:r w:rsidR="001215E4" w:rsidRPr="008A62D7">
        <w:rPr>
          <w:rFonts w:eastAsiaTheme="minorEastAsia"/>
          <w:szCs w:val="22"/>
          <w:lang w:val="en-GB"/>
        </w:rPr>
        <w:t>(see Table 3)</w:t>
      </w:r>
      <w:r w:rsidRPr="008A62D7">
        <w:rPr>
          <w:rFonts w:eastAsiaTheme="minorEastAsia"/>
          <w:szCs w:val="22"/>
          <w:lang w:val="en-GB"/>
        </w:rPr>
        <w:t xml:space="preserve">. </w:t>
      </w:r>
    </w:p>
    <w:p w14:paraId="78AB40AE" w14:textId="05D1777A" w:rsidR="001215E4" w:rsidRPr="008A62D7" w:rsidRDefault="001215E4" w:rsidP="00797794">
      <w:pPr>
        <w:rPr>
          <w:rFonts w:eastAsiaTheme="minorEastAsia"/>
          <w:szCs w:val="22"/>
          <w:lang w:val="en-GB"/>
        </w:rPr>
      </w:pPr>
      <w:r w:rsidRPr="008A62D7">
        <w:rPr>
          <w:rFonts w:eastAsiaTheme="minorEastAsia"/>
          <w:szCs w:val="22"/>
          <w:lang w:val="en-GB"/>
        </w:rPr>
        <w:t>The format of “</w:t>
      </w:r>
      <w:r w:rsidRPr="008A62D7">
        <w:rPr>
          <w:rFonts w:eastAsiaTheme="minorEastAsia"/>
          <w:i/>
          <w:szCs w:val="22"/>
          <w:lang w:val="en-GB"/>
        </w:rPr>
        <w:t>_allmer_”</w:t>
      </w:r>
      <w:r w:rsidRPr="008A62D7">
        <w:rPr>
          <w:rFonts w:eastAsiaTheme="minorEastAsia"/>
          <w:szCs w:val="22"/>
          <w:lang w:val="en-GB"/>
        </w:rPr>
        <w:t xml:space="preserve"> files is:</w:t>
      </w:r>
    </w:p>
    <w:p w14:paraId="204FA3F1" w14:textId="6C1EDC61" w:rsidR="001215E4" w:rsidRPr="008A62D7" w:rsidRDefault="001215E4" w:rsidP="001507E8">
      <w:pPr>
        <w:pStyle w:val="ListParagraph"/>
        <w:numPr>
          <w:ilvl w:val="0"/>
          <w:numId w:val="11"/>
        </w:numPr>
        <w:rPr>
          <w:lang w:val="en-GB"/>
        </w:rPr>
      </w:pPr>
      <w:r w:rsidRPr="008A62D7">
        <w:rPr>
          <w:lang w:val="en-GB"/>
        </w:rPr>
        <w:t>Column 1: time since eruption</w:t>
      </w:r>
      <w:r w:rsidR="008B4217" w:rsidRPr="008A62D7">
        <w:rPr>
          <w:lang w:val="en-GB"/>
        </w:rPr>
        <w:t>;</w:t>
      </w:r>
    </w:p>
    <w:p w14:paraId="2A5115E4" w14:textId="76F96BD9" w:rsidR="001215E4" w:rsidRPr="008A62D7" w:rsidRDefault="001215E4" w:rsidP="001507E8">
      <w:pPr>
        <w:pStyle w:val="ListParagraph"/>
        <w:numPr>
          <w:ilvl w:val="0"/>
          <w:numId w:val="11"/>
        </w:numPr>
        <w:rPr>
          <w:lang w:val="en-GB"/>
        </w:rPr>
      </w:pPr>
      <w:r w:rsidRPr="008A62D7">
        <w:rPr>
          <w:lang w:val="en-GB"/>
        </w:rPr>
        <w:t xml:space="preserve">Column 2: number of </w:t>
      </w:r>
      <w:r w:rsidR="002149EB" w:rsidRPr="008A62D7">
        <w:rPr>
          <w:lang w:val="en-GB"/>
        </w:rPr>
        <w:t>considered</w:t>
      </w:r>
      <w:r w:rsidRPr="008A62D7">
        <w:rPr>
          <w:lang w:val="en-GB"/>
        </w:rPr>
        <w:t xml:space="preserve"> </w:t>
      </w:r>
      <w:r w:rsidR="002149EB" w:rsidRPr="008A62D7">
        <w:rPr>
          <w:lang w:val="en-GB"/>
        </w:rPr>
        <w:t xml:space="preserve">plume height </w:t>
      </w:r>
      <w:r w:rsidRPr="008A62D7">
        <w:rPr>
          <w:lang w:val="en-GB"/>
        </w:rPr>
        <w:t xml:space="preserve">data sets </w:t>
      </w:r>
      <w:r w:rsidRPr="008A62D7">
        <w:rPr>
          <w:i/>
          <w:lang w:val="en-GB"/>
        </w:rPr>
        <w:t>N</w:t>
      </w:r>
      <w:r w:rsidR="008B4217" w:rsidRPr="008A62D7">
        <w:rPr>
          <w:i/>
          <w:lang w:val="en-GB"/>
        </w:rPr>
        <w:t>;</w:t>
      </w:r>
    </w:p>
    <w:p w14:paraId="03C18E4B" w14:textId="59AB525A" w:rsidR="001215E4" w:rsidRPr="008A62D7" w:rsidRDefault="001215E4" w:rsidP="001507E8">
      <w:pPr>
        <w:pStyle w:val="ListParagraph"/>
        <w:numPr>
          <w:ilvl w:val="0"/>
          <w:numId w:val="11"/>
        </w:numPr>
        <w:rPr>
          <w:lang w:val="en-GB"/>
        </w:rPr>
      </w:pPr>
      <w:r w:rsidRPr="008A62D7">
        <w:rPr>
          <w:lang w:val="en-GB"/>
        </w:rPr>
        <w:t xml:space="preserve">Column 3: best plume height estimate applied </w:t>
      </w:r>
      <w:r w:rsidRPr="008A62D7">
        <w:rPr>
          <w:i/>
          <w:lang w:val="en-GB"/>
        </w:rPr>
        <w:t>h</w:t>
      </w:r>
      <w:r w:rsidRPr="008A62D7">
        <w:rPr>
          <w:i/>
          <w:vertAlign w:val="subscript"/>
          <w:lang w:val="en-GB"/>
        </w:rPr>
        <w:t>avg</w:t>
      </w:r>
      <w:r w:rsidRPr="008A62D7">
        <w:rPr>
          <w:lang w:val="en-GB"/>
        </w:rPr>
        <w:t xml:space="preserve"> </w:t>
      </w:r>
      <w:r w:rsidR="008B4217" w:rsidRPr="008A62D7">
        <w:rPr>
          <w:lang w:val="en-GB"/>
        </w:rPr>
        <w:t>;</w:t>
      </w:r>
    </w:p>
    <w:p w14:paraId="337C8B25" w14:textId="1C831D8A" w:rsidR="001215E4" w:rsidRPr="008A62D7" w:rsidRDefault="001215E4" w:rsidP="001507E8">
      <w:pPr>
        <w:pStyle w:val="ListParagraph"/>
        <w:numPr>
          <w:ilvl w:val="0"/>
          <w:numId w:val="11"/>
        </w:numPr>
        <w:rPr>
          <w:lang w:val="en-GB"/>
        </w:rPr>
      </w:pPr>
      <w:r w:rsidRPr="008A62D7">
        <w:rPr>
          <w:lang w:val="en-GB"/>
        </w:rPr>
        <w:t>Column 4: model</w:t>
      </w:r>
      <w:r w:rsidR="002149EB" w:rsidRPr="008A62D7">
        <w:rPr>
          <w:lang w:val="en-GB"/>
        </w:rPr>
        <w:t xml:space="preserve"> ID (see Table </w:t>
      </w:r>
      <w:r w:rsidR="003A2BE9" w:rsidRPr="008A62D7">
        <w:rPr>
          <w:lang w:val="en-GB"/>
        </w:rPr>
        <w:t>10</w:t>
      </w:r>
      <w:r w:rsidR="002149EB" w:rsidRPr="008A62D7">
        <w:rPr>
          <w:lang w:val="en-GB"/>
        </w:rPr>
        <w:t>)</w:t>
      </w:r>
      <w:r w:rsidR="008B4217" w:rsidRPr="008A62D7">
        <w:rPr>
          <w:lang w:val="en-GB"/>
        </w:rPr>
        <w:t>;</w:t>
      </w:r>
    </w:p>
    <w:p w14:paraId="4BF2D140" w14:textId="6D10FE9D" w:rsidR="001215E4" w:rsidRPr="008A62D7" w:rsidRDefault="001215E4" w:rsidP="001507E8">
      <w:pPr>
        <w:pStyle w:val="ListParagraph"/>
        <w:numPr>
          <w:ilvl w:val="0"/>
          <w:numId w:val="11"/>
        </w:numPr>
        <w:rPr>
          <w:lang w:val="en-GB"/>
        </w:rPr>
      </w:pPr>
      <w:r w:rsidRPr="008A62D7">
        <w:rPr>
          <w:lang w:val="en-GB"/>
        </w:rPr>
        <w:t xml:space="preserve">Column 5: </w:t>
      </w:r>
      <w:r w:rsidR="002149EB" w:rsidRPr="008A62D7">
        <w:rPr>
          <w:lang w:val="en-GB"/>
        </w:rPr>
        <w:t xml:space="preserve">minimum MER estimated by model </w:t>
      </w:r>
      <w:r w:rsidRPr="008A62D7">
        <w:rPr>
          <w:rFonts w:eastAsiaTheme="minorEastAsia"/>
          <w:i/>
          <w:lang w:val="en-GB"/>
        </w:rPr>
        <w:t>Q</w:t>
      </w:r>
      <w:r w:rsidR="002149EB" w:rsidRPr="008A62D7">
        <w:rPr>
          <w:rFonts w:eastAsiaTheme="minorEastAsia"/>
          <w:i/>
          <w:vertAlign w:val="subscript"/>
          <w:lang w:val="en-GB"/>
        </w:rPr>
        <w:t>model</w:t>
      </w:r>
      <w:r w:rsidR="002149EB" w:rsidRPr="008A62D7">
        <w:rPr>
          <w:rFonts w:eastAsiaTheme="minorEastAsia"/>
          <w:i/>
          <w:lang w:val="en-GB"/>
        </w:rPr>
        <w:t>(h</w:t>
      </w:r>
      <w:r w:rsidR="002149EB" w:rsidRPr="008A62D7">
        <w:rPr>
          <w:rFonts w:eastAsiaTheme="minorEastAsia"/>
          <w:i/>
          <w:vertAlign w:val="subscript"/>
          <w:lang w:val="en-GB"/>
        </w:rPr>
        <w:t>min</w:t>
      </w:r>
      <w:r w:rsidRPr="008A62D7">
        <w:rPr>
          <w:rFonts w:eastAsiaTheme="minorEastAsia"/>
          <w:i/>
          <w:lang w:val="en-GB"/>
        </w:rPr>
        <w:t>)</w:t>
      </w:r>
      <w:r w:rsidR="008B4217" w:rsidRPr="008A62D7">
        <w:rPr>
          <w:rFonts w:eastAsiaTheme="minorEastAsia"/>
          <w:i/>
          <w:lang w:val="en-GB"/>
        </w:rPr>
        <w:t>;</w:t>
      </w:r>
    </w:p>
    <w:p w14:paraId="3D5250AD" w14:textId="4004B1D0" w:rsidR="001215E4" w:rsidRPr="008A62D7" w:rsidRDefault="001215E4" w:rsidP="001507E8">
      <w:pPr>
        <w:pStyle w:val="ListParagraph"/>
        <w:numPr>
          <w:ilvl w:val="0"/>
          <w:numId w:val="11"/>
        </w:numPr>
        <w:rPr>
          <w:lang w:val="en-GB"/>
        </w:rPr>
      </w:pPr>
      <w:r w:rsidRPr="008A62D7">
        <w:rPr>
          <w:lang w:val="en-GB"/>
        </w:rPr>
        <w:t xml:space="preserve">Column 6: </w:t>
      </w:r>
      <w:r w:rsidR="002149EB" w:rsidRPr="008A62D7">
        <w:rPr>
          <w:lang w:val="en-GB"/>
        </w:rPr>
        <w:t xml:space="preserve">average MER estimated by model </w:t>
      </w:r>
      <w:r w:rsidR="002149EB" w:rsidRPr="008A62D7">
        <w:rPr>
          <w:rFonts w:eastAsiaTheme="minorEastAsia"/>
          <w:i/>
          <w:lang w:val="en-GB"/>
        </w:rPr>
        <w:t>Q</w:t>
      </w:r>
      <w:r w:rsidR="002149EB" w:rsidRPr="008A62D7">
        <w:rPr>
          <w:rFonts w:eastAsiaTheme="minorEastAsia"/>
          <w:i/>
          <w:vertAlign w:val="subscript"/>
          <w:lang w:val="en-GB"/>
        </w:rPr>
        <w:t>model</w:t>
      </w:r>
      <w:r w:rsidR="002149EB" w:rsidRPr="008A62D7">
        <w:rPr>
          <w:rFonts w:eastAsiaTheme="minorEastAsia"/>
          <w:i/>
          <w:lang w:val="en-GB"/>
        </w:rPr>
        <w:t>(h</w:t>
      </w:r>
      <w:r w:rsidR="002149EB" w:rsidRPr="008A62D7">
        <w:rPr>
          <w:rFonts w:eastAsiaTheme="minorEastAsia"/>
          <w:i/>
          <w:vertAlign w:val="subscript"/>
          <w:lang w:val="en-GB"/>
        </w:rPr>
        <w:t>avg</w:t>
      </w:r>
      <w:r w:rsidR="002149EB" w:rsidRPr="008A62D7">
        <w:rPr>
          <w:rFonts w:eastAsiaTheme="minorEastAsia"/>
          <w:i/>
          <w:lang w:val="en-GB"/>
        </w:rPr>
        <w:t>)</w:t>
      </w:r>
      <w:r w:rsidR="008B4217" w:rsidRPr="008A62D7">
        <w:rPr>
          <w:rFonts w:eastAsiaTheme="minorEastAsia"/>
          <w:i/>
          <w:lang w:val="en-GB"/>
        </w:rPr>
        <w:t>;</w:t>
      </w:r>
    </w:p>
    <w:p w14:paraId="19EDE12E" w14:textId="0F265E3E" w:rsidR="001215E4" w:rsidRPr="008A62D7" w:rsidRDefault="001215E4" w:rsidP="001507E8">
      <w:pPr>
        <w:pStyle w:val="ListParagraph"/>
        <w:numPr>
          <w:ilvl w:val="0"/>
          <w:numId w:val="11"/>
        </w:numPr>
        <w:rPr>
          <w:lang w:val="en-GB"/>
        </w:rPr>
      </w:pPr>
      <w:r w:rsidRPr="008A62D7">
        <w:rPr>
          <w:lang w:val="en-GB"/>
        </w:rPr>
        <w:t xml:space="preserve">Column 7: </w:t>
      </w:r>
      <w:r w:rsidR="002149EB" w:rsidRPr="008A62D7">
        <w:rPr>
          <w:lang w:val="en-GB"/>
        </w:rPr>
        <w:t xml:space="preserve">maximum MER estimated by model </w:t>
      </w:r>
      <w:r w:rsidR="002149EB" w:rsidRPr="008A62D7">
        <w:rPr>
          <w:rFonts w:eastAsiaTheme="minorEastAsia"/>
          <w:i/>
          <w:lang w:val="en-GB"/>
        </w:rPr>
        <w:t>Q</w:t>
      </w:r>
      <w:r w:rsidR="002149EB" w:rsidRPr="008A62D7">
        <w:rPr>
          <w:rFonts w:eastAsiaTheme="minorEastAsia"/>
          <w:i/>
          <w:vertAlign w:val="subscript"/>
          <w:lang w:val="en-GB"/>
        </w:rPr>
        <w:t>model</w:t>
      </w:r>
      <w:r w:rsidR="002149EB" w:rsidRPr="008A62D7">
        <w:rPr>
          <w:rFonts w:eastAsiaTheme="minorEastAsia"/>
          <w:i/>
          <w:lang w:val="en-GB"/>
        </w:rPr>
        <w:t>(h</w:t>
      </w:r>
      <w:r w:rsidR="002149EB" w:rsidRPr="008A62D7">
        <w:rPr>
          <w:rFonts w:eastAsiaTheme="minorEastAsia"/>
          <w:i/>
          <w:vertAlign w:val="subscript"/>
          <w:lang w:val="en-GB"/>
        </w:rPr>
        <w:t>max</w:t>
      </w:r>
      <w:r w:rsidR="002149EB" w:rsidRPr="008A62D7">
        <w:rPr>
          <w:rFonts w:eastAsiaTheme="minorEastAsia"/>
          <w:i/>
          <w:lang w:val="en-GB"/>
        </w:rPr>
        <w:t>)</w:t>
      </w:r>
      <w:r w:rsidR="008B4217" w:rsidRPr="008A62D7">
        <w:rPr>
          <w:rFonts w:eastAsiaTheme="minorEastAsia"/>
          <w:i/>
          <w:lang w:val="en-GB"/>
        </w:rPr>
        <w:t>;</w:t>
      </w:r>
    </w:p>
    <w:p w14:paraId="2EAE1FAC" w14:textId="5A4BCFA6" w:rsidR="001215E4" w:rsidRPr="008A62D7" w:rsidRDefault="001215E4" w:rsidP="001507E8">
      <w:pPr>
        <w:pStyle w:val="ListParagraph"/>
        <w:numPr>
          <w:ilvl w:val="0"/>
          <w:numId w:val="11"/>
        </w:numPr>
        <w:rPr>
          <w:lang w:val="en-GB"/>
        </w:rPr>
      </w:pPr>
      <w:r w:rsidRPr="008A62D7">
        <w:rPr>
          <w:lang w:val="en-GB"/>
        </w:rPr>
        <w:t xml:space="preserve">Column 8: </w:t>
      </w:r>
      <w:r w:rsidR="002149EB" w:rsidRPr="008A62D7">
        <w:rPr>
          <w:lang w:val="en-GB"/>
        </w:rPr>
        <w:t>time base</w:t>
      </w:r>
      <w:r w:rsidR="008B4217" w:rsidRPr="008A62D7">
        <w:rPr>
          <w:lang w:val="en-GB"/>
        </w:rPr>
        <w:t>.</w:t>
      </w:r>
    </w:p>
    <w:p w14:paraId="2D328AA8" w14:textId="3180AD86" w:rsidR="00056C28" w:rsidRPr="000E1A5F" w:rsidRDefault="00056C28" w:rsidP="00056C28">
      <w:pPr>
        <w:jc w:val="center"/>
        <w:rPr>
          <w:rFonts w:asciiTheme="minorHAnsi" w:eastAsiaTheme="minorEastAsia" w:hAnsiTheme="minorHAnsi"/>
          <w:szCs w:val="22"/>
          <w:lang w:val="en-GB"/>
        </w:rPr>
      </w:pPr>
      <w:r w:rsidRPr="008A62D7">
        <w:rPr>
          <w:rFonts w:asciiTheme="minorHAnsi" w:eastAsiaTheme="minorEastAsia" w:hAnsiTheme="minorHAnsi"/>
          <w:szCs w:val="22"/>
          <w:lang w:val="en-GB"/>
        </w:rPr>
        <w:t>Table 10: model IDs within the “</w:t>
      </w:r>
      <w:r w:rsidRPr="008A62D7">
        <w:rPr>
          <w:rFonts w:asciiTheme="minorHAnsi" w:eastAsiaTheme="minorEastAsia" w:hAnsiTheme="minorHAnsi"/>
          <w:i/>
          <w:szCs w:val="22"/>
          <w:lang w:val="en-GB"/>
        </w:rPr>
        <w:t>_allmer_</w:t>
      </w:r>
      <w:r w:rsidRPr="008A62D7">
        <w:rPr>
          <w:rFonts w:asciiTheme="minorHAnsi" w:eastAsiaTheme="minorEastAsia" w:hAnsiTheme="minorHAnsi"/>
          <w:szCs w:val="22"/>
          <w:lang w:val="en-GB"/>
        </w:rPr>
        <w:t>” files</w:t>
      </w:r>
    </w:p>
    <w:tbl>
      <w:tblPr>
        <w:tblW w:w="0" w:type="auto"/>
        <w:jc w:val="center"/>
        <w:tblLook w:val="04A0" w:firstRow="1" w:lastRow="0" w:firstColumn="1" w:lastColumn="0" w:noHBand="0" w:noVBand="1"/>
      </w:tblPr>
      <w:tblGrid>
        <w:gridCol w:w="1524"/>
        <w:gridCol w:w="3240"/>
      </w:tblGrid>
      <w:tr w:rsidR="002149EB" w:rsidRPr="000E1A5F" w14:paraId="5C6941DF" w14:textId="77777777" w:rsidTr="00D625F7">
        <w:trPr>
          <w:trHeight w:val="253"/>
          <w:jc w:val="center"/>
        </w:trPr>
        <w:tc>
          <w:tcPr>
            <w:tcW w:w="1524" w:type="dxa"/>
          </w:tcPr>
          <w:p w14:paraId="3DB49025" w14:textId="292439B6" w:rsidR="002149EB" w:rsidRPr="008A62D7" w:rsidRDefault="003E6989" w:rsidP="003E6989">
            <w:pPr>
              <w:jc w:val="right"/>
              <w:rPr>
                <w:rFonts w:eastAsiaTheme="minorEastAsia"/>
                <w:b/>
                <w:szCs w:val="22"/>
                <w:lang w:val="en-GB"/>
              </w:rPr>
            </w:pPr>
            <w:r w:rsidRPr="008A62D7">
              <w:rPr>
                <w:rFonts w:eastAsiaTheme="minorEastAsia"/>
                <w:b/>
                <w:szCs w:val="22"/>
                <w:lang w:val="en-GB"/>
              </w:rPr>
              <w:t>model ID</w:t>
            </w:r>
          </w:p>
        </w:tc>
        <w:tc>
          <w:tcPr>
            <w:tcW w:w="3240" w:type="dxa"/>
          </w:tcPr>
          <w:p w14:paraId="530AB25B" w14:textId="48AEB201" w:rsidR="002149EB" w:rsidRPr="008A62D7" w:rsidRDefault="003E6989" w:rsidP="003E6989">
            <w:pPr>
              <w:rPr>
                <w:rFonts w:eastAsiaTheme="minorEastAsia"/>
                <w:b/>
                <w:szCs w:val="22"/>
                <w:lang w:val="en-GB"/>
              </w:rPr>
            </w:pPr>
            <w:r w:rsidRPr="008A62D7">
              <w:rPr>
                <w:rFonts w:eastAsiaTheme="minorEastAsia"/>
                <w:b/>
                <w:szCs w:val="22"/>
                <w:lang w:val="en-GB"/>
              </w:rPr>
              <w:t>model name</w:t>
            </w:r>
          </w:p>
        </w:tc>
      </w:tr>
      <w:tr w:rsidR="002149EB" w:rsidRPr="000E1A5F" w14:paraId="45817717" w14:textId="77777777" w:rsidTr="00D625F7">
        <w:trPr>
          <w:trHeight w:val="253"/>
          <w:jc w:val="center"/>
        </w:trPr>
        <w:tc>
          <w:tcPr>
            <w:tcW w:w="1524" w:type="dxa"/>
          </w:tcPr>
          <w:p w14:paraId="4D10E8AB" w14:textId="6DC6CCB6" w:rsidR="002149EB" w:rsidRPr="008A62D7" w:rsidRDefault="003E6989" w:rsidP="003E6989">
            <w:pPr>
              <w:jc w:val="right"/>
              <w:rPr>
                <w:rFonts w:eastAsiaTheme="minorEastAsia"/>
                <w:szCs w:val="22"/>
                <w:lang w:val="en-GB"/>
              </w:rPr>
            </w:pPr>
            <w:r w:rsidRPr="008A62D7">
              <w:rPr>
                <w:rFonts w:eastAsiaTheme="minorEastAsia"/>
                <w:szCs w:val="22"/>
                <w:lang w:val="en-GB"/>
              </w:rPr>
              <w:t>0</w:t>
            </w:r>
          </w:p>
        </w:tc>
        <w:tc>
          <w:tcPr>
            <w:tcW w:w="3240" w:type="dxa"/>
          </w:tcPr>
          <w:p w14:paraId="1CBACE1A" w14:textId="70EFA375" w:rsidR="002149EB" w:rsidRPr="008A62D7" w:rsidRDefault="003E6989" w:rsidP="003E6989">
            <w:pPr>
              <w:rPr>
                <w:rFonts w:eastAsiaTheme="minorEastAsia"/>
                <w:szCs w:val="22"/>
                <w:lang w:val="en-GB"/>
              </w:rPr>
            </w:pPr>
            <w:r w:rsidRPr="008A62D7">
              <w:rPr>
                <w:rFonts w:eastAsiaTheme="minorEastAsia"/>
                <w:szCs w:val="22"/>
                <w:lang w:val="en-GB"/>
              </w:rPr>
              <w:t>Gudmundsson</w:t>
            </w:r>
          </w:p>
        </w:tc>
      </w:tr>
      <w:tr w:rsidR="002149EB" w:rsidRPr="000E1A5F" w14:paraId="345EEC50" w14:textId="77777777" w:rsidTr="00D625F7">
        <w:trPr>
          <w:trHeight w:val="253"/>
          <w:jc w:val="center"/>
        </w:trPr>
        <w:tc>
          <w:tcPr>
            <w:tcW w:w="1524" w:type="dxa"/>
          </w:tcPr>
          <w:p w14:paraId="12C27750" w14:textId="7EA85AE6" w:rsidR="002149EB" w:rsidRPr="008A62D7" w:rsidRDefault="003E6989" w:rsidP="003E6989">
            <w:pPr>
              <w:jc w:val="right"/>
              <w:rPr>
                <w:rFonts w:eastAsiaTheme="minorEastAsia"/>
                <w:szCs w:val="22"/>
                <w:lang w:val="en-GB"/>
              </w:rPr>
            </w:pPr>
            <w:r w:rsidRPr="008A62D7">
              <w:rPr>
                <w:rFonts w:eastAsiaTheme="minorEastAsia"/>
                <w:szCs w:val="22"/>
                <w:lang w:val="en-GB"/>
              </w:rPr>
              <w:t>1</w:t>
            </w:r>
          </w:p>
        </w:tc>
        <w:tc>
          <w:tcPr>
            <w:tcW w:w="3240" w:type="dxa"/>
          </w:tcPr>
          <w:p w14:paraId="4967F641" w14:textId="345EAA34" w:rsidR="002149EB" w:rsidRPr="008A62D7" w:rsidRDefault="003E6989" w:rsidP="003E6989">
            <w:pPr>
              <w:rPr>
                <w:rFonts w:eastAsiaTheme="minorEastAsia"/>
                <w:szCs w:val="22"/>
                <w:lang w:val="en-GB"/>
              </w:rPr>
            </w:pPr>
            <w:r w:rsidRPr="008A62D7">
              <w:rPr>
                <w:rFonts w:eastAsiaTheme="minorEastAsia"/>
                <w:szCs w:val="22"/>
                <w:lang w:val="en-GB"/>
              </w:rPr>
              <w:t>Wilson Walker</w:t>
            </w:r>
          </w:p>
        </w:tc>
      </w:tr>
      <w:tr w:rsidR="002149EB" w:rsidRPr="000E1A5F" w14:paraId="38086E21" w14:textId="77777777" w:rsidTr="00D625F7">
        <w:trPr>
          <w:trHeight w:val="253"/>
          <w:jc w:val="center"/>
        </w:trPr>
        <w:tc>
          <w:tcPr>
            <w:tcW w:w="1524" w:type="dxa"/>
          </w:tcPr>
          <w:p w14:paraId="389C8497" w14:textId="1BB42244" w:rsidR="002149EB" w:rsidRPr="008A62D7" w:rsidRDefault="003E6989" w:rsidP="003E6989">
            <w:pPr>
              <w:jc w:val="right"/>
              <w:rPr>
                <w:rFonts w:eastAsiaTheme="minorEastAsia"/>
                <w:szCs w:val="22"/>
                <w:lang w:val="en-GB"/>
              </w:rPr>
            </w:pPr>
            <w:r w:rsidRPr="008A62D7">
              <w:rPr>
                <w:rFonts w:eastAsiaTheme="minorEastAsia"/>
                <w:szCs w:val="22"/>
                <w:lang w:val="en-GB"/>
              </w:rPr>
              <w:t>2</w:t>
            </w:r>
          </w:p>
        </w:tc>
        <w:tc>
          <w:tcPr>
            <w:tcW w:w="3240" w:type="dxa"/>
          </w:tcPr>
          <w:p w14:paraId="6797724A" w14:textId="2EB4598B" w:rsidR="002149EB" w:rsidRPr="008A62D7" w:rsidRDefault="003E6989" w:rsidP="003E6989">
            <w:pPr>
              <w:rPr>
                <w:rFonts w:eastAsiaTheme="minorEastAsia"/>
                <w:szCs w:val="22"/>
                <w:lang w:val="en-GB"/>
              </w:rPr>
            </w:pPr>
            <w:r w:rsidRPr="008A62D7">
              <w:rPr>
                <w:rFonts w:eastAsiaTheme="minorEastAsia"/>
                <w:szCs w:val="22"/>
                <w:lang w:val="en-GB"/>
              </w:rPr>
              <w:t>Sparks</w:t>
            </w:r>
          </w:p>
        </w:tc>
      </w:tr>
      <w:tr w:rsidR="002149EB" w:rsidRPr="000E1A5F" w14:paraId="3DE7ADBB" w14:textId="77777777" w:rsidTr="00D625F7">
        <w:trPr>
          <w:trHeight w:val="253"/>
          <w:jc w:val="center"/>
        </w:trPr>
        <w:tc>
          <w:tcPr>
            <w:tcW w:w="1524" w:type="dxa"/>
          </w:tcPr>
          <w:p w14:paraId="3675BB62" w14:textId="68935627" w:rsidR="002149EB" w:rsidRPr="008A62D7" w:rsidRDefault="003E6989" w:rsidP="003E6989">
            <w:pPr>
              <w:jc w:val="right"/>
              <w:rPr>
                <w:rFonts w:eastAsiaTheme="minorEastAsia"/>
                <w:szCs w:val="22"/>
                <w:lang w:val="en-GB"/>
              </w:rPr>
            </w:pPr>
            <w:r w:rsidRPr="008A62D7">
              <w:rPr>
                <w:rFonts w:eastAsiaTheme="minorEastAsia"/>
                <w:szCs w:val="22"/>
                <w:lang w:val="en-GB"/>
              </w:rPr>
              <w:t>3</w:t>
            </w:r>
          </w:p>
        </w:tc>
        <w:tc>
          <w:tcPr>
            <w:tcW w:w="3240" w:type="dxa"/>
          </w:tcPr>
          <w:p w14:paraId="5DA27ECF" w14:textId="57DBFC5E" w:rsidR="002149EB" w:rsidRPr="008A62D7" w:rsidRDefault="003E6989" w:rsidP="003E6989">
            <w:pPr>
              <w:rPr>
                <w:rFonts w:eastAsiaTheme="minorEastAsia"/>
                <w:szCs w:val="22"/>
                <w:lang w:val="en-GB"/>
              </w:rPr>
            </w:pPr>
            <w:r w:rsidRPr="008A62D7">
              <w:rPr>
                <w:rFonts w:eastAsiaTheme="minorEastAsia"/>
                <w:szCs w:val="22"/>
                <w:lang w:val="en-GB"/>
              </w:rPr>
              <w:t>Mastin</w:t>
            </w:r>
          </w:p>
        </w:tc>
      </w:tr>
      <w:tr w:rsidR="002149EB" w:rsidRPr="000E1A5F" w14:paraId="02759C65" w14:textId="77777777" w:rsidTr="00D625F7">
        <w:trPr>
          <w:trHeight w:val="241"/>
          <w:jc w:val="center"/>
        </w:trPr>
        <w:tc>
          <w:tcPr>
            <w:tcW w:w="1524" w:type="dxa"/>
          </w:tcPr>
          <w:p w14:paraId="7C00B34D" w14:textId="775D12FF" w:rsidR="002149EB" w:rsidRPr="008A62D7" w:rsidRDefault="003E6989" w:rsidP="003E6989">
            <w:pPr>
              <w:jc w:val="right"/>
              <w:rPr>
                <w:rFonts w:eastAsiaTheme="minorEastAsia"/>
                <w:szCs w:val="22"/>
                <w:lang w:val="en-GB"/>
              </w:rPr>
            </w:pPr>
            <w:r w:rsidRPr="008A62D7">
              <w:rPr>
                <w:rFonts w:eastAsiaTheme="minorEastAsia"/>
                <w:szCs w:val="22"/>
                <w:lang w:val="en-GB"/>
              </w:rPr>
              <w:t>4</w:t>
            </w:r>
          </w:p>
        </w:tc>
        <w:tc>
          <w:tcPr>
            <w:tcW w:w="3240" w:type="dxa"/>
          </w:tcPr>
          <w:p w14:paraId="41EB7F0B" w14:textId="150A53E4" w:rsidR="002149EB" w:rsidRPr="008A62D7" w:rsidRDefault="007309E9" w:rsidP="003E6989">
            <w:pPr>
              <w:rPr>
                <w:rFonts w:eastAsiaTheme="minorEastAsia"/>
                <w:szCs w:val="22"/>
                <w:lang w:val="en-GB"/>
              </w:rPr>
            </w:pPr>
            <w:del w:id="1820" w:author="Dioguardi, Fabio" w:date="2019-01-24T16:26:00Z">
              <w:r w:rsidRPr="008A62D7" w:rsidDel="006641CD">
                <w:rPr>
                  <w:rFonts w:eastAsiaTheme="minorEastAsia"/>
                  <w:szCs w:val="22"/>
                  <w:lang w:val="en-GB"/>
                </w:rPr>
                <w:delText>mod</w:delText>
              </w:r>
              <w:r w:rsidR="00D625F7" w:rsidRPr="008A62D7" w:rsidDel="006641CD">
                <w:rPr>
                  <w:rFonts w:eastAsiaTheme="minorEastAsia"/>
                  <w:szCs w:val="22"/>
                  <w:lang w:val="en-GB"/>
                </w:rPr>
                <w:delText>.</w:delText>
              </w:r>
              <w:r w:rsidRPr="008A62D7" w:rsidDel="006641CD">
                <w:rPr>
                  <w:rFonts w:eastAsiaTheme="minorEastAsia"/>
                  <w:szCs w:val="22"/>
                  <w:lang w:val="en-GB"/>
                </w:rPr>
                <w:delText xml:space="preserve"> </w:delText>
              </w:r>
            </w:del>
            <w:del w:id="1821" w:author="Dioguardi, Fabio" w:date="2019-01-25T16:24:00Z">
              <w:r w:rsidRPr="008A62D7" w:rsidDel="00926DA7">
                <w:rPr>
                  <w:rFonts w:eastAsiaTheme="minorEastAsia"/>
                  <w:szCs w:val="22"/>
                  <w:lang w:val="en-GB"/>
                </w:rPr>
                <w:delText>D</w:delText>
              </w:r>
              <w:r w:rsidR="00D625F7" w:rsidRPr="008A62D7" w:rsidDel="00926DA7">
                <w:rPr>
                  <w:rFonts w:eastAsiaTheme="minorEastAsia"/>
                  <w:szCs w:val="22"/>
                  <w:lang w:val="en-GB"/>
                </w:rPr>
                <w:delText>egruyter</w:delText>
              </w:r>
              <w:r w:rsidRPr="008A62D7" w:rsidDel="00926DA7">
                <w:rPr>
                  <w:rFonts w:eastAsiaTheme="minorEastAsia"/>
                  <w:szCs w:val="22"/>
                  <w:lang w:val="en-GB"/>
                </w:rPr>
                <w:delText xml:space="preserve"> B</w:delText>
              </w:r>
              <w:r w:rsidR="00D625F7" w:rsidRPr="008A62D7" w:rsidDel="00926DA7">
                <w:rPr>
                  <w:rFonts w:eastAsiaTheme="minorEastAsia"/>
                  <w:szCs w:val="22"/>
                  <w:lang w:val="en-GB"/>
                </w:rPr>
                <w:delText>onadonna</w:delText>
              </w:r>
            </w:del>
            <w:ins w:id="1822" w:author="Dioguardi, Fabio" w:date="2019-01-25T16:24:00Z">
              <w:r w:rsidR="00926DA7">
                <w:rPr>
                  <w:rFonts w:eastAsiaTheme="minorEastAsia"/>
                  <w:szCs w:val="22"/>
                  <w:lang w:val="en-GB"/>
                </w:rPr>
                <w:t>Degruyter &amp; Bonadonna</w:t>
              </w:r>
            </w:ins>
          </w:p>
        </w:tc>
      </w:tr>
    </w:tbl>
    <w:p w14:paraId="4A864EF4" w14:textId="70C4668A" w:rsidR="00797794" w:rsidRPr="008A62D7" w:rsidRDefault="001215E4" w:rsidP="003E6989">
      <w:pPr>
        <w:rPr>
          <w:rFonts w:eastAsiaTheme="minorEastAsia"/>
          <w:szCs w:val="22"/>
          <w:lang w:val="en-GB"/>
        </w:rPr>
      </w:pPr>
      <w:r w:rsidRPr="008A62D7">
        <w:rPr>
          <w:rFonts w:eastAsiaTheme="minorEastAsia"/>
          <w:szCs w:val="22"/>
          <w:lang w:val="en-GB"/>
        </w:rPr>
        <w:br/>
      </w:r>
      <w:r w:rsidR="00E334C6" w:rsidRPr="008A62D7">
        <w:rPr>
          <w:rFonts w:eastAsiaTheme="minorEastAsia"/>
          <w:szCs w:val="22"/>
          <w:lang w:val="en-GB"/>
        </w:rPr>
        <w:t xml:space="preserve">The </w:t>
      </w:r>
      <w:r w:rsidR="003763D0" w:rsidRPr="008A62D7">
        <w:rPr>
          <w:rFonts w:eastAsiaTheme="minorEastAsia"/>
          <w:szCs w:val="22"/>
          <w:lang w:val="en-GB"/>
        </w:rPr>
        <w:t xml:space="preserve">recorded data </w:t>
      </w:r>
      <w:r w:rsidRPr="008A62D7">
        <w:rPr>
          <w:rFonts w:eastAsiaTheme="minorEastAsia"/>
          <w:szCs w:val="22"/>
          <w:lang w:val="en-GB"/>
        </w:rPr>
        <w:t xml:space="preserve">within </w:t>
      </w:r>
      <w:r w:rsidR="002149EB" w:rsidRPr="008A62D7">
        <w:rPr>
          <w:rFonts w:eastAsiaTheme="minorEastAsia"/>
          <w:szCs w:val="22"/>
          <w:lang w:val="en-GB"/>
        </w:rPr>
        <w:t xml:space="preserve">the </w:t>
      </w:r>
      <w:r w:rsidRPr="008A62D7">
        <w:rPr>
          <w:rFonts w:eastAsiaTheme="minorEastAsia"/>
          <w:szCs w:val="22"/>
          <w:lang w:val="en-GB"/>
        </w:rPr>
        <w:t>“</w:t>
      </w:r>
      <w:r w:rsidRPr="008A62D7">
        <w:rPr>
          <w:rFonts w:eastAsiaTheme="minorEastAsia"/>
          <w:i/>
          <w:szCs w:val="22"/>
          <w:lang w:val="en-GB"/>
        </w:rPr>
        <w:t>_statmer_”</w:t>
      </w:r>
      <w:r w:rsidRPr="008A62D7">
        <w:rPr>
          <w:rFonts w:eastAsiaTheme="minorEastAsia"/>
          <w:szCs w:val="22"/>
          <w:lang w:val="en-GB"/>
        </w:rPr>
        <w:t xml:space="preserve"> files </w:t>
      </w:r>
      <w:r w:rsidR="003763D0" w:rsidRPr="008A62D7">
        <w:rPr>
          <w:rFonts w:eastAsiaTheme="minorEastAsia"/>
          <w:szCs w:val="22"/>
          <w:lang w:val="en-GB"/>
        </w:rPr>
        <w:t>are</w:t>
      </w:r>
      <w:r w:rsidR="00E334C6" w:rsidRPr="008A62D7">
        <w:rPr>
          <w:rFonts w:eastAsiaTheme="minorEastAsia"/>
          <w:szCs w:val="22"/>
          <w:lang w:val="en-GB"/>
        </w:rPr>
        <w:t>:</w:t>
      </w:r>
    </w:p>
    <w:p w14:paraId="785C224E" w14:textId="2969F217" w:rsidR="00E334C6" w:rsidRPr="008A62D7" w:rsidRDefault="00E334C6" w:rsidP="001507E8">
      <w:pPr>
        <w:pStyle w:val="ListParagraph"/>
        <w:numPr>
          <w:ilvl w:val="0"/>
          <w:numId w:val="11"/>
        </w:numPr>
        <w:rPr>
          <w:lang w:val="en-GB"/>
        </w:rPr>
      </w:pPr>
      <w:r w:rsidRPr="008A62D7">
        <w:rPr>
          <w:lang w:val="en-GB"/>
        </w:rPr>
        <w:t>Column 1: time since eruption</w:t>
      </w:r>
      <w:r w:rsidR="008B4217" w:rsidRPr="008A62D7">
        <w:rPr>
          <w:lang w:val="en-GB"/>
        </w:rPr>
        <w:t>;</w:t>
      </w:r>
    </w:p>
    <w:p w14:paraId="6EF08AC2" w14:textId="60792D93" w:rsidR="002149EB" w:rsidRPr="008A62D7" w:rsidRDefault="00E334C6" w:rsidP="001507E8">
      <w:pPr>
        <w:pStyle w:val="ListParagraph"/>
        <w:numPr>
          <w:ilvl w:val="0"/>
          <w:numId w:val="11"/>
        </w:numPr>
        <w:rPr>
          <w:lang w:val="en-GB"/>
        </w:rPr>
      </w:pPr>
      <w:r w:rsidRPr="008A62D7">
        <w:rPr>
          <w:lang w:val="en-GB"/>
        </w:rPr>
        <w:lastRenderedPageBreak/>
        <w:t xml:space="preserve">Column 2: </w:t>
      </w:r>
      <w:r w:rsidR="001215E4" w:rsidRPr="008A62D7">
        <w:rPr>
          <w:lang w:val="en-GB"/>
        </w:rPr>
        <w:t xml:space="preserve">number of </w:t>
      </w:r>
      <w:r w:rsidR="002149EB" w:rsidRPr="008A62D7">
        <w:rPr>
          <w:lang w:val="en-GB"/>
        </w:rPr>
        <w:t xml:space="preserve">considered plume height data sets </w:t>
      </w:r>
      <w:r w:rsidR="002149EB" w:rsidRPr="008A62D7">
        <w:rPr>
          <w:i/>
          <w:lang w:val="en-GB"/>
        </w:rPr>
        <w:t>N</w:t>
      </w:r>
      <w:r w:rsidR="008B4217" w:rsidRPr="008A62D7">
        <w:rPr>
          <w:i/>
          <w:lang w:val="en-GB"/>
        </w:rPr>
        <w:t>;</w:t>
      </w:r>
    </w:p>
    <w:p w14:paraId="7E45DD7F" w14:textId="23D65CB6" w:rsidR="00E334C6" w:rsidRPr="008A62D7" w:rsidRDefault="00E334C6" w:rsidP="001507E8">
      <w:pPr>
        <w:pStyle w:val="ListParagraph"/>
        <w:numPr>
          <w:ilvl w:val="0"/>
          <w:numId w:val="11"/>
        </w:numPr>
        <w:rPr>
          <w:lang w:val="en-GB"/>
        </w:rPr>
      </w:pPr>
      <w:r w:rsidRPr="008A62D7">
        <w:rPr>
          <w:lang w:val="en-GB"/>
        </w:rPr>
        <w:t xml:space="preserve">Column 3: </w:t>
      </w:r>
      <w:r w:rsidR="003763D0" w:rsidRPr="008A62D7">
        <w:rPr>
          <w:lang w:val="en-GB"/>
        </w:rPr>
        <w:t>abs. min</w:t>
      </w:r>
      <w:r w:rsidR="008B4217" w:rsidRPr="008A62D7">
        <w:rPr>
          <w:lang w:val="en-GB"/>
        </w:rPr>
        <w:t>;</w:t>
      </w:r>
    </w:p>
    <w:p w14:paraId="594F5A41" w14:textId="71AF72B4" w:rsidR="00E334C6" w:rsidRPr="008A62D7" w:rsidRDefault="00E334C6" w:rsidP="001507E8">
      <w:pPr>
        <w:pStyle w:val="ListParagraph"/>
        <w:numPr>
          <w:ilvl w:val="0"/>
          <w:numId w:val="11"/>
        </w:numPr>
        <w:rPr>
          <w:lang w:val="en-GB"/>
        </w:rPr>
      </w:pPr>
      <w:r w:rsidRPr="008A62D7">
        <w:rPr>
          <w:lang w:val="en-GB"/>
        </w:rPr>
        <w:t xml:space="preserve">Column 4: </w:t>
      </w:r>
      <w:r w:rsidR="00A144B5" w:rsidRPr="008A62D7">
        <w:rPr>
          <w:rFonts w:eastAsiaTheme="minorEastAsia"/>
          <w:i/>
          <w:lang w:val="en-GB"/>
        </w:rPr>
        <w:t>Q</w:t>
      </w:r>
      <w:r w:rsidR="00A144B5" w:rsidRPr="008A62D7">
        <w:rPr>
          <w:rFonts w:eastAsiaTheme="minorEastAsia"/>
          <w:i/>
          <w:vertAlign w:val="subscript"/>
          <w:lang w:val="en-GB"/>
        </w:rPr>
        <w:t>maxhmin</w:t>
      </w:r>
      <w:r w:rsidR="008B4217" w:rsidRPr="008A62D7">
        <w:rPr>
          <w:rFonts w:eastAsiaTheme="minorEastAsia"/>
          <w:i/>
          <w:lang w:val="en-GB"/>
        </w:rPr>
        <w:t>;</w:t>
      </w:r>
    </w:p>
    <w:p w14:paraId="5446646D" w14:textId="72D05341" w:rsidR="00E334C6" w:rsidRPr="008A62D7" w:rsidRDefault="00E334C6" w:rsidP="001507E8">
      <w:pPr>
        <w:pStyle w:val="ListParagraph"/>
        <w:numPr>
          <w:ilvl w:val="0"/>
          <w:numId w:val="11"/>
        </w:numPr>
        <w:rPr>
          <w:lang w:val="en-GB"/>
        </w:rPr>
      </w:pPr>
      <w:r w:rsidRPr="008A62D7">
        <w:rPr>
          <w:lang w:val="en-GB"/>
        </w:rPr>
        <w:t xml:space="preserve">Column 5: </w:t>
      </w:r>
      <w:r w:rsidR="00DD3417" w:rsidRPr="008A62D7">
        <w:rPr>
          <w:lang w:val="en-GB"/>
        </w:rPr>
        <w:t xml:space="preserve">weighted average </w:t>
      </w:r>
      <w:r w:rsidR="00DD3417" w:rsidRPr="008A62D7">
        <w:rPr>
          <w:rFonts w:eastAsiaTheme="minorEastAsia"/>
          <w:i/>
          <w:lang w:val="en-GB"/>
        </w:rPr>
        <w:t>Q</w:t>
      </w:r>
      <w:r w:rsidR="00DD3417" w:rsidRPr="008A62D7">
        <w:rPr>
          <w:rFonts w:eastAsiaTheme="minorEastAsia"/>
          <w:i/>
          <w:vertAlign w:val="subscript"/>
          <w:lang w:val="en-GB"/>
        </w:rPr>
        <w:t>wavg</w:t>
      </w:r>
      <w:r w:rsidR="008B4217" w:rsidRPr="008A62D7">
        <w:rPr>
          <w:rFonts w:eastAsiaTheme="minorEastAsia"/>
          <w:i/>
          <w:lang w:val="en-GB"/>
        </w:rPr>
        <w:t>;</w:t>
      </w:r>
    </w:p>
    <w:p w14:paraId="2B878A42" w14:textId="3D16EC29" w:rsidR="00E334C6" w:rsidRPr="008A62D7" w:rsidRDefault="00E334C6" w:rsidP="001507E8">
      <w:pPr>
        <w:pStyle w:val="ListParagraph"/>
        <w:numPr>
          <w:ilvl w:val="0"/>
          <w:numId w:val="11"/>
        </w:numPr>
        <w:rPr>
          <w:lang w:val="en-GB"/>
        </w:rPr>
      </w:pPr>
      <w:r w:rsidRPr="008A62D7">
        <w:rPr>
          <w:lang w:val="en-GB"/>
        </w:rPr>
        <w:t xml:space="preserve">Column 6: </w:t>
      </w:r>
      <w:r w:rsidR="00DD3417" w:rsidRPr="008A62D7">
        <w:rPr>
          <w:rFonts w:eastAsiaTheme="minorEastAsia"/>
          <w:lang w:val="en-GB"/>
        </w:rPr>
        <w:t xml:space="preserve">upper boundary of best MER estimate </w:t>
      </w:r>
      <w:r w:rsidR="00DD3417" w:rsidRPr="008A62D7">
        <w:rPr>
          <w:rFonts w:eastAsiaTheme="minorEastAsia"/>
          <w:i/>
          <w:lang w:val="en-GB"/>
        </w:rPr>
        <w:t>Q</w:t>
      </w:r>
      <w:r w:rsidR="00DD3417" w:rsidRPr="008A62D7">
        <w:rPr>
          <w:rFonts w:eastAsiaTheme="minorEastAsia"/>
          <w:i/>
          <w:vertAlign w:val="subscript"/>
          <w:lang w:val="en-GB"/>
        </w:rPr>
        <w:t>upper</w:t>
      </w:r>
      <w:r w:rsidR="008B4217" w:rsidRPr="008A62D7">
        <w:rPr>
          <w:rFonts w:eastAsiaTheme="minorEastAsia"/>
          <w:i/>
          <w:lang w:val="en-GB"/>
        </w:rPr>
        <w:t>;</w:t>
      </w:r>
    </w:p>
    <w:p w14:paraId="21169C48" w14:textId="336EAB00" w:rsidR="003763D0" w:rsidRPr="008A62D7" w:rsidRDefault="003763D0" w:rsidP="001507E8">
      <w:pPr>
        <w:pStyle w:val="ListParagraph"/>
        <w:numPr>
          <w:ilvl w:val="0"/>
          <w:numId w:val="11"/>
        </w:numPr>
        <w:rPr>
          <w:lang w:val="en-GB"/>
        </w:rPr>
      </w:pPr>
      <w:r w:rsidRPr="008A62D7">
        <w:rPr>
          <w:lang w:val="en-GB"/>
        </w:rPr>
        <w:t>Column 7:</w:t>
      </w:r>
      <w:r w:rsidR="00DD3417" w:rsidRPr="008A62D7">
        <w:rPr>
          <w:lang w:val="en-GB"/>
        </w:rPr>
        <w:t xml:space="preserve"> abs. max</w:t>
      </w:r>
      <w:r w:rsidR="008B4217" w:rsidRPr="008A62D7">
        <w:rPr>
          <w:lang w:val="en-GB"/>
        </w:rPr>
        <w:t>;</w:t>
      </w:r>
    </w:p>
    <w:p w14:paraId="7B762E80" w14:textId="788180B1" w:rsidR="003763D0" w:rsidRPr="008A62D7" w:rsidRDefault="003763D0" w:rsidP="001507E8">
      <w:pPr>
        <w:pStyle w:val="ListParagraph"/>
        <w:numPr>
          <w:ilvl w:val="0"/>
          <w:numId w:val="11"/>
        </w:numPr>
        <w:rPr>
          <w:lang w:val="en-GB"/>
        </w:rPr>
      </w:pPr>
      <w:r w:rsidRPr="008A62D7">
        <w:rPr>
          <w:lang w:val="en-GB"/>
        </w:rPr>
        <w:t>Column 8</w:t>
      </w:r>
      <w:r w:rsidR="00DD3417" w:rsidRPr="008A62D7">
        <w:rPr>
          <w:lang w:val="en-GB"/>
        </w:rPr>
        <w:t xml:space="preserve">: </w:t>
      </w:r>
      <w:r w:rsidR="00DD3417" w:rsidRPr="008A62D7">
        <w:rPr>
          <w:i/>
          <w:lang w:val="en-GB"/>
        </w:rPr>
        <w:t>Q</w:t>
      </w:r>
      <w:r w:rsidR="00DD3417" w:rsidRPr="008A62D7">
        <w:rPr>
          <w:i/>
          <w:vertAlign w:val="subscript"/>
          <w:lang w:val="en-GB"/>
        </w:rPr>
        <w:t>Gudmundsson</w:t>
      </w:r>
      <w:r w:rsidR="008B4217" w:rsidRPr="008A62D7">
        <w:rPr>
          <w:i/>
          <w:lang w:val="en-GB"/>
        </w:rPr>
        <w:t>;</w:t>
      </w:r>
    </w:p>
    <w:p w14:paraId="5168DC9E" w14:textId="1B32ED8E" w:rsidR="00DD3417" w:rsidRPr="008A62D7" w:rsidRDefault="00DD3417" w:rsidP="001507E8">
      <w:pPr>
        <w:pStyle w:val="ListParagraph"/>
        <w:numPr>
          <w:ilvl w:val="0"/>
          <w:numId w:val="11"/>
        </w:numPr>
        <w:rPr>
          <w:lang w:val="en-GB"/>
        </w:rPr>
      </w:pPr>
      <w:r w:rsidRPr="008A62D7">
        <w:rPr>
          <w:lang w:val="en-GB"/>
        </w:rPr>
        <w:t xml:space="preserve">Column 9: </w:t>
      </w:r>
      <w:r w:rsidRPr="008A62D7">
        <w:rPr>
          <w:i/>
          <w:lang w:val="en-GB"/>
        </w:rPr>
        <w:t>Q</w:t>
      </w:r>
      <w:r w:rsidRPr="008A62D7">
        <w:rPr>
          <w:i/>
          <w:vertAlign w:val="subscript"/>
          <w:lang w:val="en-GB"/>
        </w:rPr>
        <w:t>Degruyter Bonadonna</w:t>
      </w:r>
      <w:r w:rsidR="008B4217" w:rsidRPr="008A62D7">
        <w:rPr>
          <w:i/>
          <w:lang w:val="en-GB"/>
        </w:rPr>
        <w:t>;</w:t>
      </w:r>
    </w:p>
    <w:p w14:paraId="3EE47915" w14:textId="0BD01FC1" w:rsidR="00DD3417" w:rsidRPr="008A62D7" w:rsidRDefault="00DD3417" w:rsidP="001507E8">
      <w:pPr>
        <w:pStyle w:val="ListParagraph"/>
        <w:numPr>
          <w:ilvl w:val="0"/>
          <w:numId w:val="11"/>
        </w:numPr>
        <w:rPr>
          <w:lang w:val="en-GB"/>
        </w:rPr>
      </w:pPr>
      <w:r w:rsidRPr="008A62D7">
        <w:rPr>
          <w:lang w:val="en-GB"/>
        </w:rPr>
        <w:t>Column 10: RMER (</w:t>
      </w:r>
      <w:r w:rsidRPr="008A62D7">
        <w:rPr>
          <w:i/>
          <w:lang w:val="en-GB"/>
        </w:rPr>
        <w:t>Q</w:t>
      </w:r>
      <w:r w:rsidRPr="008A62D7">
        <w:rPr>
          <w:i/>
          <w:vertAlign w:val="subscript"/>
          <w:lang w:val="en-GB"/>
        </w:rPr>
        <w:t>RMER</w:t>
      </w:r>
      <w:r w:rsidRPr="008A62D7">
        <w:rPr>
          <w:rFonts w:eastAsiaTheme="minorEastAsia"/>
          <w:lang w:val="en-GB"/>
        </w:rPr>
        <w:t>)</w:t>
      </w:r>
      <w:r w:rsidR="008B4217" w:rsidRPr="008A62D7">
        <w:rPr>
          <w:rFonts w:eastAsiaTheme="minorEastAsia"/>
          <w:lang w:val="en-GB"/>
        </w:rPr>
        <w:t>;</w:t>
      </w:r>
    </w:p>
    <w:p w14:paraId="21C9C6CB" w14:textId="4A5EE74F" w:rsidR="00DD3417" w:rsidRPr="008A62D7" w:rsidRDefault="00DD3417" w:rsidP="001507E8">
      <w:pPr>
        <w:pStyle w:val="ListParagraph"/>
        <w:numPr>
          <w:ilvl w:val="0"/>
          <w:numId w:val="11"/>
        </w:numPr>
        <w:rPr>
          <w:lang w:val="en-GB"/>
        </w:rPr>
      </w:pPr>
      <w:r w:rsidRPr="008A62D7">
        <w:rPr>
          <w:lang w:val="en-GB"/>
        </w:rPr>
        <w:t>Column 11: avg (</w:t>
      </w:r>
      <w:r w:rsidRPr="008A62D7">
        <w:rPr>
          <w:i/>
          <w:lang w:val="en-GB"/>
        </w:rPr>
        <w:t>Q</w:t>
      </w:r>
      <w:r w:rsidRPr="008A62D7">
        <w:rPr>
          <w:i/>
          <w:vertAlign w:val="subscript"/>
          <w:lang w:val="en-GB"/>
        </w:rPr>
        <w:t>avg</w:t>
      </w:r>
      <w:r w:rsidRPr="008A62D7">
        <w:rPr>
          <w:rFonts w:eastAsiaTheme="minorEastAsia"/>
          <w:lang w:val="en-GB"/>
        </w:rPr>
        <w:t>)</w:t>
      </w:r>
      <w:r w:rsidR="008B4217" w:rsidRPr="008A62D7">
        <w:rPr>
          <w:rFonts w:eastAsiaTheme="minorEastAsia"/>
          <w:lang w:val="en-GB"/>
        </w:rPr>
        <w:t>;</w:t>
      </w:r>
    </w:p>
    <w:p w14:paraId="381F8D99" w14:textId="35DCA461" w:rsidR="00DD3417" w:rsidRPr="008A62D7" w:rsidRDefault="00DD3417" w:rsidP="001507E8">
      <w:pPr>
        <w:pStyle w:val="ListParagraph"/>
        <w:numPr>
          <w:ilvl w:val="0"/>
          <w:numId w:val="11"/>
        </w:numPr>
        <w:rPr>
          <w:lang w:val="en-GB"/>
        </w:rPr>
      </w:pPr>
      <w:r w:rsidRPr="008A62D7">
        <w:rPr>
          <w:lang w:val="en-GB"/>
        </w:rPr>
        <w:t>Column 1</w:t>
      </w:r>
      <w:r w:rsidR="000770AA" w:rsidRPr="008A62D7">
        <w:rPr>
          <w:lang w:val="en-GB"/>
        </w:rPr>
        <w:t>2</w:t>
      </w:r>
      <w:r w:rsidRPr="008A62D7">
        <w:rPr>
          <w:lang w:val="en-GB"/>
        </w:rPr>
        <w:t xml:space="preserve">: </w:t>
      </w:r>
      <w:r w:rsidRPr="008A62D7">
        <w:rPr>
          <w:rFonts w:eastAsiaTheme="minorEastAsia"/>
          <w:i/>
          <w:lang w:val="en-GB"/>
        </w:rPr>
        <w:t>Q</w:t>
      </w:r>
      <w:r w:rsidRPr="008A62D7">
        <w:rPr>
          <w:rFonts w:eastAsiaTheme="minorEastAsia"/>
          <w:i/>
          <w:vertAlign w:val="subscript"/>
          <w:lang w:val="en-GB"/>
        </w:rPr>
        <w:t>maxnowihmin</w:t>
      </w:r>
      <w:r w:rsidR="008B4217" w:rsidRPr="008A62D7">
        <w:rPr>
          <w:rFonts w:eastAsiaTheme="minorEastAsia"/>
          <w:i/>
          <w:lang w:val="en-GB"/>
        </w:rPr>
        <w:t>;</w:t>
      </w:r>
    </w:p>
    <w:p w14:paraId="76D48114" w14:textId="1D3A00FA" w:rsidR="00DD3417" w:rsidRPr="008A62D7" w:rsidRDefault="000770AA" w:rsidP="001507E8">
      <w:pPr>
        <w:pStyle w:val="ListParagraph"/>
        <w:numPr>
          <w:ilvl w:val="0"/>
          <w:numId w:val="11"/>
        </w:numPr>
        <w:rPr>
          <w:lang w:val="en-GB"/>
        </w:rPr>
      </w:pPr>
      <w:r w:rsidRPr="008A62D7">
        <w:rPr>
          <w:lang w:val="en-GB"/>
        </w:rPr>
        <w:t xml:space="preserve">Column 13: </w:t>
      </w:r>
      <w:r w:rsidR="00DD3417" w:rsidRPr="008A62D7">
        <w:rPr>
          <w:lang w:val="en-GB"/>
        </w:rPr>
        <w:t>time base</w:t>
      </w:r>
      <w:r w:rsidR="008B4217" w:rsidRPr="008A62D7">
        <w:rPr>
          <w:lang w:val="en-GB"/>
        </w:rPr>
        <w:t>.</w:t>
      </w:r>
    </w:p>
    <w:p w14:paraId="6206F445" w14:textId="46B607BD" w:rsidR="00562E03" w:rsidRPr="008A62D7" w:rsidRDefault="00562E03" w:rsidP="00797794">
      <w:pPr>
        <w:rPr>
          <w:rFonts w:eastAsiaTheme="minorEastAsia"/>
          <w:szCs w:val="22"/>
          <w:lang w:val="en-GB"/>
        </w:rPr>
      </w:pPr>
      <w:r w:rsidRPr="008A62D7">
        <w:rPr>
          <w:rFonts w:eastAsiaTheme="minorEastAsia"/>
          <w:szCs w:val="22"/>
          <w:lang w:val="en-GB"/>
        </w:rPr>
        <w:t xml:space="preserve">In addition to these eight text files, two plots are generated which provide statistical information on the plume-height source specific data situation (for a detailed plot description, see section </w:t>
      </w:r>
      <w:r w:rsidR="008E4BF3" w:rsidRPr="008A62D7">
        <w:rPr>
          <w:rFonts w:eastAsiaTheme="minorEastAsia"/>
          <w:szCs w:val="22"/>
          <w:lang w:val="en-GB"/>
        </w:rPr>
        <w:fldChar w:fldCharType="begin"/>
      </w:r>
      <w:r w:rsidR="008E4BF3" w:rsidRPr="008A62D7">
        <w:rPr>
          <w:rFonts w:eastAsiaTheme="minorEastAsia"/>
          <w:szCs w:val="22"/>
          <w:lang w:val="en-GB"/>
        </w:rPr>
        <w:instrText xml:space="preserve"> REF _Ref482880346 \r \h </w:instrText>
      </w:r>
      <w:r w:rsidR="008E4BF3" w:rsidRPr="008A62D7">
        <w:rPr>
          <w:rFonts w:eastAsiaTheme="minorEastAsia"/>
          <w:szCs w:val="22"/>
          <w:lang w:val="en-GB"/>
        </w:rPr>
      </w:r>
      <w:r w:rsidR="008E4BF3" w:rsidRPr="008A62D7">
        <w:rPr>
          <w:rFonts w:eastAsiaTheme="minorEastAsia"/>
          <w:szCs w:val="22"/>
          <w:lang w:val="en-GB"/>
        </w:rPr>
        <w:fldChar w:fldCharType="separate"/>
      </w:r>
      <w:r w:rsidR="00DE7C99" w:rsidRPr="008A62D7">
        <w:rPr>
          <w:rFonts w:eastAsiaTheme="minorEastAsia"/>
          <w:szCs w:val="22"/>
          <w:lang w:val="en-GB"/>
        </w:rPr>
        <w:t>5.10.4</w:t>
      </w:r>
      <w:r w:rsidR="008E4BF3" w:rsidRPr="008A62D7">
        <w:rPr>
          <w:rFonts w:eastAsiaTheme="minorEastAsia"/>
          <w:szCs w:val="22"/>
          <w:lang w:val="en-GB"/>
        </w:rPr>
        <w:fldChar w:fldCharType="end"/>
      </w:r>
      <w:r w:rsidRPr="008A62D7">
        <w:rPr>
          <w:rFonts w:eastAsiaTheme="minorEastAsia"/>
          <w:szCs w:val="22"/>
          <w:lang w:val="en-GB"/>
        </w:rPr>
        <w:t xml:space="preserve">): </w:t>
      </w:r>
    </w:p>
    <w:p w14:paraId="18DFAD50" w14:textId="5182BB7F" w:rsidR="00562E03" w:rsidRPr="008A62D7" w:rsidRDefault="00562E03" w:rsidP="001507E8">
      <w:pPr>
        <w:pStyle w:val="ListParagraph"/>
        <w:numPr>
          <w:ilvl w:val="0"/>
          <w:numId w:val="39"/>
        </w:numPr>
        <w:tabs>
          <w:tab w:val="left" w:pos="6946"/>
        </w:tabs>
        <w:rPr>
          <w:b/>
          <w:lang w:val="en-GB"/>
        </w:rPr>
      </w:pPr>
      <w:r w:rsidRPr="008A62D7">
        <w:rPr>
          <w:b/>
          <w:lang w:val="en-GB"/>
        </w:rPr>
        <w:t>Source statistics plot (SRC Stat plot)</w:t>
      </w:r>
      <w:r w:rsidRPr="008A62D7">
        <w:rPr>
          <w:lang w:val="en-GB"/>
        </w:rPr>
        <w:t>,</w:t>
      </w:r>
      <w:r w:rsidRPr="008A62D7">
        <w:rPr>
          <w:b/>
          <w:lang w:val="en-GB"/>
        </w:rPr>
        <w:t xml:space="preserve"> </w:t>
      </w:r>
      <w:r w:rsidRPr="008A62D7">
        <w:rPr>
          <w:lang w:val="en-GB"/>
        </w:rPr>
        <w:t>saved with the ending string “</w:t>
      </w:r>
      <w:r w:rsidRPr="008A62D7">
        <w:rPr>
          <w:i/>
          <w:lang w:val="en-GB"/>
        </w:rPr>
        <w:t>_SRC_stat</w:t>
      </w:r>
      <w:r w:rsidRPr="008A62D7">
        <w:rPr>
          <w:lang w:val="en-GB"/>
        </w:rPr>
        <w:t>”.</w:t>
      </w:r>
    </w:p>
    <w:p w14:paraId="3C078455" w14:textId="652D7F06" w:rsidR="00562E03" w:rsidRPr="008A62D7" w:rsidRDefault="00562E03" w:rsidP="001507E8">
      <w:pPr>
        <w:pStyle w:val="ListParagraph"/>
        <w:numPr>
          <w:ilvl w:val="0"/>
          <w:numId w:val="39"/>
        </w:numPr>
        <w:tabs>
          <w:tab w:val="left" w:pos="6946"/>
        </w:tabs>
        <w:rPr>
          <w:b/>
          <w:lang w:val="en-GB"/>
        </w:rPr>
      </w:pPr>
      <w:r w:rsidRPr="008A62D7">
        <w:rPr>
          <w:b/>
          <w:lang w:val="en-GB"/>
        </w:rPr>
        <w:t>Total Data Source plot (SRCtotal Stat plot)</w:t>
      </w:r>
      <w:r w:rsidRPr="008A62D7">
        <w:rPr>
          <w:lang w:val="en-GB"/>
        </w:rPr>
        <w:t>, stored with the ending string “</w:t>
      </w:r>
      <w:r w:rsidRPr="008A62D7">
        <w:rPr>
          <w:i/>
          <w:lang w:val="en-GB"/>
        </w:rPr>
        <w:t>_SRCtotal_stat</w:t>
      </w:r>
      <w:r w:rsidRPr="008A62D7">
        <w:rPr>
          <w:lang w:val="en-GB"/>
        </w:rPr>
        <w:t>”.</w:t>
      </w:r>
    </w:p>
    <w:p w14:paraId="077C6241" w14:textId="63BEA974" w:rsidR="00E334C6" w:rsidRPr="008A62D7" w:rsidRDefault="006D33DA" w:rsidP="00797794">
      <w:pPr>
        <w:rPr>
          <w:rFonts w:eastAsiaTheme="minorEastAsia"/>
          <w:szCs w:val="22"/>
          <w:lang w:val="en-GB"/>
        </w:rPr>
      </w:pPr>
      <w:r w:rsidRPr="008A62D7">
        <w:rPr>
          <w:rFonts w:eastAsiaTheme="minorEastAsia"/>
          <w:szCs w:val="22"/>
          <w:lang w:val="en-GB"/>
        </w:rPr>
        <w:t xml:space="preserve">If </w:t>
      </w:r>
      <w:r w:rsidR="000B4C42" w:rsidRPr="008A62D7">
        <w:rPr>
          <w:rFonts w:eastAsiaTheme="minorEastAsia"/>
          <w:szCs w:val="22"/>
          <w:lang w:val="en-GB"/>
        </w:rPr>
        <w:t xml:space="preserve">the analysis mode is </w:t>
      </w:r>
      <w:r w:rsidRPr="008A62D7">
        <w:rPr>
          <w:rFonts w:eastAsiaTheme="minorEastAsia"/>
          <w:szCs w:val="22"/>
          <w:lang w:val="en-GB"/>
        </w:rPr>
        <w:t>activated, FOXI informs the user by returning the message</w:t>
      </w:r>
    </w:p>
    <w:p w14:paraId="610F8D15" w14:textId="13AD3D5F" w:rsidR="006D33DA" w:rsidRPr="008A62D7" w:rsidRDefault="006D33DA" w:rsidP="006D33DA">
      <w:pPr>
        <w:ind w:firstLine="720"/>
        <w:rPr>
          <w:rFonts w:ascii="Courier New" w:hAnsi="Courier New" w:cs="Courier New"/>
          <w:color w:val="006600"/>
          <w:lang w:val="en-GB"/>
        </w:rPr>
      </w:pPr>
      <w:r w:rsidRPr="008A62D7">
        <w:rPr>
          <w:rFonts w:ascii="Courier New" w:hAnsi="Courier New" w:cs="Courier New"/>
          <w:color w:val="006600"/>
          <w:lang w:val="en-GB"/>
        </w:rPr>
        <w:t xml:space="preserve">WARNING: </w:t>
      </w:r>
    </w:p>
    <w:p w14:paraId="5AD4F5CD" w14:textId="77777777" w:rsidR="006E42BF" w:rsidRPr="008A62D7" w:rsidRDefault="006D33DA" w:rsidP="006D33DA">
      <w:pPr>
        <w:ind w:firstLine="720"/>
        <w:rPr>
          <w:rFonts w:ascii="Courier New" w:hAnsi="Courier New" w:cs="Courier New"/>
          <w:color w:val="006600"/>
          <w:lang w:val="en-GB"/>
        </w:rPr>
      </w:pPr>
      <w:r w:rsidRPr="008A62D7">
        <w:rPr>
          <w:rFonts w:ascii="Courier New" w:hAnsi="Courier New" w:cs="Courier New"/>
          <w:color w:val="006600"/>
          <w:lang w:val="en-GB"/>
        </w:rPr>
        <w:t xml:space="preserve">   ALL individual MER values are logged "in _allmer_" files!!</w:t>
      </w:r>
    </w:p>
    <w:p w14:paraId="776CEC2D" w14:textId="56E44D9E" w:rsidR="006D33DA" w:rsidRPr="008A62D7" w:rsidRDefault="006E42BF" w:rsidP="006D33DA">
      <w:pPr>
        <w:ind w:firstLine="720"/>
        <w:rPr>
          <w:lang w:val="en-GB"/>
        </w:rPr>
      </w:pPr>
      <w:r w:rsidRPr="008A62D7">
        <w:rPr>
          <w:rFonts w:ascii="Courier New" w:hAnsi="Courier New" w:cs="Courier New"/>
          <w:color w:val="006600"/>
          <w:lang w:val="en-GB"/>
        </w:rPr>
        <w:t xml:space="preserve">   Source Stats Plots are activated</w:t>
      </w:r>
      <w:r w:rsidR="006D33DA" w:rsidRPr="008A62D7">
        <w:rPr>
          <w:lang w:val="en-GB"/>
        </w:rPr>
        <w:t xml:space="preserve"> </w:t>
      </w:r>
    </w:p>
    <w:p w14:paraId="0A574258" w14:textId="0CCDED3D" w:rsidR="006D33DA" w:rsidRPr="008A62D7" w:rsidRDefault="006D33DA" w:rsidP="00797794">
      <w:pPr>
        <w:rPr>
          <w:rFonts w:eastAsiaTheme="minorEastAsia"/>
          <w:szCs w:val="22"/>
          <w:lang w:val="en-GB"/>
        </w:rPr>
      </w:pPr>
      <w:r w:rsidRPr="008A62D7">
        <w:rPr>
          <w:rFonts w:eastAsiaTheme="minorEastAsia"/>
          <w:szCs w:val="22"/>
          <w:lang w:val="en-GB"/>
        </w:rPr>
        <w:t>This warning is to avoid unintended gen</w:t>
      </w:r>
      <w:r w:rsidR="006E42BF" w:rsidRPr="008A62D7">
        <w:rPr>
          <w:rFonts w:eastAsiaTheme="minorEastAsia"/>
          <w:szCs w:val="22"/>
          <w:lang w:val="en-GB"/>
        </w:rPr>
        <w:t>eration of potential large files (which might become a relevant memory issue in long-term runs)</w:t>
      </w:r>
      <w:r w:rsidRPr="008A62D7">
        <w:rPr>
          <w:rFonts w:eastAsiaTheme="minorEastAsia"/>
          <w:szCs w:val="22"/>
          <w:lang w:val="en-GB"/>
        </w:rPr>
        <w:t>.</w:t>
      </w:r>
    </w:p>
    <w:p w14:paraId="51B85D3C" w14:textId="77777777" w:rsidR="003B6CB4" w:rsidRPr="008A62D7" w:rsidRDefault="003B6CB4" w:rsidP="000770AA">
      <w:pPr>
        <w:rPr>
          <w:lang w:val="en-GB"/>
        </w:rPr>
      </w:pPr>
    </w:p>
    <w:p w14:paraId="5AA77088" w14:textId="194AF006" w:rsidR="003B6CB4" w:rsidRPr="008A62D7" w:rsidRDefault="003B6CB4" w:rsidP="0010418F">
      <w:pPr>
        <w:pStyle w:val="Heading2"/>
        <w:rPr>
          <w:lang w:val="en-GB"/>
        </w:rPr>
      </w:pPr>
      <w:bookmarkStart w:id="1823" w:name="_Ref482453155"/>
      <w:bookmarkStart w:id="1824" w:name="_Toc536110926"/>
      <w:r w:rsidRPr="008A62D7">
        <w:rPr>
          <w:lang w:val="en-GB"/>
        </w:rPr>
        <w:t xml:space="preserve">Step 7: Compute MER Based </w:t>
      </w:r>
      <w:r w:rsidR="00CF62AC" w:rsidRPr="008A62D7">
        <w:rPr>
          <w:lang w:val="en-GB"/>
        </w:rPr>
        <w:t>o</w:t>
      </w:r>
      <w:r w:rsidRPr="008A62D7">
        <w:rPr>
          <w:lang w:val="en-GB"/>
        </w:rPr>
        <w:t xml:space="preserve">n </w:t>
      </w:r>
      <w:r w:rsidR="00CF62AC" w:rsidRPr="008A62D7">
        <w:rPr>
          <w:lang w:val="en-GB"/>
        </w:rPr>
        <w:t>A</w:t>
      </w:r>
      <w:r w:rsidRPr="008A62D7">
        <w:rPr>
          <w:lang w:val="en-GB"/>
        </w:rPr>
        <w:t>ll Conventional Models</w:t>
      </w:r>
      <w:bookmarkEnd w:id="1823"/>
      <w:bookmarkEnd w:id="1824"/>
    </w:p>
    <w:p w14:paraId="22CCF8BA" w14:textId="77777777" w:rsidR="003B6CB4" w:rsidRPr="008A62D7" w:rsidRDefault="003B6CB4" w:rsidP="003B6CB4">
      <w:pPr>
        <w:rPr>
          <w:lang w:val="en-GB"/>
        </w:rPr>
      </w:pPr>
    </w:p>
    <w:p w14:paraId="0E19BC79" w14:textId="398D9A53" w:rsidR="003B6CB4" w:rsidRPr="008A62D7" w:rsidRDefault="003B6CB4" w:rsidP="003B6CB4">
      <w:pPr>
        <w:rPr>
          <w:lang w:val="en-GB"/>
        </w:rPr>
      </w:pPr>
      <w:r w:rsidRPr="008A62D7">
        <w:rPr>
          <w:lang w:val="en-GB"/>
        </w:rPr>
        <w:t xml:space="preserve">As described in section </w:t>
      </w:r>
      <w:r w:rsidR="00DC774B" w:rsidRPr="008A62D7">
        <w:rPr>
          <w:lang w:val="en-GB"/>
        </w:rPr>
        <w:fldChar w:fldCharType="begin"/>
      </w:r>
      <w:r w:rsidR="00DC774B" w:rsidRPr="008A62D7">
        <w:rPr>
          <w:lang w:val="en-GB"/>
        </w:rPr>
        <w:instrText xml:space="preserve"> REF _Ref482540296 \r \h </w:instrText>
      </w:r>
      <w:r w:rsidR="00DC774B" w:rsidRPr="008A62D7">
        <w:rPr>
          <w:lang w:val="en-GB"/>
        </w:rPr>
      </w:r>
      <w:r w:rsidR="00DC774B" w:rsidRPr="008A62D7">
        <w:rPr>
          <w:lang w:val="en-GB"/>
        </w:rPr>
        <w:fldChar w:fldCharType="separate"/>
      </w:r>
      <w:r w:rsidR="00DE7C99" w:rsidRPr="008A62D7">
        <w:rPr>
          <w:lang w:val="en-GB"/>
        </w:rPr>
        <w:t>5.5.3</w:t>
      </w:r>
      <w:r w:rsidR="00DC774B" w:rsidRPr="008A62D7">
        <w:rPr>
          <w:lang w:val="en-GB"/>
        </w:rPr>
        <w:fldChar w:fldCharType="end"/>
      </w:r>
      <w:r w:rsidRPr="008A62D7">
        <w:rPr>
          <w:lang w:val="en-GB"/>
        </w:rPr>
        <w:t xml:space="preserve">, a range of MER estimates based on regularly updated curves computed by </w:t>
      </w:r>
      <w:r w:rsidRPr="008A62D7">
        <w:rPr>
          <w:b/>
          <w:lang w:val="en-GB"/>
        </w:rPr>
        <w:t>PlumeRise</w:t>
      </w:r>
      <w:r w:rsidR="004B4103" w:rsidRPr="008A62D7">
        <w:rPr>
          <w:lang w:val="en-GB"/>
        </w:rPr>
        <w:t xml:space="preserve"> (Woodhouse et al., 2013)</w:t>
      </w:r>
      <w:r w:rsidRPr="008A62D7">
        <w:rPr>
          <w:lang w:val="en-GB"/>
        </w:rPr>
        <w:t xml:space="preserve"> </w:t>
      </w:r>
      <w:r w:rsidR="001600B3" w:rsidRPr="008A62D7">
        <w:rPr>
          <w:lang w:val="en-GB"/>
        </w:rPr>
        <w:t>is imported</w:t>
      </w:r>
      <w:r w:rsidRPr="008A62D7">
        <w:rPr>
          <w:lang w:val="en-GB"/>
        </w:rPr>
        <w:t xml:space="preserve"> by FOXI via a text file named “</w:t>
      </w:r>
      <w:r w:rsidRPr="008A62D7">
        <w:rPr>
          <w:i/>
          <w:lang w:val="en-GB"/>
        </w:rPr>
        <w:t>PlumeRise_out.txt</w:t>
      </w:r>
      <w:r w:rsidRPr="008A62D7">
        <w:rPr>
          <w:lang w:val="en-GB"/>
        </w:rPr>
        <w:t>”</w:t>
      </w:r>
      <w:r w:rsidR="001600B3" w:rsidRPr="008A62D7">
        <w:rPr>
          <w:lang w:val="en-GB"/>
        </w:rPr>
        <w:t>, provided that</w:t>
      </w:r>
      <w:r w:rsidR="004B4103" w:rsidRPr="008A62D7">
        <w:rPr>
          <w:lang w:val="en-GB"/>
        </w:rPr>
        <w:t xml:space="preserve"> </w:t>
      </w:r>
      <w:r w:rsidR="004B4103" w:rsidRPr="008A62D7">
        <w:rPr>
          <w:b/>
          <w:lang w:val="en-GB"/>
        </w:rPr>
        <w:t>PlumeRise</w:t>
      </w:r>
      <w:r w:rsidR="001600B3" w:rsidRPr="008A62D7">
        <w:rPr>
          <w:lang w:val="en-GB"/>
        </w:rPr>
        <w:t xml:space="preserve"> has been activated by the operator (via FIX) and that the file </w:t>
      </w:r>
      <w:r w:rsidR="008B4217" w:rsidRPr="008A62D7">
        <w:rPr>
          <w:lang w:val="en-GB"/>
        </w:rPr>
        <w:t>is</w:t>
      </w:r>
      <w:r w:rsidR="001600B3" w:rsidRPr="008A62D7">
        <w:rPr>
          <w:lang w:val="en-GB"/>
        </w:rPr>
        <w:t xml:space="preserve"> </w:t>
      </w:r>
      <w:r w:rsidR="008B4217" w:rsidRPr="008A62D7">
        <w:rPr>
          <w:lang w:val="en-GB"/>
        </w:rPr>
        <w:t xml:space="preserve">available </w:t>
      </w:r>
      <w:r w:rsidR="001600B3" w:rsidRPr="008A62D7">
        <w:rPr>
          <w:lang w:val="en-GB"/>
        </w:rPr>
        <w:t>online.</w:t>
      </w:r>
      <w:r w:rsidRPr="008A62D7">
        <w:rPr>
          <w:lang w:val="en-GB"/>
        </w:rPr>
        <w:t xml:space="preserve"> </w:t>
      </w:r>
      <w:r w:rsidR="001600B3" w:rsidRPr="008A62D7">
        <w:rPr>
          <w:lang w:val="en-GB"/>
        </w:rPr>
        <w:t>Otherwise step 7 is skipped.</w:t>
      </w:r>
    </w:p>
    <w:p w14:paraId="4DF3C2D3" w14:textId="38168072" w:rsidR="003B6CB4" w:rsidRPr="008A62D7" w:rsidRDefault="003B6CB4" w:rsidP="003B6CB4">
      <w:pPr>
        <w:rPr>
          <w:lang w:val="en-GB"/>
        </w:rPr>
      </w:pPr>
      <w:r w:rsidRPr="008A62D7">
        <w:rPr>
          <w:lang w:val="en-GB"/>
        </w:rPr>
        <w:t xml:space="preserve">The file </w:t>
      </w:r>
      <w:r w:rsidRPr="008A62D7">
        <w:rPr>
          <w:i/>
          <w:lang w:val="en-GB"/>
        </w:rPr>
        <w:t xml:space="preserve">PlumeRise_out.txt </w:t>
      </w:r>
      <w:r w:rsidRPr="008A62D7">
        <w:rPr>
          <w:lang w:val="en-GB"/>
        </w:rPr>
        <w:t>contains:</w:t>
      </w:r>
    </w:p>
    <w:p w14:paraId="065368B0" w14:textId="6295DC19" w:rsidR="003B6CB4" w:rsidRPr="008A62D7" w:rsidRDefault="003B6CB4" w:rsidP="001507E8">
      <w:pPr>
        <w:pStyle w:val="ListParagraph"/>
        <w:numPr>
          <w:ilvl w:val="0"/>
          <w:numId w:val="20"/>
        </w:numPr>
        <w:rPr>
          <w:lang w:val="en-GB"/>
        </w:rPr>
      </w:pPr>
      <w:r w:rsidRPr="008A62D7">
        <w:rPr>
          <w:lang w:val="en-GB"/>
        </w:rPr>
        <w:t>Column 1: time stamp</w:t>
      </w:r>
      <w:r w:rsidR="008B4217" w:rsidRPr="008A62D7">
        <w:rPr>
          <w:lang w:val="en-GB"/>
        </w:rPr>
        <w:t>;</w:t>
      </w:r>
    </w:p>
    <w:p w14:paraId="0BEB8A2D" w14:textId="493A4DE6" w:rsidR="003B6CB4" w:rsidRPr="008A62D7" w:rsidRDefault="003B6CB4" w:rsidP="001507E8">
      <w:pPr>
        <w:pStyle w:val="ListParagraph"/>
        <w:numPr>
          <w:ilvl w:val="0"/>
          <w:numId w:val="20"/>
        </w:numPr>
        <w:rPr>
          <w:lang w:val="en-GB"/>
        </w:rPr>
      </w:pPr>
      <w:r w:rsidRPr="008A62D7">
        <w:rPr>
          <w:lang w:val="en-GB"/>
        </w:rPr>
        <w:t>Column 2: minimum MER estimate</w:t>
      </w:r>
      <w:r w:rsidR="008B4217" w:rsidRPr="008A62D7">
        <w:rPr>
          <w:lang w:val="en-GB"/>
        </w:rPr>
        <w:t>;</w:t>
      </w:r>
    </w:p>
    <w:p w14:paraId="42C629A3" w14:textId="5CCB4DD7" w:rsidR="003B6CB4" w:rsidRPr="008A62D7" w:rsidRDefault="003B6CB4" w:rsidP="001507E8">
      <w:pPr>
        <w:pStyle w:val="ListParagraph"/>
        <w:numPr>
          <w:ilvl w:val="0"/>
          <w:numId w:val="20"/>
        </w:numPr>
        <w:rPr>
          <w:lang w:val="en-GB"/>
        </w:rPr>
      </w:pPr>
      <w:r w:rsidRPr="008A62D7">
        <w:rPr>
          <w:lang w:val="en-GB"/>
        </w:rPr>
        <w:t>Column 3: average MER estimate</w:t>
      </w:r>
      <w:r w:rsidR="008B4217" w:rsidRPr="008A62D7">
        <w:rPr>
          <w:lang w:val="en-GB"/>
        </w:rPr>
        <w:t>;</w:t>
      </w:r>
    </w:p>
    <w:p w14:paraId="47382A68" w14:textId="7E761069" w:rsidR="003B6CB4" w:rsidRPr="008A62D7" w:rsidRDefault="003B6CB4" w:rsidP="001507E8">
      <w:pPr>
        <w:pStyle w:val="ListParagraph"/>
        <w:numPr>
          <w:ilvl w:val="0"/>
          <w:numId w:val="20"/>
        </w:numPr>
        <w:rPr>
          <w:lang w:val="en-GB"/>
        </w:rPr>
      </w:pPr>
      <w:r w:rsidRPr="008A62D7">
        <w:rPr>
          <w:lang w:val="en-GB"/>
        </w:rPr>
        <w:t>Column 4: maximum MER estimate</w:t>
      </w:r>
      <w:r w:rsidR="008B4217" w:rsidRPr="008A62D7">
        <w:rPr>
          <w:lang w:val="en-GB"/>
        </w:rPr>
        <w:t>.</w:t>
      </w:r>
    </w:p>
    <w:p w14:paraId="72460050" w14:textId="5363649A" w:rsidR="004A782A" w:rsidRPr="008A62D7" w:rsidRDefault="001600B3" w:rsidP="004A782A">
      <w:pPr>
        <w:rPr>
          <w:lang w:val="en-GB"/>
        </w:rPr>
      </w:pPr>
      <w:r w:rsidRPr="008A62D7">
        <w:rPr>
          <w:lang w:val="en-GB"/>
        </w:rPr>
        <w:t xml:space="preserve">After importing </w:t>
      </w:r>
      <w:r w:rsidR="006546D0" w:rsidRPr="008A62D7">
        <w:rPr>
          <w:lang w:val="en-GB"/>
        </w:rPr>
        <w:t>MER</w:t>
      </w:r>
      <w:r w:rsidRPr="008A62D7">
        <w:rPr>
          <w:lang w:val="en-GB"/>
        </w:rPr>
        <w:t xml:space="preserve"> data, </w:t>
      </w:r>
      <w:r w:rsidR="006546D0" w:rsidRPr="008A62D7">
        <w:rPr>
          <w:lang w:val="en-GB"/>
        </w:rPr>
        <w:t>MER</w:t>
      </w:r>
      <w:r w:rsidRPr="008A62D7">
        <w:rPr>
          <w:lang w:val="en-GB"/>
        </w:rPr>
        <w:t xml:space="preserve"> key </w:t>
      </w:r>
      <w:r w:rsidR="008B4217" w:rsidRPr="008A62D7">
        <w:rPr>
          <w:lang w:val="en-GB"/>
        </w:rPr>
        <w:t xml:space="preserve">values </w:t>
      </w:r>
      <w:r w:rsidRPr="008A62D7">
        <w:rPr>
          <w:lang w:val="en-GB"/>
        </w:rPr>
        <w:t xml:space="preserve">described in section </w:t>
      </w:r>
      <w:r w:rsidR="00DC774B" w:rsidRPr="008A62D7">
        <w:rPr>
          <w:lang w:val="en-GB"/>
        </w:rPr>
        <w:fldChar w:fldCharType="begin"/>
      </w:r>
      <w:r w:rsidR="00DC774B" w:rsidRPr="008A62D7">
        <w:rPr>
          <w:lang w:val="en-GB"/>
        </w:rPr>
        <w:instrText xml:space="preserve"> REF _Ref482272436 \r \h </w:instrText>
      </w:r>
      <w:r w:rsidR="00DC774B" w:rsidRPr="008A62D7">
        <w:rPr>
          <w:lang w:val="en-GB"/>
        </w:rPr>
      </w:r>
      <w:r w:rsidR="00DC774B" w:rsidRPr="008A62D7">
        <w:rPr>
          <w:lang w:val="en-GB"/>
        </w:rPr>
        <w:fldChar w:fldCharType="separate"/>
      </w:r>
      <w:r w:rsidR="00DE7C99" w:rsidRPr="008A62D7">
        <w:rPr>
          <w:lang w:val="en-GB"/>
        </w:rPr>
        <w:t>5.6.3</w:t>
      </w:r>
      <w:r w:rsidR="00DC774B" w:rsidRPr="008A62D7">
        <w:rPr>
          <w:lang w:val="en-GB"/>
        </w:rPr>
        <w:fldChar w:fldCharType="end"/>
      </w:r>
      <w:r w:rsidR="00BB1324" w:rsidRPr="008A62D7">
        <w:rPr>
          <w:lang w:val="en-GB"/>
        </w:rPr>
        <w:t xml:space="preserve"> </w:t>
      </w:r>
      <w:r w:rsidRPr="008A62D7">
        <w:rPr>
          <w:lang w:val="en-GB"/>
        </w:rPr>
        <w:t>are re-computed.</w:t>
      </w:r>
    </w:p>
    <w:p w14:paraId="1180F738" w14:textId="7AB8EB4A" w:rsidR="004A782A" w:rsidRPr="008A62D7" w:rsidRDefault="004A782A" w:rsidP="001D0B88">
      <w:pPr>
        <w:rPr>
          <w:rFonts w:eastAsiaTheme="minorEastAsia"/>
          <w:lang w:val="en-GB"/>
        </w:rPr>
      </w:pPr>
      <w:r w:rsidRPr="008A62D7">
        <w:rPr>
          <w:lang w:val="en-GB"/>
        </w:rPr>
        <w:t>The only parameter which is not affected in this step is</w:t>
      </w:r>
      <w:r w:rsidR="008B4217" w:rsidRPr="008A62D7">
        <w:rPr>
          <w:rFonts w:eastAsiaTheme="minorEastAsia"/>
          <w:b/>
          <w:i/>
          <w:lang w:val="en-GB"/>
        </w:rPr>
        <w:t xml:space="preserve"> </w:t>
      </w:r>
      <w:r w:rsidRPr="008A62D7">
        <w:rPr>
          <w:rFonts w:eastAsiaTheme="minorEastAsia"/>
          <w:b/>
          <w:i/>
          <w:lang w:val="en-GB"/>
        </w:rPr>
        <w:t>Q</w:t>
      </w:r>
      <w:r w:rsidRPr="008A62D7">
        <w:rPr>
          <w:rFonts w:eastAsiaTheme="minorEastAsia"/>
          <w:b/>
          <w:i/>
          <w:vertAlign w:val="subscript"/>
          <w:lang w:val="en-GB"/>
        </w:rPr>
        <w:t>maxnowihmin</w:t>
      </w:r>
      <w:r w:rsidRPr="008A62D7">
        <w:rPr>
          <w:rFonts w:eastAsiaTheme="minorEastAsia"/>
          <w:lang w:val="en-GB"/>
        </w:rPr>
        <w:t xml:space="preserve"> since this value only considers Wilson Walker, Mastin and Sparks.</w:t>
      </w:r>
    </w:p>
    <w:p w14:paraId="61A9B888" w14:textId="77777777" w:rsidR="008B4217" w:rsidRPr="008A62D7" w:rsidRDefault="008B4217" w:rsidP="001D0B88">
      <w:pPr>
        <w:rPr>
          <w:rFonts w:eastAsiaTheme="minorEastAsia"/>
          <w:lang w:val="en-GB"/>
        </w:rPr>
      </w:pPr>
    </w:p>
    <w:p w14:paraId="3B468991" w14:textId="1FBED249" w:rsidR="009018C9" w:rsidRPr="008A62D7" w:rsidRDefault="004E0F68" w:rsidP="009018C9">
      <w:pPr>
        <w:rPr>
          <w:rFonts w:eastAsiaTheme="minorEastAsia"/>
          <w:lang w:val="en-GB"/>
        </w:rPr>
      </w:pPr>
      <w:r w:rsidRPr="008A62D7">
        <w:rPr>
          <w:lang w:val="en-GB"/>
        </w:rPr>
        <w:t xml:space="preserve">The other </w:t>
      </w:r>
      <w:r w:rsidR="004A782A" w:rsidRPr="008A62D7">
        <w:rPr>
          <w:rFonts w:eastAsiaTheme="minorEastAsia"/>
          <w:lang w:val="en-GB"/>
        </w:rPr>
        <w:t>MER k</w:t>
      </w:r>
      <w:r w:rsidR="009018C9" w:rsidRPr="008A62D7">
        <w:rPr>
          <w:rFonts w:eastAsiaTheme="minorEastAsia"/>
          <w:lang w:val="en-GB"/>
        </w:rPr>
        <w:t xml:space="preserve">ey </w:t>
      </w:r>
      <w:r w:rsidR="008B4217" w:rsidRPr="008A62D7">
        <w:rPr>
          <w:rFonts w:eastAsiaTheme="minorEastAsia"/>
          <w:lang w:val="en-GB"/>
        </w:rPr>
        <w:t xml:space="preserve">values </w:t>
      </w:r>
      <w:r w:rsidR="009018C9" w:rsidRPr="008A62D7">
        <w:rPr>
          <w:rFonts w:eastAsiaTheme="minorEastAsia"/>
          <w:lang w:val="en-GB"/>
        </w:rPr>
        <w:t xml:space="preserve">are recalculated </w:t>
      </w:r>
      <w:r w:rsidR="004B4103" w:rsidRPr="008A62D7">
        <w:rPr>
          <w:rFonts w:eastAsiaTheme="minorEastAsia"/>
          <w:lang w:val="en-GB"/>
        </w:rPr>
        <w:t>from this step on</w:t>
      </w:r>
      <w:r w:rsidR="004A782A" w:rsidRPr="008A62D7">
        <w:rPr>
          <w:rFonts w:eastAsiaTheme="minorEastAsia"/>
          <w:lang w:val="en-GB"/>
        </w:rPr>
        <w:t xml:space="preserve"> </w:t>
      </w:r>
      <w:r w:rsidR="009018C9" w:rsidRPr="008A62D7">
        <w:rPr>
          <w:rFonts w:eastAsiaTheme="minorEastAsia"/>
          <w:lang w:val="en-GB"/>
        </w:rPr>
        <w:t xml:space="preserve">considering </w:t>
      </w:r>
      <w:r w:rsidR="004A782A" w:rsidRPr="008A62D7">
        <w:rPr>
          <w:rFonts w:eastAsiaTheme="minorEastAsia"/>
          <w:lang w:val="en-GB"/>
        </w:rPr>
        <w:t xml:space="preserve">also </w:t>
      </w:r>
      <w:r w:rsidR="009018C9" w:rsidRPr="008A62D7">
        <w:rPr>
          <w:rFonts w:eastAsiaTheme="minorEastAsia"/>
          <w:lang w:val="en-GB"/>
        </w:rPr>
        <w:t xml:space="preserve">the </w:t>
      </w:r>
      <w:r w:rsidR="004B4103" w:rsidRPr="008A62D7">
        <w:rPr>
          <w:rFonts w:eastAsiaTheme="minorEastAsia"/>
          <w:lang w:val="en-GB"/>
        </w:rPr>
        <w:t>PlumeRise</w:t>
      </w:r>
      <w:r w:rsidR="009018C9" w:rsidRPr="008A62D7">
        <w:rPr>
          <w:rFonts w:eastAsiaTheme="minorEastAsia"/>
          <w:lang w:val="en-GB"/>
        </w:rPr>
        <w:t xml:space="preserve"> </w:t>
      </w:r>
      <w:r w:rsidR="004A782A" w:rsidRPr="008A62D7">
        <w:rPr>
          <w:rFonts w:eastAsiaTheme="minorEastAsia"/>
          <w:lang w:val="en-GB"/>
        </w:rPr>
        <w:t>estimates</w:t>
      </w:r>
      <w:r w:rsidR="009018C9" w:rsidRPr="008A62D7">
        <w:rPr>
          <w:rFonts w:eastAsiaTheme="minorEastAsia"/>
          <w:lang w:val="en-GB"/>
        </w:rPr>
        <w:t>:</w:t>
      </w:r>
    </w:p>
    <w:p w14:paraId="5561711F" w14:textId="0CBAB0E4" w:rsidR="009018C9" w:rsidRPr="008A62D7" w:rsidRDefault="009018C9"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w:t>
      </w:r>
      <w:r w:rsidR="00C8506D" w:rsidRPr="008A62D7">
        <w:rPr>
          <w:rFonts w:eastAsiaTheme="minorEastAsia"/>
          <w:b/>
          <w:i/>
          <w:vertAlign w:val="subscript"/>
          <w:lang w:val="en-GB"/>
        </w:rPr>
        <w:t>bs.</w:t>
      </w:r>
      <w:r w:rsidRPr="008A62D7">
        <w:rPr>
          <w:rFonts w:eastAsiaTheme="minorEastAsia"/>
          <w:b/>
          <w:i/>
          <w:vertAlign w:val="subscript"/>
          <w:lang w:val="en-GB"/>
        </w:rPr>
        <w:t>min</w:t>
      </w:r>
      <w:r w:rsidR="004A782A" w:rsidRPr="008A62D7">
        <w:rPr>
          <w:rFonts w:eastAsiaTheme="minorEastAsia"/>
          <w:lang w:val="en-GB"/>
        </w:rPr>
        <w:t>: the absolute minimum of all estimates</w:t>
      </w:r>
    </w:p>
    <w:p w14:paraId="526850CA" w14:textId="5A39B19C" w:rsidR="009018C9" w:rsidRPr="008A62D7" w:rsidRDefault="009018C9" w:rsidP="001507E8">
      <w:pPr>
        <w:pStyle w:val="ListParagraph"/>
        <w:numPr>
          <w:ilvl w:val="0"/>
          <w:numId w:val="12"/>
        </w:numPr>
        <w:rPr>
          <w:rFonts w:eastAsiaTheme="minorEastAsia"/>
          <w:lang w:val="en-GB"/>
        </w:rPr>
      </w:pPr>
      <w:r w:rsidRPr="008A62D7">
        <w:rPr>
          <w:rFonts w:eastAsiaTheme="minorEastAsia"/>
          <w:b/>
          <w:i/>
          <w:lang w:val="en-GB"/>
        </w:rPr>
        <w:t>Q</w:t>
      </w:r>
      <w:r w:rsidR="00C8506D" w:rsidRPr="008A62D7">
        <w:rPr>
          <w:rFonts w:eastAsiaTheme="minorEastAsia"/>
          <w:b/>
          <w:i/>
          <w:vertAlign w:val="subscript"/>
          <w:lang w:val="en-GB"/>
        </w:rPr>
        <w:t>abs.</w:t>
      </w:r>
      <w:r w:rsidRPr="008A62D7">
        <w:rPr>
          <w:rFonts w:eastAsiaTheme="minorEastAsia"/>
          <w:b/>
          <w:i/>
          <w:vertAlign w:val="subscript"/>
          <w:lang w:val="en-GB"/>
        </w:rPr>
        <w:t>max</w:t>
      </w:r>
      <w:r w:rsidR="004A782A" w:rsidRPr="008A62D7">
        <w:rPr>
          <w:rFonts w:eastAsiaTheme="minorEastAsia"/>
          <w:lang w:val="en-GB"/>
        </w:rPr>
        <w:t>: the absolute maximum of all estimates</w:t>
      </w:r>
    </w:p>
    <w:p w14:paraId="411713A1" w14:textId="495F3B85" w:rsidR="009018C9" w:rsidRPr="008A62D7" w:rsidRDefault="009018C9"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maxhmin</w:t>
      </w:r>
      <w:r w:rsidR="000D7747" w:rsidRPr="008A62D7">
        <w:rPr>
          <w:rFonts w:eastAsiaTheme="minorEastAsia"/>
          <w:lang w:val="en-GB"/>
        </w:rPr>
        <w:t xml:space="preserve">: maximum of conv. </w:t>
      </w:r>
      <w:r w:rsidR="004A782A" w:rsidRPr="008A62D7">
        <w:rPr>
          <w:rFonts w:eastAsiaTheme="minorEastAsia"/>
          <w:lang w:val="en-GB"/>
        </w:rPr>
        <w:t xml:space="preserve">MER (except for </w:t>
      </w:r>
      <w:r w:rsidR="004A782A" w:rsidRPr="008A62D7">
        <w:rPr>
          <w:rFonts w:eastAsiaTheme="minorEastAsia"/>
          <w:b/>
          <w:lang w:val="en-GB"/>
        </w:rPr>
        <w:t>Gudmundsson</w:t>
      </w:r>
      <w:r w:rsidR="004A782A" w:rsidRPr="008A62D7">
        <w:rPr>
          <w:rFonts w:eastAsiaTheme="minorEastAsia"/>
          <w:lang w:val="en-GB"/>
        </w:rPr>
        <w:t xml:space="preserve">) models </w:t>
      </w:r>
      <w:r w:rsidR="000D7747" w:rsidRPr="008A62D7">
        <w:rPr>
          <w:rFonts w:eastAsiaTheme="minorEastAsia"/>
          <w:lang w:val="en-GB"/>
        </w:rPr>
        <w:t xml:space="preserve">fed by </w:t>
      </w:r>
      <w:r w:rsidR="004A782A" w:rsidRPr="008A62D7">
        <w:rPr>
          <w:rFonts w:eastAsiaTheme="minorEastAsia"/>
          <w:i/>
          <w:lang w:val="en-GB"/>
        </w:rPr>
        <w:t>h</w:t>
      </w:r>
      <w:r w:rsidR="004A782A" w:rsidRPr="008A62D7">
        <w:rPr>
          <w:rFonts w:eastAsiaTheme="minorEastAsia"/>
          <w:i/>
          <w:vertAlign w:val="subscript"/>
          <w:lang w:val="en-GB"/>
        </w:rPr>
        <w:t>min</w:t>
      </w:r>
      <w:r w:rsidR="004A782A" w:rsidRPr="008A62D7">
        <w:rPr>
          <w:rFonts w:eastAsiaTheme="minorEastAsia"/>
          <w:lang w:val="en-GB"/>
        </w:rPr>
        <w:t>.</w:t>
      </w:r>
    </w:p>
    <w:p w14:paraId="7E22F484" w14:textId="3BDD12DF" w:rsidR="004E0F68" w:rsidRPr="008A62D7" w:rsidRDefault="004E0F68"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lower</w:t>
      </w:r>
      <w:r w:rsidRPr="008A62D7">
        <w:rPr>
          <w:rFonts w:eastAsiaTheme="minorEastAsia"/>
          <w:lang w:val="en-GB"/>
        </w:rPr>
        <w:t xml:space="preserve">: </w:t>
      </w:r>
      <w:r w:rsidR="00F76585" w:rsidRPr="008A62D7">
        <w:rPr>
          <w:rFonts w:eastAsiaTheme="minorEastAsia"/>
          <w:lang w:val="en-GB"/>
        </w:rPr>
        <w:t xml:space="preserve">the minimum of the four values given by </w:t>
      </w:r>
      <w:r w:rsidR="00F76585" w:rsidRPr="008A62D7">
        <w:rPr>
          <w:rFonts w:eastAsiaTheme="minorEastAsia"/>
          <w:i/>
          <w:lang w:val="en-GB"/>
        </w:rPr>
        <w:t>Q</w:t>
      </w:r>
      <w:r w:rsidR="00F76585" w:rsidRPr="008A62D7">
        <w:rPr>
          <w:rFonts w:eastAsiaTheme="minorEastAsia"/>
          <w:i/>
          <w:vertAlign w:val="subscript"/>
          <w:lang w:val="en-GB"/>
        </w:rPr>
        <w:t>maxhmin</w:t>
      </w:r>
      <w:r w:rsidR="00F76585" w:rsidRPr="008A62D7">
        <w:rPr>
          <w:rFonts w:eastAsiaTheme="minorEastAsia"/>
          <w:i/>
          <w:lang w:val="en-GB"/>
        </w:rPr>
        <w:t>, Q</w:t>
      </w:r>
      <w:r w:rsidR="00F76585" w:rsidRPr="008A62D7">
        <w:rPr>
          <w:rFonts w:eastAsiaTheme="minorEastAsia"/>
          <w:i/>
          <w:vertAlign w:val="subscript"/>
          <w:lang w:val="en-GB"/>
        </w:rPr>
        <w:t>maxnowihmin</w:t>
      </w:r>
      <w:r w:rsidR="00F76585" w:rsidRPr="008A62D7">
        <w:rPr>
          <w:rFonts w:eastAsiaTheme="minorEastAsia"/>
          <w:lang w:val="en-GB"/>
        </w:rPr>
        <w:t xml:space="preserve"> and by the two wind-affected models</w:t>
      </w:r>
      <w:del w:id="1825" w:author="Dioguardi, Fabio" w:date="2019-01-25T16:24:00Z">
        <w:r w:rsidR="00F76585" w:rsidRPr="008A62D7" w:rsidDel="00926DA7">
          <w:rPr>
            <w:rFonts w:eastAsiaTheme="minorEastAsia"/>
            <w:lang w:val="en-GB"/>
          </w:rPr>
          <w:delText xml:space="preserve"> </w:delText>
        </w:r>
        <w:r w:rsidR="009371B6" w:rsidRPr="008A62D7" w:rsidDel="00926DA7">
          <w:rPr>
            <w:rFonts w:eastAsiaTheme="minorEastAsia"/>
            <w:b/>
            <w:lang w:val="en-GB"/>
          </w:rPr>
          <w:delText>mod.</w:delText>
        </w:r>
      </w:del>
      <w:r w:rsidR="009371B6" w:rsidRPr="008A62D7">
        <w:rPr>
          <w:rFonts w:eastAsiaTheme="minorEastAsia"/>
          <w:b/>
          <w:lang w:val="en-GB"/>
        </w:rPr>
        <w:t xml:space="preserve"> </w:t>
      </w:r>
      <w:del w:id="1826" w:author="Dioguardi, Fabio" w:date="2019-01-25T16:24:00Z">
        <w:r w:rsidR="009371B6" w:rsidRPr="008A62D7" w:rsidDel="00926DA7">
          <w:rPr>
            <w:rFonts w:eastAsiaTheme="minorEastAsia"/>
            <w:b/>
            <w:lang w:val="en-GB"/>
          </w:rPr>
          <w:delText>D</w:delText>
        </w:r>
        <w:r w:rsidR="00D625F7" w:rsidRPr="008A62D7" w:rsidDel="00926DA7">
          <w:rPr>
            <w:rFonts w:eastAsiaTheme="minorEastAsia"/>
            <w:b/>
            <w:lang w:val="en-GB"/>
          </w:rPr>
          <w:delText xml:space="preserve">egruyter </w:delText>
        </w:r>
        <w:r w:rsidR="009371B6" w:rsidRPr="008A62D7" w:rsidDel="00926DA7">
          <w:rPr>
            <w:rFonts w:eastAsiaTheme="minorEastAsia"/>
            <w:b/>
            <w:lang w:val="en-GB"/>
          </w:rPr>
          <w:delText>B</w:delText>
        </w:r>
        <w:r w:rsidR="00D625F7" w:rsidRPr="008A62D7" w:rsidDel="00926DA7">
          <w:rPr>
            <w:rFonts w:eastAsiaTheme="minorEastAsia"/>
            <w:b/>
            <w:lang w:val="en-GB"/>
          </w:rPr>
          <w:delText>onadonna</w:delText>
        </w:r>
      </w:del>
      <w:ins w:id="1827" w:author="Dioguardi, Fabio" w:date="2019-01-25T16:24:00Z">
        <w:r w:rsidR="00926DA7">
          <w:rPr>
            <w:rFonts w:eastAsiaTheme="minorEastAsia"/>
            <w:b/>
            <w:lang w:val="en-GB"/>
          </w:rPr>
          <w:t>Degruyter &amp; Bonadonna</w:t>
        </w:r>
      </w:ins>
      <w:r w:rsidR="009371B6" w:rsidRPr="008A62D7">
        <w:rPr>
          <w:rFonts w:eastAsiaTheme="minorEastAsia"/>
          <w:lang w:val="en-GB"/>
        </w:rPr>
        <w:t xml:space="preserve"> </w:t>
      </w:r>
      <w:r w:rsidR="00F76585" w:rsidRPr="008A62D7">
        <w:rPr>
          <w:rFonts w:eastAsiaTheme="minorEastAsia"/>
          <w:lang w:val="en-GB"/>
        </w:rPr>
        <w:t xml:space="preserve">and </w:t>
      </w:r>
      <w:r w:rsidR="007C4632" w:rsidRPr="008A62D7">
        <w:rPr>
          <w:rFonts w:eastAsiaTheme="minorEastAsia"/>
          <w:b/>
          <w:lang w:val="en-GB"/>
        </w:rPr>
        <w:t>PlumeRis</w:t>
      </w:r>
      <w:r w:rsidR="00F76585" w:rsidRPr="008A62D7">
        <w:rPr>
          <w:rFonts w:eastAsiaTheme="minorEastAsia"/>
          <w:b/>
          <w:lang w:val="en-GB"/>
        </w:rPr>
        <w:t>e</w:t>
      </w:r>
      <w:r w:rsidR="00F76585" w:rsidRPr="008A62D7">
        <w:rPr>
          <w:rFonts w:eastAsiaTheme="minorEastAsia"/>
          <w:lang w:val="en-GB"/>
        </w:rPr>
        <w:t xml:space="preserve">, both fed by </w:t>
      </w:r>
      <w:r w:rsidR="00F76585" w:rsidRPr="008A62D7">
        <w:rPr>
          <w:rFonts w:eastAsiaTheme="minorEastAsia"/>
          <w:i/>
          <w:lang w:val="en-GB"/>
        </w:rPr>
        <w:t>h</w:t>
      </w:r>
      <w:r w:rsidR="00F76585" w:rsidRPr="008A62D7">
        <w:rPr>
          <w:rFonts w:eastAsiaTheme="minorEastAsia"/>
          <w:i/>
          <w:vertAlign w:val="subscript"/>
          <w:lang w:val="en-GB"/>
        </w:rPr>
        <w:t>avg</w:t>
      </w:r>
      <w:r w:rsidR="00F76585" w:rsidRPr="008A62D7">
        <w:rPr>
          <w:rFonts w:eastAsiaTheme="minorEastAsia"/>
          <w:lang w:val="en-GB"/>
        </w:rPr>
        <w:t>.</w:t>
      </w:r>
    </w:p>
    <w:p w14:paraId="06F03153" w14:textId="1E0B7646" w:rsidR="009018C9" w:rsidRPr="008A62D7" w:rsidRDefault="009018C9" w:rsidP="001507E8">
      <w:pPr>
        <w:pStyle w:val="ListParagraph"/>
        <w:numPr>
          <w:ilvl w:val="0"/>
          <w:numId w:val="12"/>
        </w:numPr>
        <w:rPr>
          <w:rFonts w:eastAsiaTheme="minorEastAsia"/>
          <w:lang w:val="en-GB"/>
        </w:rPr>
      </w:pPr>
      <w:r w:rsidRPr="008A62D7">
        <w:rPr>
          <w:rFonts w:eastAsiaTheme="minorEastAsia"/>
          <w:b/>
          <w:i/>
          <w:lang w:val="en-GB"/>
        </w:rPr>
        <w:lastRenderedPageBreak/>
        <w:t>Q</w:t>
      </w:r>
      <w:r w:rsidRPr="008A62D7">
        <w:rPr>
          <w:rFonts w:eastAsiaTheme="minorEastAsia"/>
          <w:b/>
          <w:i/>
          <w:vertAlign w:val="subscript"/>
          <w:lang w:val="en-GB"/>
        </w:rPr>
        <w:t>avg</w:t>
      </w:r>
      <w:r w:rsidR="004A782A" w:rsidRPr="008A62D7">
        <w:rPr>
          <w:rFonts w:eastAsiaTheme="minorEastAsia"/>
          <w:lang w:val="en-GB"/>
        </w:rPr>
        <w:t>: average</w:t>
      </w:r>
      <w:r w:rsidRPr="008A62D7">
        <w:rPr>
          <w:rFonts w:eastAsiaTheme="minorEastAsia"/>
          <w:lang w:val="en-GB"/>
        </w:rPr>
        <w:t xml:space="preserve"> </w:t>
      </w:r>
      <w:r w:rsidR="004A782A" w:rsidRPr="008A62D7">
        <w:rPr>
          <w:rFonts w:eastAsiaTheme="minorEastAsia"/>
          <w:lang w:val="en-GB"/>
        </w:rPr>
        <w:t xml:space="preserve">of all mean MER estimates, now using </w:t>
      </w:r>
      <w:r w:rsidRPr="008A62D7">
        <w:rPr>
          <w:rFonts w:eastAsiaTheme="minorEastAsia"/>
          <w:lang w:val="en-GB"/>
        </w:rPr>
        <w:t>the relationship:</w:t>
      </w:r>
    </w:p>
    <w:p w14:paraId="725D29E8" w14:textId="707E3E4E" w:rsidR="009018C9" w:rsidRPr="008A62D7" w:rsidRDefault="001819E3" w:rsidP="004A782A">
      <w:pPr>
        <w:ind w:left="288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avg</m:t>
            </m:r>
          </m:sub>
        </m:sSub>
        <m:r>
          <w:rPr>
            <w:rFonts w:ascii="Cambria Math" w:eastAsiaTheme="minorEastAsia" w:hAnsi="Cambria Math"/>
            <w:lang w:val="en-GB"/>
          </w:rPr>
          <m:t>=1/6∙</m:t>
        </m:r>
        <m:nary>
          <m:naryPr>
            <m:chr m:val="∑"/>
            <m:limLoc m:val="subSup"/>
            <m:supHide m:val="1"/>
            <m:ctrlPr>
              <w:rPr>
                <w:rFonts w:ascii="Cambria Math" w:eastAsiaTheme="minorEastAsia" w:hAnsi="Cambria Math"/>
                <w:i/>
                <w:szCs w:val="22"/>
                <w:lang w:val="en-GB"/>
              </w:rPr>
            </m:ctrlPr>
          </m:naryPr>
          <m:sub>
            <m:r>
              <w:rPr>
                <w:rFonts w:ascii="Cambria Math" w:eastAsiaTheme="minorEastAsia" w:hAnsi="Cambria Math"/>
                <w:szCs w:val="22"/>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nary>
      </m:oMath>
      <w:r w:rsidR="009018C9" w:rsidRPr="008A62D7">
        <w:rPr>
          <w:rFonts w:eastAsiaTheme="minorEastAsia"/>
          <w:lang w:val="en-GB"/>
        </w:rPr>
        <w:t xml:space="preserve">  </w:t>
      </w:r>
      <w:r w:rsidR="009018C9" w:rsidRPr="008A62D7">
        <w:rPr>
          <w:rFonts w:eastAsiaTheme="minorEastAsia"/>
          <w:lang w:val="en-GB"/>
        </w:rPr>
        <w:tab/>
      </w:r>
      <w:r w:rsidR="009018C9" w:rsidRPr="008A62D7">
        <w:rPr>
          <w:rFonts w:eastAsiaTheme="minorEastAsia"/>
          <w:lang w:val="en-GB"/>
        </w:rPr>
        <w:tab/>
      </w:r>
      <w:r w:rsidR="009018C9" w:rsidRPr="008A62D7">
        <w:rPr>
          <w:rFonts w:eastAsiaTheme="minorEastAsia"/>
          <w:lang w:val="en-GB"/>
        </w:rPr>
        <w:tab/>
      </w:r>
      <w:r w:rsidR="00754FAB" w:rsidRPr="008A62D7">
        <w:rPr>
          <w:rFonts w:eastAsiaTheme="minorEastAsia"/>
          <w:lang w:val="en-GB"/>
        </w:rPr>
        <w:t>(15)</w:t>
      </w:r>
    </w:p>
    <w:p w14:paraId="16DF5BAD" w14:textId="77777777" w:rsidR="004A782A" w:rsidRPr="008A62D7" w:rsidRDefault="004A782A" w:rsidP="004A782A">
      <w:pPr>
        <w:rPr>
          <w:lang w:val="en-GB"/>
        </w:rPr>
      </w:pPr>
    </w:p>
    <w:p w14:paraId="5679DFF2" w14:textId="467011BC" w:rsidR="009A7387" w:rsidRPr="008A62D7" w:rsidRDefault="008B4217" w:rsidP="009A7387">
      <w:pPr>
        <w:rPr>
          <w:lang w:val="en-GB"/>
        </w:rPr>
      </w:pPr>
      <w:r w:rsidRPr="008A62D7">
        <w:rPr>
          <w:lang w:val="en-GB"/>
        </w:rPr>
        <w:t>Note</w:t>
      </w:r>
      <w:r w:rsidR="004E0F68" w:rsidRPr="008A62D7">
        <w:rPr>
          <w:lang w:val="en-GB"/>
        </w:rPr>
        <w:t xml:space="preserve"> that some of the equations used for re-computing </w:t>
      </w:r>
      <w:r w:rsidR="006546D0" w:rsidRPr="008A62D7">
        <w:rPr>
          <w:lang w:val="en-GB"/>
        </w:rPr>
        <w:t>MER</w:t>
      </w:r>
      <w:r w:rsidR="004E0F68" w:rsidRPr="008A62D7">
        <w:rPr>
          <w:lang w:val="en-GB"/>
        </w:rPr>
        <w:t xml:space="preserve"> key </w:t>
      </w:r>
      <w:r w:rsidRPr="008A62D7">
        <w:rPr>
          <w:lang w:val="en-GB"/>
        </w:rPr>
        <w:t xml:space="preserve">values </w:t>
      </w:r>
      <w:r w:rsidR="004E0F68" w:rsidRPr="008A62D7">
        <w:rPr>
          <w:lang w:val="en-GB"/>
        </w:rPr>
        <w:t xml:space="preserve">are significantly modified. </w:t>
      </w:r>
      <w:r w:rsidR="004A782A" w:rsidRPr="008A62D7">
        <w:rPr>
          <w:lang w:val="en-GB"/>
        </w:rPr>
        <w:t xml:space="preserve">As indicated by </w:t>
      </w:r>
      <w:r w:rsidR="00BB1324" w:rsidRPr="008A62D7">
        <w:rPr>
          <w:lang w:val="en-GB"/>
        </w:rPr>
        <w:fldChar w:fldCharType="begin"/>
      </w:r>
      <w:r w:rsidR="00BB1324" w:rsidRPr="008A62D7">
        <w:rPr>
          <w:lang w:val="en-GB"/>
        </w:rPr>
        <w:instrText xml:space="preserve"> REF _Ref482348746 \h </w:instrText>
      </w:r>
      <w:r w:rsidR="00BB1324" w:rsidRPr="008A62D7">
        <w:rPr>
          <w:lang w:val="en-GB"/>
        </w:rPr>
      </w:r>
      <w:r w:rsidR="00BB1324" w:rsidRPr="008A62D7">
        <w:rPr>
          <w:lang w:val="en-GB"/>
        </w:rPr>
        <w:fldChar w:fldCharType="separate"/>
      </w:r>
      <w:r w:rsidR="00DE7C99" w:rsidRPr="008A62D7">
        <w:rPr>
          <w:lang w:val="en-GB"/>
        </w:rPr>
        <w:t xml:space="preserve">Figure </w:t>
      </w:r>
      <w:r w:rsidR="00DE7C99" w:rsidRPr="008A62D7">
        <w:rPr>
          <w:noProof/>
          <w:lang w:val="en-GB"/>
        </w:rPr>
        <w:t>25</w:t>
      </w:r>
      <w:r w:rsidR="00BB1324" w:rsidRPr="008A62D7">
        <w:rPr>
          <w:lang w:val="en-GB"/>
        </w:rPr>
        <w:fldChar w:fldCharType="end"/>
      </w:r>
      <w:r w:rsidR="00BB1324" w:rsidRPr="008A62D7">
        <w:rPr>
          <w:lang w:val="en-GB"/>
        </w:rPr>
        <w:t xml:space="preserve"> </w:t>
      </w:r>
      <w:r w:rsidR="004A782A" w:rsidRPr="008A62D7">
        <w:rPr>
          <w:lang w:val="en-GB"/>
        </w:rPr>
        <w:t xml:space="preserve">in section </w:t>
      </w:r>
      <w:r w:rsidR="00DC774B" w:rsidRPr="008A62D7">
        <w:rPr>
          <w:lang w:val="en-GB"/>
        </w:rPr>
        <w:fldChar w:fldCharType="begin"/>
      </w:r>
      <w:r w:rsidR="00DC774B" w:rsidRPr="008A62D7">
        <w:rPr>
          <w:lang w:val="en-GB"/>
        </w:rPr>
        <w:instrText xml:space="preserve"> REF _Ref483234876 \r \h </w:instrText>
      </w:r>
      <w:r w:rsidR="00DC774B" w:rsidRPr="008A62D7">
        <w:rPr>
          <w:lang w:val="en-GB"/>
        </w:rPr>
      </w:r>
      <w:r w:rsidR="00DC774B" w:rsidRPr="008A62D7">
        <w:rPr>
          <w:lang w:val="en-GB"/>
        </w:rPr>
        <w:fldChar w:fldCharType="separate"/>
      </w:r>
      <w:r w:rsidR="00DE7C99" w:rsidRPr="008A62D7">
        <w:rPr>
          <w:lang w:val="en-GB"/>
        </w:rPr>
        <w:t>4.9</w:t>
      </w:r>
      <w:r w:rsidR="00DC774B" w:rsidRPr="008A62D7">
        <w:rPr>
          <w:lang w:val="en-GB"/>
        </w:rPr>
        <w:fldChar w:fldCharType="end"/>
      </w:r>
      <w:r w:rsidR="004A782A" w:rsidRPr="008A62D7">
        <w:rPr>
          <w:lang w:val="en-GB"/>
        </w:rPr>
        <w:t xml:space="preserve">, the “conventional MER” is calculated </w:t>
      </w:r>
      <w:r w:rsidR="003646DB" w:rsidRPr="008A62D7">
        <w:rPr>
          <w:lang w:val="en-GB"/>
        </w:rPr>
        <w:t>on</w:t>
      </w:r>
      <w:r w:rsidRPr="008A62D7">
        <w:rPr>
          <w:lang w:val="en-GB"/>
        </w:rPr>
        <w:t xml:space="preserve"> the</w:t>
      </w:r>
      <w:r w:rsidR="003646DB" w:rsidRPr="008A62D7">
        <w:rPr>
          <w:lang w:val="en-GB"/>
        </w:rPr>
        <w:t xml:space="preserve"> ba</w:t>
      </w:r>
      <w:r w:rsidRPr="008A62D7">
        <w:rPr>
          <w:lang w:val="en-GB"/>
        </w:rPr>
        <w:t>sis</w:t>
      </w:r>
      <w:r w:rsidR="003646DB" w:rsidRPr="008A62D7">
        <w:rPr>
          <w:lang w:val="en-GB"/>
        </w:rPr>
        <w:t xml:space="preserve"> of</w:t>
      </w:r>
      <w:r w:rsidR="004A782A" w:rsidRPr="008A62D7">
        <w:rPr>
          <w:lang w:val="en-GB"/>
        </w:rPr>
        <w:t xml:space="preserve"> </w:t>
      </w:r>
      <w:r w:rsidR="003646DB" w:rsidRPr="008A62D7">
        <w:rPr>
          <w:lang w:val="en-GB"/>
        </w:rPr>
        <w:t xml:space="preserve">a </w:t>
      </w:r>
      <w:r w:rsidR="004A782A" w:rsidRPr="008A62D7">
        <w:rPr>
          <w:lang w:val="en-GB"/>
        </w:rPr>
        <w:t xml:space="preserve">weighted average using weight factors </w:t>
      </w:r>
      <w:r w:rsidR="004A782A" w:rsidRPr="008A62D7">
        <w:rPr>
          <w:i/>
          <w:lang w:val="en-GB"/>
        </w:rPr>
        <w:t>w</w:t>
      </w:r>
      <w:r w:rsidR="009A7387" w:rsidRPr="008A62D7">
        <w:rPr>
          <w:i/>
          <w:vertAlign w:val="subscript"/>
          <w:lang w:val="en-GB"/>
        </w:rPr>
        <w:t>1</w:t>
      </w:r>
      <w:r w:rsidR="009A7387" w:rsidRPr="008A62D7">
        <w:rPr>
          <w:lang w:val="en-GB"/>
        </w:rPr>
        <w:t xml:space="preserve"> and </w:t>
      </w:r>
      <w:r w:rsidR="009A7387" w:rsidRPr="008A62D7">
        <w:rPr>
          <w:i/>
          <w:lang w:val="en-GB"/>
        </w:rPr>
        <w:t>w</w:t>
      </w:r>
      <w:r w:rsidR="009A7387" w:rsidRPr="008A62D7">
        <w:rPr>
          <w:i/>
          <w:vertAlign w:val="subscript"/>
          <w:lang w:val="en-GB"/>
        </w:rPr>
        <w:t xml:space="preserve">2 </w:t>
      </w:r>
      <w:r w:rsidR="004A782A" w:rsidRPr="008A62D7">
        <w:rPr>
          <w:lang w:val="en-GB"/>
        </w:rPr>
        <w:t>specified by the operator</w:t>
      </w:r>
      <w:r w:rsidR="003646DB" w:rsidRPr="008A62D7">
        <w:rPr>
          <w:lang w:val="en-GB"/>
        </w:rPr>
        <w:t>.</w:t>
      </w:r>
    </w:p>
    <w:p w14:paraId="014A81D3" w14:textId="77777777" w:rsidR="00CC72DC" w:rsidRPr="008A62D7" w:rsidRDefault="00CC72DC" w:rsidP="009A7387">
      <w:pPr>
        <w:rPr>
          <w:lang w:val="en-GB"/>
        </w:rPr>
      </w:pPr>
    </w:p>
    <w:p w14:paraId="1C912088" w14:textId="457B379F" w:rsidR="009A7387" w:rsidRPr="008A62D7" w:rsidRDefault="009A7387" w:rsidP="001507E8">
      <w:pPr>
        <w:pStyle w:val="ListParagraph"/>
        <w:numPr>
          <w:ilvl w:val="0"/>
          <w:numId w:val="12"/>
        </w:numPr>
        <w:rPr>
          <w:rFonts w:eastAsiaTheme="minorEastAsia"/>
          <w:lang w:val="en-GB"/>
        </w:rPr>
      </w:pPr>
      <w:r w:rsidRPr="008A62D7">
        <w:rPr>
          <w:rFonts w:eastAsiaTheme="minorEastAsia"/>
          <w:b/>
          <w:i/>
          <w:lang w:val="en-GB"/>
        </w:rPr>
        <w:t>Q</w:t>
      </w:r>
      <w:r w:rsidR="004E0F68" w:rsidRPr="008A62D7">
        <w:rPr>
          <w:rFonts w:eastAsiaTheme="minorEastAsia"/>
          <w:b/>
          <w:i/>
          <w:vertAlign w:val="subscript"/>
          <w:lang w:val="en-GB"/>
        </w:rPr>
        <w:t>conv_w</w:t>
      </w:r>
      <w:r w:rsidRPr="008A62D7">
        <w:rPr>
          <w:rFonts w:eastAsiaTheme="minorEastAsia"/>
          <w:b/>
          <w:i/>
          <w:vertAlign w:val="subscript"/>
          <w:lang w:val="en-GB"/>
        </w:rPr>
        <w:t>avg</w:t>
      </w:r>
      <w:r w:rsidRPr="008A62D7">
        <w:rPr>
          <w:rFonts w:eastAsiaTheme="minorEastAsia"/>
          <w:b/>
          <w:lang w:val="en-GB"/>
        </w:rPr>
        <w:t xml:space="preserve"> </w:t>
      </w:r>
      <w:r w:rsidRPr="008A62D7">
        <w:rPr>
          <w:rFonts w:eastAsiaTheme="minorEastAsia"/>
          <w:lang w:val="en-GB"/>
        </w:rPr>
        <w:t>is defined by:</w:t>
      </w:r>
    </w:p>
    <w:p w14:paraId="0699BE2D" w14:textId="1BD407F5" w:rsidR="009A7387" w:rsidRPr="008A62D7" w:rsidRDefault="001819E3" w:rsidP="00CC72DC">
      <w:pPr>
        <w:ind w:left="216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conv_wavg</m:t>
            </m:r>
          </m:sub>
        </m:sSub>
        <m:r>
          <w:rPr>
            <w:rFonts w:ascii="Cambria Math" w:eastAsiaTheme="minorEastAsia" w:hAnsi="Cambria Math"/>
            <w:lang w:val="en-GB"/>
          </w:rPr>
          <m:t>=</m:t>
        </m:r>
        <m:f>
          <m:fPr>
            <m:type m:val="lin"/>
            <m:ctrlPr>
              <w:rPr>
                <w:rFonts w:ascii="Cambria Math" w:eastAsiaTheme="minorEastAsia" w:hAnsi="Cambria Math"/>
                <w:i/>
                <w:lang w:val="en-GB"/>
              </w:rPr>
            </m:ctrlPr>
          </m:fPr>
          <m:num>
            <m:d>
              <m:dPr>
                <m:ctrlPr>
                  <w:rPr>
                    <w:rFonts w:ascii="Cambria Math" w:eastAsiaTheme="minorEastAsia" w:hAnsi="Cambria Math"/>
                    <w:i/>
                    <w:lang w:val="en-GB"/>
                  </w:rPr>
                </m:ctrlPr>
              </m:dPr>
              <m:e>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∙Q</m:t>
                    </m:r>
                  </m:e>
                  <m:sub>
                    <m:r>
                      <w:rPr>
                        <w:rFonts w:ascii="Cambria Math" w:eastAsiaTheme="minorEastAsia" w:hAnsi="Cambria Math"/>
                        <w:lang w:val="en-GB"/>
                      </w:rPr>
                      <m:t>wavg</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r>
                      <w:rPr>
                        <w:rFonts w:ascii="Cambria Math" w:eastAsiaTheme="minorEastAsia" w:hAnsi="Cambria Math"/>
                        <w:lang w:val="en-GB"/>
                      </w:rPr>
                      <m:t>∙Q</m:t>
                    </m:r>
                  </m:e>
                  <m:sub>
                    <m:r>
                      <w:rPr>
                        <w:rFonts w:ascii="Cambria Math" w:eastAsiaTheme="minorEastAsia" w:hAnsi="Cambria Math"/>
                        <w:lang w:val="en-GB"/>
                      </w:rPr>
                      <m:t>wood</m:t>
                    </m:r>
                  </m:sub>
                </m:sSub>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d>
          </m:num>
          <m:den>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e>
            </m:d>
          </m:den>
        </m:f>
      </m:oMath>
      <w:r w:rsidR="009A7387" w:rsidRPr="008A62D7">
        <w:rPr>
          <w:rFonts w:eastAsiaTheme="minorEastAsia"/>
          <w:lang w:val="en-GB"/>
        </w:rPr>
        <w:t xml:space="preserve">  </w:t>
      </w:r>
      <w:r w:rsidR="009A7387" w:rsidRPr="008A62D7">
        <w:rPr>
          <w:rFonts w:eastAsiaTheme="minorEastAsia"/>
          <w:lang w:val="en-GB"/>
        </w:rPr>
        <w:tab/>
      </w:r>
      <w:r w:rsidR="00754FAB" w:rsidRPr="008A62D7">
        <w:rPr>
          <w:rFonts w:eastAsiaTheme="minorEastAsia"/>
          <w:lang w:val="en-GB"/>
        </w:rPr>
        <w:t>(16)</w:t>
      </w:r>
    </w:p>
    <w:p w14:paraId="0B5F6579" w14:textId="1B80E66B" w:rsidR="009A7387" w:rsidRPr="008A62D7" w:rsidRDefault="009A7387" w:rsidP="004E0F68">
      <w:pPr>
        <w:tabs>
          <w:tab w:val="left" w:pos="5320"/>
        </w:tabs>
        <w:rPr>
          <w:rFonts w:eastAsiaTheme="minorEastAsia"/>
          <w:lang w:val="en-GB"/>
        </w:rPr>
      </w:pPr>
      <w:r w:rsidRPr="008A62D7">
        <w:rPr>
          <w:rFonts w:eastAsiaTheme="minorEastAsia"/>
          <w:lang w:val="en-GB"/>
        </w:rPr>
        <w:t xml:space="preserve">with </w:t>
      </w:r>
      <w:r w:rsidRPr="008A62D7">
        <w:rPr>
          <w:rFonts w:eastAsiaTheme="minorEastAsia"/>
          <w:i/>
          <w:lang w:val="en-GB"/>
        </w:rPr>
        <w:t>Q</w:t>
      </w:r>
      <w:r w:rsidRPr="008A62D7">
        <w:rPr>
          <w:rFonts w:eastAsiaTheme="minorEastAsia"/>
          <w:i/>
          <w:vertAlign w:val="subscript"/>
          <w:lang w:val="en-GB"/>
        </w:rPr>
        <w:t>wood</w:t>
      </w:r>
      <w:r w:rsidRPr="008A62D7">
        <w:rPr>
          <w:rFonts w:eastAsiaTheme="minorEastAsia"/>
          <w:lang w:val="en-GB"/>
        </w:rPr>
        <w:t xml:space="preserve"> being the current </w:t>
      </w:r>
      <w:r w:rsidR="007C4632" w:rsidRPr="008A62D7">
        <w:rPr>
          <w:rFonts w:eastAsiaTheme="minorEastAsia"/>
          <w:b/>
          <w:lang w:val="en-GB"/>
        </w:rPr>
        <w:t>PlumeRise</w:t>
      </w:r>
      <w:r w:rsidRPr="008A62D7">
        <w:rPr>
          <w:rFonts w:eastAsiaTheme="minorEastAsia"/>
          <w:lang w:val="en-GB"/>
        </w:rPr>
        <w:t xml:space="preserve"> estimate.</w:t>
      </w:r>
    </w:p>
    <w:p w14:paraId="6629C3DE" w14:textId="77777777" w:rsidR="004E0F68" w:rsidRPr="008A62D7" w:rsidRDefault="004E0F68" w:rsidP="004E0F68">
      <w:pPr>
        <w:tabs>
          <w:tab w:val="left" w:pos="5320"/>
        </w:tabs>
        <w:rPr>
          <w:rFonts w:eastAsiaTheme="minorEastAsia"/>
          <w:lang w:val="en-GB"/>
        </w:rPr>
      </w:pPr>
    </w:p>
    <w:p w14:paraId="4AB0223E" w14:textId="184F0E26" w:rsidR="004E0F68" w:rsidRPr="008A62D7" w:rsidRDefault="004E0F68"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conv_upper</w:t>
      </w:r>
      <w:r w:rsidRPr="008A62D7">
        <w:rPr>
          <w:rFonts w:eastAsiaTheme="minorEastAsia"/>
          <w:lang w:val="en-GB"/>
        </w:rPr>
        <w:t xml:space="preserve"> </w:t>
      </w:r>
      <w:r w:rsidR="00CC72DC" w:rsidRPr="008A62D7">
        <w:rPr>
          <w:rFonts w:eastAsiaTheme="minorEastAsia"/>
          <w:lang w:val="en-GB"/>
        </w:rPr>
        <w:t>is within step 7 determined by</w:t>
      </w:r>
    </w:p>
    <w:p w14:paraId="621E74FF" w14:textId="76952156" w:rsidR="004E0F68" w:rsidRPr="008A62D7" w:rsidRDefault="001819E3" w:rsidP="00CC72DC">
      <w:pPr>
        <w:ind w:left="72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conv_upper</m:t>
            </m:r>
          </m:sub>
        </m:sSub>
        <m:r>
          <w:rPr>
            <w:rFonts w:ascii="Cambria Math" w:eastAsiaTheme="minorEastAsia" w:hAnsi="Cambria Math"/>
            <w:lang w:val="en-GB"/>
          </w:rPr>
          <m:t>=</m:t>
        </m:r>
        <m:f>
          <m:fPr>
            <m:type m:val="lin"/>
            <m:ctrlPr>
              <w:rPr>
                <w:rFonts w:ascii="Cambria Math" w:eastAsiaTheme="minorEastAsia" w:hAnsi="Cambria Math"/>
                <w:i/>
                <w:lang w:val="en-GB"/>
              </w:rPr>
            </m:ctrlPr>
          </m:fPr>
          <m:num>
            <m:d>
              <m:dPr>
                <m:ctrlPr>
                  <w:rPr>
                    <w:rFonts w:ascii="Cambria Math" w:eastAsiaTheme="minorEastAsia" w:hAnsi="Cambria Math"/>
                    <w:i/>
                    <w:lang w:val="en-GB"/>
                  </w:rPr>
                </m:ctrlPr>
              </m:dPr>
              <m:e>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∙Q</m:t>
                    </m:r>
                  </m:e>
                  <m:sub>
                    <m:r>
                      <w:rPr>
                        <w:rFonts w:ascii="Cambria Math" w:eastAsiaTheme="minorEastAsia" w:hAnsi="Cambria Math"/>
                        <w:lang w:val="en-GB"/>
                      </w:rPr>
                      <m:t>upper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r>
                      <w:rPr>
                        <w:rFonts w:ascii="Cambria Math" w:eastAsiaTheme="minorEastAsia" w:hAnsi="Cambria Math"/>
                        <w:lang w:val="en-GB"/>
                      </w:rPr>
                      <m:t>∙Q</m:t>
                    </m:r>
                  </m:e>
                  <m:sub>
                    <m:r>
                      <w:rPr>
                        <w:rFonts w:ascii="Cambria Math" w:eastAsiaTheme="minorEastAsia" w:hAnsi="Cambria Math"/>
                        <w:lang w:val="en-GB"/>
                      </w:rPr>
                      <m:t>wood</m:t>
                    </m:r>
                  </m:sub>
                </m:sSub>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max</m:t>
                        </m:r>
                      </m:sub>
                    </m:sSub>
                  </m:e>
                </m:d>
              </m:e>
            </m:d>
          </m:num>
          <m:den>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e>
            </m:d>
          </m:den>
        </m:f>
      </m:oMath>
      <w:r w:rsidR="004E0F68" w:rsidRPr="008A62D7">
        <w:rPr>
          <w:rFonts w:eastAsiaTheme="minorEastAsia"/>
          <w:lang w:val="en-GB"/>
        </w:rPr>
        <w:tab/>
      </w:r>
      <w:r w:rsidR="004E0F68" w:rsidRPr="008A62D7">
        <w:rPr>
          <w:rFonts w:eastAsiaTheme="minorEastAsia"/>
          <w:lang w:val="en-GB"/>
        </w:rPr>
        <w:tab/>
        <w:t xml:space="preserve"> </w:t>
      </w:r>
      <w:r w:rsidR="00754FAB" w:rsidRPr="008A62D7">
        <w:rPr>
          <w:rFonts w:eastAsiaTheme="minorEastAsia"/>
          <w:lang w:val="en-GB"/>
        </w:rPr>
        <w:t>(17)</w:t>
      </w:r>
    </w:p>
    <w:p w14:paraId="6B4BFCD4" w14:textId="77777777" w:rsidR="004E0F68" w:rsidRPr="008A62D7" w:rsidRDefault="004E0F68" w:rsidP="004E0F68">
      <w:pPr>
        <w:tabs>
          <w:tab w:val="left" w:pos="5320"/>
        </w:tabs>
        <w:rPr>
          <w:rFonts w:eastAsiaTheme="minorEastAsia"/>
          <w:lang w:val="en-GB"/>
        </w:rPr>
      </w:pPr>
    </w:p>
    <w:p w14:paraId="418E092A" w14:textId="2BDE7417" w:rsidR="009A7387" w:rsidRPr="008A62D7" w:rsidRDefault="003646DB" w:rsidP="009A7387">
      <w:pPr>
        <w:rPr>
          <w:rFonts w:eastAsiaTheme="minorEastAsia"/>
          <w:lang w:val="en-GB"/>
        </w:rPr>
      </w:pPr>
      <w:r w:rsidRPr="008A62D7">
        <w:rPr>
          <w:rFonts w:eastAsiaTheme="minorEastAsia"/>
          <w:lang w:val="en-GB"/>
        </w:rPr>
        <w:t>With th</w:t>
      </w:r>
      <w:r w:rsidR="004E0F68" w:rsidRPr="008A62D7">
        <w:rPr>
          <w:rFonts w:eastAsiaTheme="minorEastAsia"/>
          <w:lang w:val="en-GB"/>
        </w:rPr>
        <w:t>e</w:t>
      </w:r>
      <w:r w:rsidRPr="008A62D7">
        <w:rPr>
          <w:rFonts w:eastAsiaTheme="minorEastAsia"/>
          <w:lang w:val="en-GB"/>
        </w:rPr>
        <w:t>s</w:t>
      </w:r>
      <w:r w:rsidR="004E0F68" w:rsidRPr="008A62D7">
        <w:rPr>
          <w:rFonts w:eastAsiaTheme="minorEastAsia"/>
          <w:lang w:val="en-GB"/>
        </w:rPr>
        <w:t>e</w:t>
      </w:r>
      <w:r w:rsidRPr="008A62D7">
        <w:rPr>
          <w:rFonts w:eastAsiaTheme="minorEastAsia"/>
          <w:lang w:val="en-GB"/>
        </w:rPr>
        <w:t xml:space="preserve"> parameter</w:t>
      </w:r>
      <w:r w:rsidR="00CC72DC" w:rsidRPr="008A62D7">
        <w:rPr>
          <w:rFonts w:eastAsiaTheme="minorEastAsia"/>
          <w:lang w:val="en-GB"/>
        </w:rPr>
        <w:t>s</w:t>
      </w:r>
      <w:r w:rsidR="008B4217" w:rsidRPr="008A62D7">
        <w:rPr>
          <w:rFonts w:eastAsiaTheme="minorEastAsia"/>
          <w:lang w:val="en-GB"/>
        </w:rPr>
        <w:t>,</w:t>
      </w:r>
      <w:r w:rsidRPr="008A62D7">
        <w:rPr>
          <w:rFonts w:eastAsiaTheme="minorEastAsia"/>
          <w:lang w:val="en-GB"/>
        </w:rPr>
        <w:t xml:space="preserve"> the REFIR-internal MER estimate is extended to the conventional</w:t>
      </w:r>
      <w:r w:rsidR="004E0F68" w:rsidRPr="008A62D7">
        <w:rPr>
          <w:rFonts w:eastAsiaTheme="minorEastAsia"/>
          <w:lang w:val="en-GB"/>
        </w:rPr>
        <w:t xml:space="preserve"> model based “</w:t>
      </w:r>
      <w:r w:rsidRPr="008A62D7">
        <w:rPr>
          <w:rFonts w:eastAsiaTheme="minorEastAsia"/>
          <w:b/>
          <w:lang w:val="en-GB"/>
        </w:rPr>
        <w:t>CMER</w:t>
      </w:r>
      <w:r w:rsidR="004E0F68" w:rsidRPr="008A62D7">
        <w:rPr>
          <w:rFonts w:eastAsiaTheme="minorEastAsia"/>
          <w:b/>
          <w:lang w:val="en-GB"/>
        </w:rPr>
        <w:t>”</w:t>
      </w:r>
    </w:p>
    <w:p w14:paraId="0A6D4BD0" w14:textId="65C494D1" w:rsidR="009A7387" w:rsidRPr="008A62D7" w:rsidRDefault="009A7387" w:rsidP="009A7387">
      <w:pPr>
        <w:rPr>
          <w:rFonts w:eastAsiaTheme="minorEastAsia"/>
          <w:lang w:val="en-GB"/>
        </w:rPr>
      </w:pPr>
      <w:r w:rsidRPr="008A62D7">
        <w:rPr>
          <w:rFonts w:eastAsiaTheme="minorEastAsia"/>
          <w:lang w:val="en-GB"/>
        </w:rPr>
        <w:t xml:space="preserve"> </w:t>
      </w:r>
    </w:p>
    <w:p w14:paraId="04AD3F1D" w14:textId="34D80867" w:rsidR="009A7387" w:rsidRPr="008A62D7" w:rsidRDefault="009A7387" w:rsidP="001507E8">
      <w:pPr>
        <w:pStyle w:val="ListParagraph"/>
        <w:numPr>
          <w:ilvl w:val="0"/>
          <w:numId w:val="12"/>
        </w:numPr>
        <w:rPr>
          <w:rFonts w:eastAsiaTheme="minorEastAsia"/>
          <w:lang w:val="en-GB"/>
        </w:rPr>
      </w:pPr>
      <w:r w:rsidRPr="008A62D7">
        <w:rPr>
          <w:rFonts w:eastAsiaTheme="minorEastAsia"/>
          <w:b/>
          <w:i/>
          <w:lang w:val="en-GB"/>
        </w:rPr>
        <w:t>Q</w:t>
      </w:r>
      <w:r w:rsidR="004E0F68" w:rsidRPr="008A62D7">
        <w:rPr>
          <w:rFonts w:eastAsiaTheme="minorEastAsia"/>
          <w:b/>
          <w:i/>
          <w:vertAlign w:val="subscript"/>
          <w:lang w:val="en-GB"/>
        </w:rPr>
        <w:t>C</w:t>
      </w:r>
      <w:r w:rsidRPr="008A62D7">
        <w:rPr>
          <w:rFonts w:eastAsiaTheme="minorEastAsia"/>
          <w:b/>
          <w:i/>
          <w:vertAlign w:val="subscript"/>
          <w:lang w:val="en-GB"/>
        </w:rPr>
        <w:t>MER</w:t>
      </w:r>
      <w:r w:rsidRPr="008A62D7">
        <w:rPr>
          <w:rFonts w:eastAsiaTheme="minorEastAsia"/>
          <w:b/>
          <w:i/>
          <w:lang w:val="en-GB"/>
        </w:rPr>
        <w:t xml:space="preserve"> </w:t>
      </w:r>
      <w:r w:rsidRPr="008A62D7">
        <w:rPr>
          <w:rFonts w:eastAsiaTheme="minorEastAsia"/>
          <w:lang w:val="en-GB"/>
        </w:rPr>
        <w:t xml:space="preserve">(also denoted </w:t>
      </w:r>
      <w:r w:rsidR="004E0F68" w:rsidRPr="008A62D7">
        <w:rPr>
          <w:rFonts w:eastAsiaTheme="minorEastAsia"/>
          <w:lang w:val="en-GB"/>
        </w:rPr>
        <w:t>“</w:t>
      </w:r>
      <w:r w:rsidR="004E0F68" w:rsidRPr="008A62D7">
        <w:rPr>
          <w:rFonts w:eastAsiaTheme="minorEastAsia"/>
          <w:b/>
          <w:lang w:val="en-GB"/>
        </w:rPr>
        <w:t>conv. MER”</w:t>
      </w:r>
      <w:r w:rsidR="004E0F68" w:rsidRPr="008A62D7">
        <w:rPr>
          <w:rFonts w:eastAsiaTheme="minorEastAsia"/>
          <w:lang w:val="en-GB"/>
        </w:rPr>
        <w:t xml:space="preserve"> or </w:t>
      </w:r>
      <w:r w:rsidR="004E0F68" w:rsidRPr="008A62D7">
        <w:rPr>
          <w:rFonts w:eastAsiaTheme="minorEastAsia"/>
          <w:b/>
          <w:lang w:val="en-GB"/>
        </w:rPr>
        <w:t>CMER</w:t>
      </w:r>
      <w:r w:rsidR="004E0F68" w:rsidRPr="008A62D7">
        <w:rPr>
          <w:rFonts w:eastAsiaTheme="minorEastAsia"/>
          <w:lang w:val="en-GB"/>
        </w:rPr>
        <w:t>)</w:t>
      </w:r>
      <w:r w:rsidR="00CC72DC" w:rsidRPr="008A62D7">
        <w:rPr>
          <w:rFonts w:eastAsiaTheme="minorEastAsia"/>
          <w:lang w:val="en-GB"/>
        </w:rPr>
        <w:t>,</w:t>
      </w:r>
      <w:r w:rsidR="004E0F68" w:rsidRPr="008A62D7">
        <w:rPr>
          <w:rFonts w:eastAsiaTheme="minorEastAsia"/>
          <w:lang w:val="en-GB"/>
        </w:rPr>
        <w:t xml:space="preserve"> </w:t>
      </w:r>
      <w:r w:rsidR="00CC72DC" w:rsidRPr="008A62D7">
        <w:rPr>
          <w:rFonts w:eastAsiaTheme="minorEastAsia"/>
          <w:lang w:val="en-GB"/>
        </w:rPr>
        <w:t xml:space="preserve">defined </w:t>
      </w:r>
      <w:r w:rsidRPr="008A62D7">
        <w:rPr>
          <w:rFonts w:eastAsiaTheme="minorEastAsia"/>
          <w:lang w:val="en-GB"/>
        </w:rPr>
        <w:t>by:</w:t>
      </w:r>
    </w:p>
    <w:p w14:paraId="055AE713" w14:textId="42DDB8FC" w:rsidR="009A7387" w:rsidRPr="008A62D7" w:rsidRDefault="001819E3" w:rsidP="00CC72DC">
      <w:pPr>
        <w:ind w:left="2160"/>
        <w:rPr>
          <w:rFonts w:eastAsiaTheme="minorEastAsia"/>
          <w:lang w:val="en-GB"/>
        </w:rPr>
      </w:pPr>
      <m:oMath>
        <m:sSub>
          <m:sSubPr>
            <m:ctrlPr>
              <w:rPr>
                <w:rFonts w:ascii="Cambria Math" w:eastAsiaTheme="minorEastAsia" w:hAnsi="Cambria Math"/>
                <w:i/>
                <w:iCs/>
                <w:szCs w:val="22"/>
                <w:lang w:val="en-GB"/>
              </w:rPr>
            </m:ctrlPr>
          </m:sSubPr>
          <m:e>
            <m:r>
              <w:rPr>
                <w:rFonts w:ascii="Cambria Math" w:eastAsiaTheme="minorEastAsia" w:hAnsi="Cambria Math"/>
                <w:lang w:val="en-GB"/>
              </w:rPr>
              <m:t>Q</m:t>
            </m:r>
          </m:e>
          <m:sub>
            <m:r>
              <w:rPr>
                <w:rFonts w:ascii="Cambria Math" w:eastAsiaTheme="minorEastAsia" w:hAnsi="Cambria Math"/>
                <w:lang w:val="en-GB"/>
              </w:rPr>
              <m:t>CMER</m:t>
            </m:r>
          </m:sub>
        </m:sSub>
        <m:r>
          <w:rPr>
            <w:rFonts w:ascii="Cambria Math" w:eastAsiaTheme="minorEastAsia" w:hAnsi="Cambria Math"/>
            <w:lang w:val="en-GB"/>
          </w:rPr>
          <m:t>=</m:t>
        </m:r>
        <m:f>
          <m:fPr>
            <m:type m:val="lin"/>
            <m:ctrlPr>
              <w:rPr>
                <w:rFonts w:ascii="Cambria Math" w:eastAsiaTheme="minorEastAsia" w:hAnsi="Cambria Math"/>
                <w:i/>
                <w:szCs w:val="22"/>
                <w:lang w:val="en-GB"/>
              </w:rPr>
            </m:ctrlPr>
          </m:fPr>
          <m:num>
            <m:d>
              <m:dPr>
                <m:ctrlPr>
                  <w:rPr>
                    <w:rFonts w:ascii="Cambria Math" w:eastAsiaTheme="minorEastAsia" w:hAnsi="Cambria Math"/>
                    <w:i/>
                    <w:szCs w:val="22"/>
                    <w:lang w:val="en-GB"/>
                  </w:rPr>
                </m:ctrlPr>
              </m:dPr>
              <m:e>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conv_upper</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conv_wavg</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lower</m:t>
                    </m:r>
                  </m:sub>
                </m:sSub>
              </m:e>
            </m:d>
          </m:num>
          <m:den>
            <m:r>
              <w:rPr>
                <w:rFonts w:ascii="Cambria Math" w:eastAsiaTheme="minorEastAsia" w:hAnsi="Cambria Math"/>
                <w:lang w:val="en-GB"/>
              </w:rPr>
              <m:t>3</m:t>
            </m:r>
          </m:den>
        </m:f>
      </m:oMath>
      <w:r w:rsidR="009A7387" w:rsidRPr="008A62D7">
        <w:rPr>
          <w:rFonts w:eastAsiaTheme="minorEastAsia"/>
          <w:lang w:val="en-GB"/>
        </w:rPr>
        <w:t xml:space="preserve">  </w:t>
      </w:r>
      <w:r w:rsidR="009A7387" w:rsidRPr="008A62D7">
        <w:rPr>
          <w:rFonts w:eastAsiaTheme="minorEastAsia"/>
          <w:lang w:val="en-GB"/>
        </w:rPr>
        <w:tab/>
      </w:r>
      <w:r w:rsidR="009A7387" w:rsidRPr="008A62D7">
        <w:rPr>
          <w:rFonts w:eastAsiaTheme="minorEastAsia"/>
          <w:lang w:val="en-GB"/>
        </w:rPr>
        <w:tab/>
      </w:r>
      <w:r w:rsidR="00754FAB" w:rsidRPr="008A62D7">
        <w:rPr>
          <w:rFonts w:eastAsiaTheme="minorEastAsia"/>
          <w:lang w:val="en-GB"/>
        </w:rPr>
        <w:t>(18)</w:t>
      </w:r>
    </w:p>
    <w:p w14:paraId="7BA5886D" w14:textId="77777777" w:rsidR="004A782A" w:rsidRPr="008A62D7" w:rsidRDefault="004A782A" w:rsidP="009A7387">
      <w:pPr>
        <w:rPr>
          <w:rFonts w:eastAsiaTheme="minorEastAsia"/>
          <w:lang w:val="en-GB"/>
        </w:rPr>
      </w:pPr>
    </w:p>
    <w:p w14:paraId="2C92935D" w14:textId="5F637648" w:rsidR="009018C9" w:rsidRPr="008A62D7" w:rsidRDefault="00F34614" w:rsidP="003B6CB4">
      <w:pPr>
        <w:rPr>
          <w:lang w:val="en-GB"/>
        </w:rPr>
      </w:pPr>
      <w:r w:rsidRPr="008A62D7">
        <w:rPr>
          <w:rFonts w:eastAsiaTheme="minorEastAsia"/>
          <w:lang w:val="en-GB"/>
        </w:rPr>
        <w:t xml:space="preserve">The best MER estimate at this stage is therefore represented by </w:t>
      </w:r>
      <w:r w:rsidRPr="008A62D7">
        <w:rPr>
          <w:rFonts w:eastAsiaTheme="minorEastAsia"/>
          <w:b/>
          <w:i/>
          <w:lang w:val="en-GB"/>
        </w:rPr>
        <w:t>Q</w:t>
      </w:r>
      <w:r w:rsidRPr="008A62D7">
        <w:rPr>
          <w:rFonts w:eastAsiaTheme="minorEastAsia"/>
          <w:b/>
          <w:i/>
          <w:vertAlign w:val="subscript"/>
          <w:lang w:val="en-GB"/>
        </w:rPr>
        <w:t>CMER</w:t>
      </w:r>
      <w:r w:rsidRPr="008A62D7">
        <w:rPr>
          <w:rFonts w:eastAsiaTheme="minorEastAsia"/>
          <w:lang w:val="en-GB"/>
        </w:rPr>
        <w:t xml:space="preserve"> with its boundaries being constrained by </w:t>
      </w:r>
      <w:r w:rsidRPr="008A62D7">
        <w:rPr>
          <w:rFonts w:eastAsiaTheme="minorEastAsia"/>
          <w:b/>
          <w:i/>
          <w:lang w:val="en-GB"/>
        </w:rPr>
        <w:t>Q</w:t>
      </w:r>
      <w:r w:rsidRPr="008A62D7">
        <w:rPr>
          <w:rFonts w:eastAsiaTheme="minorEastAsia"/>
          <w:b/>
          <w:i/>
          <w:vertAlign w:val="subscript"/>
          <w:lang w:val="en-GB"/>
        </w:rPr>
        <w:t>lower</w:t>
      </w:r>
      <w:r w:rsidRPr="008A62D7">
        <w:rPr>
          <w:rFonts w:eastAsiaTheme="minorEastAsia"/>
          <w:b/>
          <w:i/>
          <w:lang w:val="en-GB"/>
        </w:rPr>
        <w:t xml:space="preserve"> </w:t>
      </w:r>
      <w:r w:rsidRPr="008A62D7">
        <w:rPr>
          <w:rFonts w:eastAsiaTheme="minorEastAsia"/>
          <w:lang w:val="en-GB"/>
        </w:rPr>
        <w:t xml:space="preserve">and </w:t>
      </w:r>
      <w:r w:rsidRPr="008A62D7">
        <w:rPr>
          <w:rFonts w:eastAsiaTheme="minorEastAsia"/>
          <w:b/>
          <w:i/>
          <w:lang w:val="en-GB"/>
        </w:rPr>
        <w:t>Q</w:t>
      </w:r>
      <w:r w:rsidRPr="008A62D7">
        <w:rPr>
          <w:rFonts w:eastAsiaTheme="minorEastAsia"/>
          <w:b/>
          <w:i/>
          <w:vertAlign w:val="subscript"/>
          <w:lang w:val="en-GB"/>
        </w:rPr>
        <w:t>conv_upper</w:t>
      </w:r>
      <w:r w:rsidRPr="008A62D7">
        <w:rPr>
          <w:rFonts w:eastAsiaTheme="minorEastAsia"/>
          <w:lang w:val="en-GB"/>
        </w:rPr>
        <w:t>.</w:t>
      </w:r>
    </w:p>
    <w:p w14:paraId="10962BA0" w14:textId="77777777" w:rsidR="00F34614" w:rsidRPr="008A62D7" w:rsidRDefault="00F34614" w:rsidP="00F34614">
      <w:pPr>
        <w:rPr>
          <w:lang w:val="en-GB"/>
        </w:rPr>
      </w:pPr>
    </w:p>
    <w:p w14:paraId="6C1456A4" w14:textId="6AE6E4A1" w:rsidR="00F34614" w:rsidRPr="008A62D7" w:rsidRDefault="00F34614" w:rsidP="0010418F">
      <w:pPr>
        <w:pStyle w:val="Heading2"/>
        <w:rPr>
          <w:lang w:val="en-GB"/>
        </w:rPr>
      </w:pPr>
      <w:bookmarkStart w:id="1828" w:name="_Toc536110927"/>
      <w:r w:rsidRPr="008A62D7">
        <w:rPr>
          <w:lang w:val="en-GB"/>
        </w:rPr>
        <w:t xml:space="preserve">Step 8: Compute FMER </w:t>
      </w:r>
      <w:r w:rsidR="00CF62AC" w:rsidRPr="008A62D7">
        <w:rPr>
          <w:lang w:val="en-GB"/>
        </w:rPr>
        <w:t>b</w:t>
      </w:r>
      <w:r w:rsidRPr="008A62D7">
        <w:rPr>
          <w:lang w:val="en-GB"/>
        </w:rPr>
        <w:t>y Including Experimental Sensors</w:t>
      </w:r>
      <w:bookmarkEnd w:id="1828"/>
    </w:p>
    <w:p w14:paraId="5F0313FF" w14:textId="77777777" w:rsidR="004E149A" w:rsidRPr="008A62D7" w:rsidRDefault="004E149A" w:rsidP="004E149A">
      <w:pPr>
        <w:rPr>
          <w:rFonts w:eastAsiaTheme="minorEastAsia"/>
          <w:szCs w:val="22"/>
          <w:lang w:val="en-GB"/>
        </w:rPr>
      </w:pPr>
    </w:p>
    <w:p w14:paraId="1422FB00" w14:textId="36DDD526" w:rsidR="004E149A" w:rsidRPr="008A62D7" w:rsidRDefault="004E149A" w:rsidP="004E149A">
      <w:pPr>
        <w:pStyle w:val="Heading3"/>
        <w:rPr>
          <w:i/>
          <w:lang w:val="en-GB"/>
        </w:rPr>
      </w:pPr>
      <w:bookmarkStart w:id="1829" w:name="_Ref482348917"/>
      <w:bookmarkStart w:id="1830" w:name="_Toc536110928"/>
      <w:r w:rsidRPr="008A62D7">
        <w:rPr>
          <w:lang w:val="en-GB"/>
        </w:rPr>
        <w:t>Processing Data from Experimental MER Sensors</w:t>
      </w:r>
      <w:bookmarkEnd w:id="1829"/>
      <w:bookmarkEnd w:id="1830"/>
    </w:p>
    <w:p w14:paraId="1B76EBA1" w14:textId="77777777" w:rsidR="004E149A" w:rsidRPr="008A62D7" w:rsidRDefault="004E149A" w:rsidP="003B6CB4">
      <w:pPr>
        <w:rPr>
          <w:lang w:val="en-GB"/>
        </w:rPr>
      </w:pPr>
    </w:p>
    <w:p w14:paraId="5A28C0BE" w14:textId="3B6EAC5A" w:rsidR="00C91313" w:rsidRPr="008A62D7" w:rsidRDefault="00C54EC6" w:rsidP="003B6CB4">
      <w:pPr>
        <w:rPr>
          <w:lang w:val="en-GB"/>
        </w:rPr>
      </w:pPr>
      <w:r w:rsidRPr="008A62D7">
        <w:rPr>
          <w:lang w:val="en-GB"/>
        </w:rPr>
        <w:t xml:space="preserve">All </w:t>
      </w:r>
      <w:r w:rsidR="00545256" w:rsidRPr="008A62D7">
        <w:rPr>
          <w:lang w:val="en-GB"/>
        </w:rPr>
        <w:t>four implemented sensor-based</w:t>
      </w:r>
      <w:r w:rsidRPr="008A62D7">
        <w:rPr>
          <w:lang w:val="en-GB"/>
        </w:rPr>
        <w:t xml:space="preserve"> MER estimation systems are </w:t>
      </w:r>
      <w:r w:rsidR="008B4217" w:rsidRPr="008A62D7">
        <w:rPr>
          <w:lang w:val="en-GB"/>
        </w:rPr>
        <w:t>at an</w:t>
      </w:r>
      <w:r w:rsidRPr="008A62D7">
        <w:rPr>
          <w:lang w:val="en-GB"/>
        </w:rPr>
        <w:t xml:space="preserve"> </w:t>
      </w:r>
      <w:r w:rsidR="00C91313" w:rsidRPr="008A62D7">
        <w:rPr>
          <w:lang w:val="en-GB"/>
        </w:rPr>
        <w:t>experimental stage</w:t>
      </w:r>
      <w:r w:rsidR="008B4217" w:rsidRPr="008A62D7">
        <w:rPr>
          <w:lang w:val="en-GB"/>
        </w:rPr>
        <w:t>.</w:t>
      </w:r>
      <w:r w:rsidR="005723AC" w:rsidRPr="008A62D7">
        <w:rPr>
          <w:lang w:val="en-GB"/>
        </w:rPr>
        <w:t xml:space="preserve"> </w:t>
      </w:r>
      <w:r w:rsidR="008B4217" w:rsidRPr="008A62D7">
        <w:rPr>
          <w:lang w:val="en-GB"/>
        </w:rPr>
        <w:t>T</w:t>
      </w:r>
      <w:r w:rsidR="00C91313" w:rsidRPr="008A62D7">
        <w:rPr>
          <w:lang w:val="en-GB"/>
        </w:rPr>
        <w:t xml:space="preserve">herefore the procedures within step 8 </w:t>
      </w:r>
      <w:r w:rsidR="008B4217" w:rsidRPr="008A62D7">
        <w:rPr>
          <w:lang w:val="en-GB"/>
        </w:rPr>
        <w:t>are</w:t>
      </w:r>
      <w:r w:rsidR="00C91313" w:rsidRPr="008A62D7">
        <w:rPr>
          <w:lang w:val="en-GB"/>
        </w:rPr>
        <w:t xml:space="preserve"> subject </w:t>
      </w:r>
      <w:r w:rsidR="008B4217" w:rsidRPr="008A62D7">
        <w:rPr>
          <w:lang w:val="en-GB"/>
        </w:rPr>
        <w:t>to</w:t>
      </w:r>
      <w:r w:rsidR="00C91313" w:rsidRPr="008A62D7">
        <w:rPr>
          <w:lang w:val="en-GB"/>
        </w:rPr>
        <w:t xml:space="preserve"> future</w:t>
      </w:r>
      <w:r w:rsidR="00CF213A" w:rsidRPr="008A62D7">
        <w:rPr>
          <w:lang w:val="en-GB"/>
        </w:rPr>
        <w:t xml:space="preserve"> refinement</w:t>
      </w:r>
      <w:r w:rsidR="00C91313" w:rsidRPr="008A62D7">
        <w:rPr>
          <w:lang w:val="en-GB"/>
        </w:rPr>
        <w:t xml:space="preserve">. </w:t>
      </w:r>
      <w:r w:rsidR="00CF213A" w:rsidRPr="008A62D7">
        <w:rPr>
          <w:lang w:val="en-GB"/>
        </w:rPr>
        <w:t xml:space="preserve">In </w:t>
      </w:r>
      <w:r w:rsidR="00C91313" w:rsidRPr="008A62D7">
        <w:rPr>
          <w:lang w:val="en-GB"/>
        </w:rPr>
        <w:t>the current version of FOXI (</w:t>
      </w:r>
      <w:del w:id="1831" w:author="Dioguardi, Fabio" w:date="2019-01-24T17:10:00Z">
        <w:r w:rsidR="00A70C55" w:rsidRPr="008A62D7" w:rsidDel="00D812EF">
          <w:rPr>
            <w:lang w:val="en-GB"/>
          </w:rPr>
          <w:delText>18.1</w:delText>
        </w:r>
      </w:del>
      <w:ins w:id="1832" w:author="Dioguardi, Fabio" w:date="2019-01-24T17:10:00Z">
        <w:r w:rsidR="00D812EF">
          <w:rPr>
            <w:lang w:val="en-GB"/>
          </w:rPr>
          <w:t>19.0</w:t>
        </w:r>
      </w:ins>
      <w:r w:rsidR="00C91313" w:rsidRPr="008A62D7">
        <w:rPr>
          <w:lang w:val="en-GB"/>
        </w:rPr>
        <w:t xml:space="preserve">), </w:t>
      </w:r>
      <w:r w:rsidRPr="008A62D7">
        <w:rPr>
          <w:lang w:val="en-GB"/>
        </w:rPr>
        <w:t xml:space="preserve">only </w:t>
      </w:r>
      <w:r w:rsidR="00C91313" w:rsidRPr="008A62D7">
        <w:rPr>
          <w:lang w:val="en-GB"/>
        </w:rPr>
        <w:t xml:space="preserve">a very basic </w:t>
      </w:r>
      <w:r w:rsidRPr="008A62D7">
        <w:rPr>
          <w:lang w:val="en-GB"/>
        </w:rPr>
        <w:t xml:space="preserve">routine for </w:t>
      </w:r>
      <w:r w:rsidR="00C91313" w:rsidRPr="008A62D7">
        <w:rPr>
          <w:lang w:val="en-GB"/>
        </w:rPr>
        <w:t xml:space="preserve">data </w:t>
      </w:r>
      <w:r w:rsidRPr="008A62D7">
        <w:rPr>
          <w:lang w:val="en-GB"/>
        </w:rPr>
        <w:t>processing</w:t>
      </w:r>
      <w:r w:rsidR="00C91313" w:rsidRPr="008A62D7">
        <w:rPr>
          <w:lang w:val="en-GB"/>
        </w:rPr>
        <w:t xml:space="preserve"> is provided. </w:t>
      </w:r>
    </w:p>
    <w:p w14:paraId="69D65EFB" w14:textId="18151001" w:rsidR="00ED1AA2" w:rsidRPr="008A62D7" w:rsidRDefault="00C91313" w:rsidP="00ED1AA2">
      <w:pPr>
        <w:rPr>
          <w:lang w:val="en-GB"/>
        </w:rPr>
      </w:pPr>
      <w:r w:rsidRPr="008A62D7">
        <w:rPr>
          <w:lang w:val="en-GB"/>
        </w:rPr>
        <w:t>First</w:t>
      </w:r>
      <w:r w:rsidR="00CF213A" w:rsidRPr="008A62D7">
        <w:rPr>
          <w:lang w:val="en-GB"/>
        </w:rPr>
        <w:t>,</w:t>
      </w:r>
      <w:r w:rsidRPr="008A62D7">
        <w:rPr>
          <w:lang w:val="en-GB"/>
        </w:rPr>
        <w:t xml:space="preserve"> the files are imported from the </w:t>
      </w:r>
      <w:r w:rsidR="00CF213A" w:rsidRPr="008A62D7">
        <w:rPr>
          <w:lang w:val="en-GB"/>
        </w:rPr>
        <w:t xml:space="preserve">appropriate </w:t>
      </w:r>
      <w:r w:rsidR="00C54EC6" w:rsidRPr="008A62D7">
        <w:rPr>
          <w:lang w:val="en-GB"/>
        </w:rPr>
        <w:t xml:space="preserve">web </w:t>
      </w:r>
      <w:r w:rsidRPr="008A62D7">
        <w:rPr>
          <w:lang w:val="en-GB"/>
        </w:rPr>
        <w:t>servers and stored</w:t>
      </w:r>
      <w:r w:rsidR="00CF213A" w:rsidRPr="008A62D7">
        <w:rPr>
          <w:lang w:val="en-GB"/>
        </w:rPr>
        <w:t xml:space="preserve"> locally</w:t>
      </w:r>
      <w:r w:rsidRPr="008A62D7">
        <w:rPr>
          <w:lang w:val="en-GB"/>
        </w:rPr>
        <w:t xml:space="preserve"> </w:t>
      </w:r>
      <w:r w:rsidR="00CF213A" w:rsidRPr="008A62D7">
        <w:rPr>
          <w:lang w:val="en-GB"/>
        </w:rPr>
        <w:t xml:space="preserve">in </w:t>
      </w:r>
      <w:r w:rsidRPr="008A62D7">
        <w:rPr>
          <w:lang w:val="en-GB"/>
        </w:rPr>
        <w:t xml:space="preserve">the working </w:t>
      </w:r>
      <w:r w:rsidR="00CF213A" w:rsidRPr="008A62D7">
        <w:rPr>
          <w:lang w:val="en-GB"/>
        </w:rPr>
        <w:t>directory,</w:t>
      </w:r>
      <w:r w:rsidR="00ED1AA2" w:rsidRPr="008A62D7">
        <w:rPr>
          <w:lang w:val="en-GB"/>
        </w:rPr>
        <w:t xml:space="preserve"> provided that the sensors have been activated by the operator via FIX (see also section</w:t>
      </w:r>
      <w:r w:rsidR="00BB1324" w:rsidRPr="008A62D7">
        <w:rPr>
          <w:lang w:val="en-GB"/>
        </w:rPr>
        <w:fldChar w:fldCharType="begin"/>
      </w:r>
      <w:r w:rsidR="00BB1324" w:rsidRPr="008A62D7">
        <w:rPr>
          <w:lang w:val="en-GB"/>
        </w:rPr>
        <w:instrText xml:space="preserve"> REF _Ref482540732 \h </w:instrText>
      </w:r>
      <w:r w:rsidR="00BB1324" w:rsidRPr="008A62D7">
        <w:rPr>
          <w:lang w:val="en-GB"/>
        </w:rPr>
      </w:r>
      <w:r w:rsidR="00BB1324" w:rsidRPr="008A62D7">
        <w:rPr>
          <w:lang w:val="en-GB"/>
        </w:rPr>
        <w:fldChar w:fldCharType="separate"/>
      </w:r>
      <w:r w:rsidR="00DE7C99" w:rsidRPr="008A62D7">
        <w:rPr>
          <w:lang w:val="en-GB"/>
        </w:rPr>
        <w:t xml:space="preserve"> “Exp. MER Systems”</w:t>
      </w:r>
      <w:r w:rsidR="00BB1324" w:rsidRPr="008A62D7">
        <w:rPr>
          <w:lang w:val="en-GB"/>
        </w:rPr>
        <w:fldChar w:fldCharType="end"/>
      </w:r>
      <w:r w:rsidR="00ED1AA2" w:rsidRPr="008A62D7">
        <w:rPr>
          <w:lang w:val="en-GB"/>
        </w:rPr>
        <w:t>).</w:t>
      </w:r>
    </w:p>
    <w:p w14:paraId="120B8D79" w14:textId="1420E65C" w:rsidR="00ED1AA2" w:rsidRPr="008A62D7" w:rsidRDefault="00C54EC6" w:rsidP="003B6CB4">
      <w:pPr>
        <w:rPr>
          <w:lang w:val="en-GB"/>
        </w:rPr>
      </w:pPr>
      <w:r w:rsidRPr="008A62D7">
        <w:rPr>
          <w:lang w:val="en-GB"/>
        </w:rPr>
        <w:t xml:space="preserve">The names of the files are </w:t>
      </w:r>
      <w:r w:rsidRPr="008A62D7">
        <w:rPr>
          <w:i/>
          <w:lang w:val="en-GB"/>
        </w:rPr>
        <w:t>esens_out.txt</w:t>
      </w:r>
      <w:r w:rsidRPr="008A62D7">
        <w:rPr>
          <w:lang w:val="en-GB"/>
        </w:rPr>
        <w:t xml:space="preserve">, </w:t>
      </w:r>
      <w:r w:rsidRPr="008A62D7">
        <w:rPr>
          <w:i/>
          <w:kern w:val="32"/>
          <w:szCs w:val="22"/>
          <w:lang w:val="en-GB"/>
        </w:rPr>
        <w:t xml:space="preserve">isound_out.txt, mwave_out.txt </w:t>
      </w:r>
      <w:r w:rsidRPr="008A62D7">
        <w:rPr>
          <w:kern w:val="32"/>
          <w:szCs w:val="22"/>
          <w:lang w:val="en-GB"/>
        </w:rPr>
        <w:t xml:space="preserve">and </w:t>
      </w:r>
      <w:r w:rsidRPr="008A62D7">
        <w:rPr>
          <w:i/>
          <w:kern w:val="32"/>
          <w:szCs w:val="22"/>
          <w:lang w:val="en-GB"/>
        </w:rPr>
        <w:t>pulse_out.txt</w:t>
      </w:r>
      <w:r w:rsidRPr="008A62D7">
        <w:rPr>
          <w:lang w:val="en-GB"/>
        </w:rPr>
        <w:t xml:space="preserve"> (see also Table 1).</w:t>
      </w:r>
    </w:p>
    <w:p w14:paraId="2C2461D6" w14:textId="4A6F5F3B" w:rsidR="00C54EC6" w:rsidRPr="008A62D7" w:rsidRDefault="00C54EC6" w:rsidP="003B6CB4">
      <w:pPr>
        <w:rPr>
          <w:lang w:val="en-GB"/>
        </w:rPr>
      </w:pPr>
      <w:r w:rsidRPr="008A62D7">
        <w:rPr>
          <w:lang w:val="en-GB"/>
        </w:rPr>
        <w:t>Currently FOXI expects the following format:</w:t>
      </w:r>
    </w:p>
    <w:p w14:paraId="2DA53D91" w14:textId="073FA67E" w:rsidR="00C54EC6" w:rsidRPr="008A62D7" w:rsidRDefault="003275CF" w:rsidP="001507E8">
      <w:pPr>
        <w:pStyle w:val="ListParagraph"/>
        <w:numPr>
          <w:ilvl w:val="0"/>
          <w:numId w:val="21"/>
        </w:numPr>
        <w:rPr>
          <w:lang w:val="en-GB"/>
        </w:rPr>
      </w:pPr>
      <w:r w:rsidRPr="008A62D7">
        <w:rPr>
          <w:lang w:val="en-GB"/>
        </w:rPr>
        <w:t xml:space="preserve">column </w:t>
      </w:r>
      <w:r w:rsidR="00C54EC6" w:rsidRPr="008A62D7">
        <w:rPr>
          <w:lang w:val="en-GB"/>
        </w:rPr>
        <w:t>1: time</w:t>
      </w:r>
      <w:r w:rsidR="00380952" w:rsidRPr="008A62D7">
        <w:rPr>
          <w:lang w:val="en-GB"/>
        </w:rPr>
        <w:t>stamp</w:t>
      </w:r>
      <w:r w:rsidR="00C54EC6" w:rsidRPr="008A62D7">
        <w:rPr>
          <w:lang w:val="en-GB"/>
        </w:rPr>
        <w:t xml:space="preserve"> of estimate</w:t>
      </w:r>
      <w:r w:rsidR="00CF213A" w:rsidRPr="008A62D7">
        <w:rPr>
          <w:lang w:val="en-GB"/>
        </w:rPr>
        <w:t>;</w:t>
      </w:r>
    </w:p>
    <w:p w14:paraId="7B40ED20" w14:textId="4B767D97" w:rsidR="00C54EC6" w:rsidRPr="008A62D7" w:rsidRDefault="003275CF" w:rsidP="001507E8">
      <w:pPr>
        <w:pStyle w:val="ListParagraph"/>
        <w:numPr>
          <w:ilvl w:val="0"/>
          <w:numId w:val="21"/>
        </w:numPr>
        <w:rPr>
          <w:lang w:val="en-GB"/>
        </w:rPr>
      </w:pPr>
      <w:r w:rsidRPr="008A62D7">
        <w:rPr>
          <w:lang w:val="en-GB"/>
        </w:rPr>
        <w:t xml:space="preserve">column </w:t>
      </w:r>
      <w:r w:rsidR="00C54EC6" w:rsidRPr="008A62D7">
        <w:rPr>
          <w:lang w:val="en-GB"/>
        </w:rPr>
        <w:t>2: minimum MER estimate</w:t>
      </w:r>
      <w:r w:rsidR="00B62E85" w:rsidRPr="008A62D7">
        <w:rPr>
          <w:lang w:val="en-GB"/>
        </w:rPr>
        <w:t xml:space="preserve"> </w:t>
      </w:r>
      <w:r w:rsidR="00B62E85" w:rsidRPr="008A62D7">
        <w:rPr>
          <w:i/>
          <w:lang w:val="en-GB"/>
        </w:rPr>
        <w:t>Q</w:t>
      </w:r>
      <w:r w:rsidR="00B62E85" w:rsidRPr="008A62D7">
        <w:rPr>
          <w:i/>
          <w:vertAlign w:val="subscript"/>
          <w:lang w:val="en-GB"/>
        </w:rPr>
        <w:t>min,</w:t>
      </w:r>
      <w:r w:rsidR="00CF213A" w:rsidRPr="008A62D7">
        <w:rPr>
          <w:i/>
          <w:vertAlign w:val="subscript"/>
          <w:lang w:val="en-GB"/>
        </w:rPr>
        <w:t>I</w:t>
      </w:r>
      <w:r w:rsidR="00CF213A" w:rsidRPr="008A62D7">
        <w:rPr>
          <w:i/>
          <w:lang w:val="en-GB"/>
        </w:rPr>
        <w:t>;</w:t>
      </w:r>
    </w:p>
    <w:p w14:paraId="56256CAA" w14:textId="1BBCEF03" w:rsidR="00C54EC6" w:rsidRPr="008A62D7" w:rsidRDefault="003275CF" w:rsidP="001507E8">
      <w:pPr>
        <w:pStyle w:val="ListParagraph"/>
        <w:numPr>
          <w:ilvl w:val="0"/>
          <w:numId w:val="21"/>
        </w:numPr>
        <w:rPr>
          <w:lang w:val="en-GB"/>
        </w:rPr>
      </w:pPr>
      <w:r w:rsidRPr="008A62D7">
        <w:rPr>
          <w:lang w:val="en-GB"/>
        </w:rPr>
        <w:t xml:space="preserve">column </w:t>
      </w:r>
      <w:r w:rsidR="00C54EC6" w:rsidRPr="008A62D7">
        <w:rPr>
          <w:lang w:val="en-GB"/>
        </w:rPr>
        <w:t>3: maximum MER estimate</w:t>
      </w:r>
      <w:r w:rsidR="00B62E85" w:rsidRPr="008A62D7">
        <w:rPr>
          <w:lang w:val="en-GB"/>
        </w:rPr>
        <w:t xml:space="preserve"> </w:t>
      </w:r>
      <w:r w:rsidR="00B62E85" w:rsidRPr="008A62D7">
        <w:rPr>
          <w:i/>
          <w:lang w:val="en-GB"/>
        </w:rPr>
        <w:t>Q</w:t>
      </w:r>
      <w:r w:rsidR="00B62E85" w:rsidRPr="008A62D7">
        <w:rPr>
          <w:i/>
          <w:vertAlign w:val="subscript"/>
          <w:lang w:val="en-GB"/>
        </w:rPr>
        <w:t>max,</w:t>
      </w:r>
      <w:r w:rsidR="00CF213A" w:rsidRPr="008A62D7">
        <w:rPr>
          <w:i/>
          <w:vertAlign w:val="subscript"/>
          <w:lang w:val="en-GB"/>
        </w:rPr>
        <w:t>I</w:t>
      </w:r>
      <w:r w:rsidR="00CF213A" w:rsidRPr="008A62D7">
        <w:rPr>
          <w:i/>
          <w:lang w:val="en-GB"/>
        </w:rPr>
        <w:t>;</w:t>
      </w:r>
    </w:p>
    <w:p w14:paraId="797D1F10" w14:textId="34151E1A" w:rsidR="00C54EC6" w:rsidRPr="008A62D7" w:rsidRDefault="003275CF" w:rsidP="001507E8">
      <w:pPr>
        <w:pStyle w:val="ListParagraph"/>
        <w:numPr>
          <w:ilvl w:val="0"/>
          <w:numId w:val="21"/>
        </w:numPr>
        <w:rPr>
          <w:lang w:val="en-GB"/>
        </w:rPr>
      </w:pPr>
      <w:r w:rsidRPr="008A62D7">
        <w:rPr>
          <w:lang w:val="en-GB"/>
        </w:rPr>
        <w:t xml:space="preserve">column </w:t>
      </w:r>
      <w:r w:rsidR="00C54EC6" w:rsidRPr="008A62D7">
        <w:rPr>
          <w:lang w:val="en-GB"/>
        </w:rPr>
        <w:t>4: flag variable (indicating if data set should be trusted or not</w:t>
      </w:r>
      <w:r w:rsidR="00FD4329" w:rsidRPr="008A62D7">
        <w:rPr>
          <w:lang w:val="en-GB"/>
        </w:rPr>
        <w:t>)</w:t>
      </w:r>
      <w:r w:rsidR="00CF213A" w:rsidRPr="008A62D7">
        <w:rPr>
          <w:lang w:val="en-GB"/>
        </w:rPr>
        <w:t>.</w:t>
      </w:r>
    </w:p>
    <w:p w14:paraId="3D868DB8" w14:textId="0389B379" w:rsidR="00380952" w:rsidRPr="008A62D7" w:rsidRDefault="00213065" w:rsidP="00FD4329">
      <w:pPr>
        <w:rPr>
          <w:lang w:val="en-GB"/>
        </w:rPr>
      </w:pPr>
      <w:r w:rsidRPr="008A62D7">
        <w:rPr>
          <w:lang w:val="en-GB"/>
        </w:rPr>
        <w:t xml:space="preserve">FOXI </w:t>
      </w:r>
      <w:r w:rsidR="00ED1AA2" w:rsidRPr="008A62D7">
        <w:rPr>
          <w:lang w:val="en-GB"/>
        </w:rPr>
        <w:t xml:space="preserve">then </w:t>
      </w:r>
      <w:r w:rsidRPr="008A62D7">
        <w:rPr>
          <w:lang w:val="en-GB"/>
        </w:rPr>
        <w:t xml:space="preserve">imports these data </w:t>
      </w:r>
      <w:r w:rsidR="00ED1AA2" w:rsidRPr="008A62D7">
        <w:rPr>
          <w:lang w:val="en-GB"/>
        </w:rPr>
        <w:t>from the local files</w:t>
      </w:r>
      <w:r w:rsidR="00380952" w:rsidRPr="008A62D7">
        <w:rPr>
          <w:lang w:val="en-GB"/>
        </w:rPr>
        <w:t xml:space="preserve"> and checks if the time stamp is within the currently set time frame (being defined by the time base). If this is the case, the mean values </w:t>
      </w:r>
      <w:r w:rsidR="00380952" w:rsidRPr="008A62D7">
        <w:rPr>
          <w:i/>
          <w:lang w:val="en-GB"/>
        </w:rPr>
        <w:t>Q</w:t>
      </w:r>
      <w:r w:rsidR="009821C8" w:rsidRPr="008A62D7">
        <w:rPr>
          <w:i/>
          <w:vertAlign w:val="subscript"/>
          <w:lang w:val="en-GB"/>
        </w:rPr>
        <w:t>avg</w:t>
      </w:r>
      <w:r w:rsidR="00380952" w:rsidRPr="008A62D7">
        <w:rPr>
          <w:i/>
          <w:vertAlign w:val="subscript"/>
          <w:lang w:val="en-GB"/>
        </w:rPr>
        <w:t>,i</w:t>
      </w:r>
      <w:r w:rsidR="00380952" w:rsidRPr="008A62D7">
        <w:rPr>
          <w:lang w:val="en-GB"/>
        </w:rPr>
        <w:t xml:space="preserve"> for each </w:t>
      </w:r>
      <w:r w:rsidR="003275CF" w:rsidRPr="008A62D7">
        <w:rPr>
          <w:lang w:val="en-GB"/>
        </w:rPr>
        <w:t xml:space="preserve">data set </w:t>
      </w:r>
      <w:r w:rsidR="00380952" w:rsidRPr="008A62D7">
        <w:rPr>
          <w:i/>
          <w:lang w:val="en-GB"/>
        </w:rPr>
        <w:t>i</w:t>
      </w:r>
      <w:r w:rsidR="00380952" w:rsidRPr="008A62D7">
        <w:rPr>
          <w:lang w:val="en-GB"/>
        </w:rPr>
        <w:t xml:space="preserve"> is calculated.</w:t>
      </w:r>
    </w:p>
    <w:p w14:paraId="67AE78AF" w14:textId="46633982" w:rsidR="00C54EC6" w:rsidRPr="008A62D7" w:rsidRDefault="00380952" w:rsidP="00FD4329">
      <w:pPr>
        <w:rPr>
          <w:lang w:val="en-GB"/>
        </w:rPr>
      </w:pPr>
      <w:r w:rsidRPr="008A62D7">
        <w:rPr>
          <w:lang w:val="en-GB"/>
        </w:rPr>
        <w:t xml:space="preserve">After this, FOXI computes the weighted average based on the user-defined weight factors </w:t>
      </w:r>
      <w:r w:rsidR="0030291B" w:rsidRPr="008A62D7">
        <w:rPr>
          <w:i/>
          <w:lang w:val="en-GB"/>
        </w:rPr>
        <w:t>f</w:t>
      </w:r>
      <w:r w:rsidRPr="008A62D7">
        <w:rPr>
          <w:i/>
          <w:vertAlign w:val="subscript"/>
          <w:lang w:val="en-GB"/>
        </w:rPr>
        <w:t>i</w:t>
      </w:r>
      <w:r w:rsidRPr="008A62D7">
        <w:rPr>
          <w:lang w:val="en-GB"/>
        </w:rPr>
        <w:t xml:space="preserve"> by applying</w:t>
      </w:r>
    </w:p>
    <w:p w14:paraId="0F773017" w14:textId="7EAF77C4" w:rsidR="00F4780F" w:rsidRPr="008A62D7" w:rsidRDefault="00F4780F" w:rsidP="00F4780F">
      <w:pPr>
        <w:ind w:left="2160" w:firstLine="720"/>
        <w:rPr>
          <w:rFonts w:eastAsiaTheme="minorEastAsia"/>
          <w:lang w:val="en-GB"/>
        </w:rPr>
      </w:pPr>
    </w:p>
    <w:p w14:paraId="58D8B395" w14:textId="709C7616" w:rsidR="00380952" w:rsidRPr="008A62D7" w:rsidRDefault="001819E3" w:rsidP="00380952">
      <w:pPr>
        <w:ind w:left="216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m:rPr>
                <m:sty m:val="p"/>
              </m:rPr>
              <w:rPr>
                <w:rFonts w:ascii="Cambria Math" w:eastAsiaTheme="minorEastAsia" w:hAnsi="Cambria Math"/>
                <w:lang w:val="en-GB"/>
              </w:rPr>
              <m:t>exp</m:t>
            </m:r>
            <m:r>
              <w:rPr>
                <w:rFonts w:ascii="Cambria Math" w:eastAsiaTheme="minorEastAsia" w:hAnsi="Cambria Math"/>
                <w:lang w:val="en-GB"/>
              </w:rPr>
              <m:t>_wavg</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f</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f</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avg,i</m:t>
                    </m:r>
                  </m:sub>
                </m:sSub>
              </m:e>
            </m:d>
          </m:e>
        </m:nary>
      </m:oMath>
      <w:r w:rsidR="00380952" w:rsidRPr="008A62D7">
        <w:rPr>
          <w:rFonts w:eastAsiaTheme="minorEastAsia"/>
          <w:lang w:val="en-GB"/>
        </w:rPr>
        <w:t xml:space="preserve">  </w:t>
      </w:r>
      <w:r w:rsidR="00380952" w:rsidRPr="008A62D7">
        <w:rPr>
          <w:rFonts w:eastAsiaTheme="minorEastAsia"/>
          <w:lang w:val="en-GB"/>
        </w:rPr>
        <w:tab/>
      </w:r>
      <w:r w:rsidR="00380952" w:rsidRPr="008A62D7">
        <w:rPr>
          <w:rFonts w:eastAsiaTheme="minorEastAsia"/>
          <w:lang w:val="en-GB"/>
        </w:rPr>
        <w:tab/>
      </w:r>
      <w:r w:rsidR="00754FAB" w:rsidRPr="008A62D7">
        <w:rPr>
          <w:rFonts w:eastAsiaTheme="minorEastAsia"/>
          <w:lang w:val="en-GB"/>
        </w:rPr>
        <w:t>(19)</w:t>
      </w:r>
    </w:p>
    <w:p w14:paraId="5FDF541D" w14:textId="77777777" w:rsidR="00380952" w:rsidRPr="008A62D7" w:rsidRDefault="00380952" w:rsidP="00380952">
      <w:pPr>
        <w:rPr>
          <w:rFonts w:eastAsiaTheme="minorEastAsia"/>
          <w:lang w:val="en-GB"/>
        </w:rPr>
      </w:pPr>
    </w:p>
    <w:p w14:paraId="65A42FEE" w14:textId="6B4975BC" w:rsidR="004E149A" w:rsidRPr="008A62D7" w:rsidRDefault="00380952" w:rsidP="004E149A">
      <w:pPr>
        <w:rPr>
          <w:rFonts w:eastAsiaTheme="minorEastAsia"/>
          <w:lang w:val="en-GB"/>
        </w:rPr>
      </w:pPr>
      <w:r w:rsidRPr="008A62D7">
        <w:rPr>
          <w:rFonts w:eastAsiaTheme="minorEastAsia"/>
          <w:lang w:val="en-GB"/>
        </w:rPr>
        <w:t xml:space="preserve">The same </w:t>
      </w:r>
      <w:r w:rsidR="00FD4329" w:rsidRPr="008A62D7">
        <w:rPr>
          <w:rFonts w:eastAsiaTheme="minorEastAsia"/>
          <w:lang w:val="en-GB"/>
        </w:rPr>
        <w:t>equation</w:t>
      </w:r>
      <w:r w:rsidRPr="008A62D7">
        <w:rPr>
          <w:rFonts w:eastAsiaTheme="minorEastAsia"/>
          <w:lang w:val="en-GB"/>
        </w:rPr>
        <w:t xml:space="preserve"> is applied to the minimum and maximum estimates </w:t>
      </w:r>
      <w:r w:rsidRPr="008A62D7">
        <w:rPr>
          <w:i/>
          <w:lang w:val="en-GB"/>
        </w:rPr>
        <w:t>Q</w:t>
      </w:r>
      <w:r w:rsidRPr="008A62D7">
        <w:rPr>
          <w:i/>
          <w:vertAlign w:val="subscript"/>
          <w:lang w:val="en-GB"/>
        </w:rPr>
        <w:t>min,i</w:t>
      </w:r>
      <w:r w:rsidRPr="008A62D7">
        <w:rPr>
          <w:rFonts w:eastAsiaTheme="minorEastAsia"/>
          <w:lang w:val="en-GB"/>
        </w:rPr>
        <w:t xml:space="preserve"> and </w:t>
      </w:r>
      <w:r w:rsidRPr="008A62D7">
        <w:rPr>
          <w:i/>
          <w:lang w:val="en-GB"/>
        </w:rPr>
        <w:t>Q</w:t>
      </w:r>
      <w:r w:rsidRPr="008A62D7">
        <w:rPr>
          <w:i/>
          <w:vertAlign w:val="subscript"/>
          <w:lang w:val="en-GB"/>
        </w:rPr>
        <w:t>max,i</w:t>
      </w:r>
      <w:r w:rsidR="00FD4329" w:rsidRPr="008A62D7">
        <w:rPr>
          <w:rFonts w:eastAsiaTheme="minorEastAsia"/>
          <w:lang w:val="en-GB"/>
        </w:rPr>
        <w:t xml:space="preserve">, resulting in </w:t>
      </w:r>
      <w:r w:rsidR="00FD4329" w:rsidRPr="008A62D7">
        <w:rPr>
          <w:rFonts w:eastAsiaTheme="minorEastAsia"/>
          <w:i/>
          <w:lang w:val="en-GB"/>
        </w:rPr>
        <w:t>Q</w:t>
      </w:r>
      <w:r w:rsidR="00FD4329" w:rsidRPr="008A62D7">
        <w:rPr>
          <w:rFonts w:eastAsiaTheme="minorEastAsia"/>
          <w:i/>
          <w:vertAlign w:val="subscript"/>
          <w:lang w:val="en-GB"/>
        </w:rPr>
        <w:t>exp_min</w:t>
      </w:r>
      <w:r w:rsidR="00FD4329" w:rsidRPr="008A62D7">
        <w:rPr>
          <w:rFonts w:eastAsiaTheme="minorEastAsia"/>
          <w:lang w:val="en-GB"/>
        </w:rPr>
        <w:t xml:space="preserve"> and </w:t>
      </w:r>
      <w:r w:rsidR="00FD4329" w:rsidRPr="008A62D7">
        <w:rPr>
          <w:rFonts w:eastAsiaTheme="minorEastAsia"/>
          <w:i/>
          <w:lang w:val="en-GB"/>
        </w:rPr>
        <w:t>Q</w:t>
      </w:r>
      <w:r w:rsidR="00FD4329" w:rsidRPr="008A62D7">
        <w:rPr>
          <w:rFonts w:eastAsiaTheme="minorEastAsia"/>
          <w:i/>
          <w:vertAlign w:val="subscript"/>
          <w:lang w:val="en-GB"/>
        </w:rPr>
        <w:t>exp_max</w:t>
      </w:r>
      <w:r w:rsidR="00FD4329" w:rsidRPr="008A62D7">
        <w:rPr>
          <w:rFonts w:eastAsiaTheme="minorEastAsia"/>
          <w:lang w:val="en-GB"/>
        </w:rPr>
        <w:t xml:space="preserve"> </w:t>
      </w:r>
      <w:r w:rsidRPr="008A62D7">
        <w:rPr>
          <w:rFonts w:eastAsiaTheme="minorEastAsia"/>
          <w:lang w:val="en-GB"/>
        </w:rPr>
        <w:t xml:space="preserve">which define the </w:t>
      </w:r>
      <w:r w:rsidR="00832931" w:rsidRPr="008A62D7">
        <w:rPr>
          <w:rFonts w:eastAsiaTheme="minorEastAsia"/>
          <w:lang w:val="en-GB"/>
        </w:rPr>
        <w:t xml:space="preserve">uncertainty </w:t>
      </w:r>
      <w:r w:rsidRPr="008A62D7">
        <w:rPr>
          <w:rFonts w:eastAsiaTheme="minorEastAsia"/>
          <w:lang w:val="en-GB"/>
        </w:rPr>
        <w:t>range of the “experimental MER” (“exp. MER”</w:t>
      </w:r>
      <w:r w:rsidR="00FD4329" w:rsidRPr="008A62D7">
        <w:rPr>
          <w:rFonts w:eastAsiaTheme="minorEastAsia"/>
          <w:lang w:val="en-GB"/>
        </w:rPr>
        <w:t xml:space="preserve"> in </w:t>
      </w:r>
      <w:r w:rsidR="00BB1324" w:rsidRPr="008A62D7">
        <w:rPr>
          <w:rFonts w:eastAsiaTheme="minorEastAsia"/>
          <w:lang w:val="en-GB"/>
        </w:rPr>
        <w:fldChar w:fldCharType="begin"/>
      </w:r>
      <w:r w:rsidR="00BB1324" w:rsidRPr="008A62D7">
        <w:rPr>
          <w:rFonts w:eastAsiaTheme="minorEastAsia"/>
          <w:lang w:val="en-GB"/>
        </w:rPr>
        <w:instrText xml:space="preserve"> REF _Ref482350462 \h </w:instrText>
      </w:r>
      <w:r w:rsidR="00BB1324" w:rsidRPr="008A62D7">
        <w:rPr>
          <w:rFonts w:eastAsiaTheme="minorEastAsia"/>
          <w:lang w:val="en-GB"/>
        </w:rPr>
      </w:r>
      <w:r w:rsidR="00BB1324" w:rsidRPr="008A62D7">
        <w:rPr>
          <w:rFonts w:eastAsiaTheme="minorEastAsia"/>
          <w:lang w:val="en-GB"/>
        </w:rPr>
        <w:fldChar w:fldCharType="separate"/>
      </w:r>
      <w:r w:rsidR="00DE7C99" w:rsidRPr="008A62D7">
        <w:rPr>
          <w:lang w:val="en-GB"/>
        </w:rPr>
        <w:t xml:space="preserve">Figure </w:t>
      </w:r>
      <w:r w:rsidR="00DE7C99" w:rsidRPr="008A62D7">
        <w:rPr>
          <w:noProof/>
          <w:lang w:val="en-GB"/>
        </w:rPr>
        <w:t>27</w:t>
      </w:r>
      <w:r w:rsidR="00BB1324" w:rsidRPr="008A62D7">
        <w:rPr>
          <w:rFonts w:eastAsiaTheme="minorEastAsia"/>
          <w:lang w:val="en-GB"/>
        </w:rPr>
        <w:fldChar w:fldCharType="end"/>
      </w:r>
      <w:r w:rsidR="00FD4329" w:rsidRPr="008A62D7">
        <w:rPr>
          <w:rFonts w:eastAsiaTheme="minorEastAsia"/>
          <w:lang w:val="en-GB"/>
        </w:rPr>
        <w:t>,</w:t>
      </w:r>
      <w:r w:rsidRPr="008A62D7">
        <w:rPr>
          <w:rFonts w:eastAsiaTheme="minorEastAsia"/>
          <w:lang w:val="en-GB"/>
        </w:rPr>
        <w:t xml:space="preserve"> see section </w:t>
      </w:r>
      <w:r w:rsidR="00BB1324" w:rsidRPr="008A62D7">
        <w:rPr>
          <w:lang w:val="en-GB"/>
        </w:rPr>
        <w:fldChar w:fldCharType="begin"/>
      </w:r>
      <w:r w:rsidR="00BB1324" w:rsidRPr="008A62D7">
        <w:rPr>
          <w:lang w:val="en-GB"/>
        </w:rPr>
        <w:instrText xml:space="preserve"> REF _Ref482540732 \h </w:instrText>
      </w:r>
      <w:r w:rsidR="00BB1324" w:rsidRPr="008A62D7">
        <w:rPr>
          <w:lang w:val="en-GB"/>
        </w:rPr>
      </w:r>
      <w:r w:rsidR="00BB1324" w:rsidRPr="008A62D7">
        <w:rPr>
          <w:lang w:val="en-GB"/>
        </w:rPr>
        <w:fldChar w:fldCharType="separate"/>
      </w:r>
      <w:r w:rsidR="00DE7C99" w:rsidRPr="008A62D7">
        <w:rPr>
          <w:lang w:val="en-GB"/>
        </w:rPr>
        <w:t xml:space="preserve"> “Exp. MER Systems”</w:t>
      </w:r>
      <w:r w:rsidR="00BB1324" w:rsidRPr="008A62D7">
        <w:rPr>
          <w:lang w:val="en-GB"/>
        </w:rPr>
        <w:fldChar w:fldCharType="end"/>
      </w:r>
      <w:r w:rsidRPr="008A62D7">
        <w:rPr>
          <w:rFonts w:eastAsiaTheme="minorEastAsia"/>
          <w:lang w:val="en-GB"/>
        </w:rPr>
        <w:t>).</w:t>
      </w:r>
    </w:p>
    <w:p w14:paraId="5F67C768" w14:textId="77777777" w:rsidR="00831C31" w:rsidRPr="008A62D7" w:rsidRDefault="00831C31" w:rsidP="00831C31">
      <w:pPr>
        <w:rPr>
          <w:rFonts w:eastAsiaTheme="minorEastAsia"/>
          <w:szCs w:val="22"/>
          <w:lang w:val="en-GB"/>
        </w:rPr>
      </w:pPr>
    </w:p>
    <w:p w14:paraId="2B59BEF8" w14:textId="7746D291" w:rsidR="00831C31" w:rsidRPr="008A62D7" w:rsidRDefault="00831C31" w:rsidP="00831C31">
      <w:pPr>
        <w:pStyle w:val="Heading3"/>
        <w:rPr>
          <w:i/>
          <w:lang w:val="en-GB"/>
        </w:rPr>
      </w:pPr>
      <w:bookmarkStart w:id="1833" w:name="_Ref482352078"/>
      <w:bookmarkStart w:id="1834" w:name="_Toc536110929"/>
      <w:r w:rsidRPr="008A62D7">
        <w:rPr>
          <w:lang w:val="en-GB"/>
        </w:rPr>
        <w:t>Importing Manually Added MER Estimates</w:t>
      </w:r>
      <w:bookmarkEnd w:id="1833"/>
      <w:bookmarkEnd w:id="1834"/>
    </w:p>
    <w:p w14:paraId="29E8B4AB" w14:textId="77777777" w:rsidR="00831C31" w:rsidRPr="008A62D7" w:rsidRDefault="00831C31" w:rsidP="004E149A">
      <w:pPr>
        <w:rPr>
          <w:rFonts w:eastAsiaTheme="minorEastAsia"/>
          <w:szCs w:val="22"/>
          <w:lang w:val="en-GB"/>
        </w:rPr>
      </w:pPr>
    </w:p>
    <w:p w14:paraId="1B0BEC80" w14:textId="56DC0E24" w:rsidR="006E4998" w:rsidRPr="008A62D7" w:rsidRDefault="009F3AEE" w:rsidP="004E149A">
      <w:pPr>
        <w:rPr>
          <w:rFonts w:eastAsiaTheme="minorEastAsia"/>
          <w:szCs w:val="22"/>
          <w:lang w:val="en-GB"/>
        </w:rPr>
      </w:pPr>
      <w:r w:rsidRPr="008A62D7">
        <w:rPr>
          <w:rFonts w:eastAsiaTheme="minorEastAsia"/>
          <w:szCs w:val="22"/>
          <w:lang w:val="en-GB"/>
        </w:rPr>
        <w:t xml:space="preserve">If applicable, </w:t>
      </w:r>
      <w:r w:rsidR="006E4998" w:rsidRPr="008A62D7">
        <w:rPr>
          <w:rFonts w:eastAsiaTheme="minorEastAsia"/>
          <w:szCs w:val="22"/>
          <w:lang w:val="en-GB"/>
        </w:rPr>
        <w:t xml:space="preserve">manually added MER estimates </w:t>
      </w:r>
      <w:r w:rsidR="003B495C" w:rsidRPr="008A62D7">
        <w:rPr>
          <w:rFonts w:eastAsiaTheme="minorEastAsia"/>
          <w:szCs w:val="22"/>
          <w:lang w:val="en-GB"/>
        </w:rPr>
        <w:t xml:space="preserve">(see section </w:t>
      </w:r>
      <w:r w:rsidR="00DC774B" w:rsidRPr="008A62D7">
        <w:rPr>
          <w:rFonts w:eastAsiaTheme="minorEastAsia"/>
          <w:szCs w:val="22"/>
          <w:lang w:val="en-GB"/>
        </w:rPr>
        <w:fldChar w:fldCharType="begin"/>
      </w:r>
      <w:r w:rsidR="00DC774B" w:rsidRPr="008A62D7">
        <w:rPr>
          <w:rFonts w:eastAsiaTheme="minorEastAsia"/>
          <w:szCs w:val="22"/>
          <w:lang w:val="en-GB"/>
        </w:rPr>
        <w:instrText xml:space="preserve"> REF _Ref483234944 \r \h </w:instrText>
      </w:r>
      <w:r w:rsidR="00DC774B" w:rsidRPr="008A62D7">
        <w:rPr>
          <w:rFonts w:eastAsiaTheme="minorEastAsia"/>
          <w:szCs w:val="22"/>
          <w:lang w:val="en-GB"/>
        </w:rPr>
      </w:r>
      <w:r w:rsidR="00DC774B" w:rsidRPr="008A62D7">
        <w:rPr>
          <w:rFonts w:eastAsiaTheme="minorEastAsia"/>
          <w:szCs w:val="22"/>
          <w:lang w:val="en-GB"/>
        </w:rPr>
        <w:fldChar w:fldCharType="separate"/>
      </w:r>
      <w:r w:rsidR="00DE7C99" w:rsidRPr="008A62D7">
        <w:rPr>
          <w:rFonts w:eastAsiaTheme="minorEastAsia"/>
          <w:szCs w:val="22"/>
          <w:lang w:val="en-GB"/>
        </w:rPr>
        <w:t>4.12</w:t>
      </w:r>
      <w:r w:rsidR="00DC774B" w:rsidRPr="008A62D7">
        <w:rPr>
          <w:rFonts w:eastAsiaTheme="minorEastAsia"/>
          <w:szCs w:val="22"/>
          <w:lang w:val="en-GB"/>
        </w:rPr>
        <w:fldChar w:fldCharType="end"/>
      </w:r>
      <w:r w:rsidR="003B495C" w:rsidRPr="008A62D7">
        <w:rPr>
          <w:rFonts w:eastAsiaTheme="minorEastAsia"/>
          <w:szCs w:val="22"/>
          <w:lang w:val="en-GB"/>
        </w:rPr>
        <w:t xml:space="preserve">) </w:t>
      </w:r>
      <w:r w:rsidR="006E4998" w:rsidRPr="008A62D7">
        <w:rPr>
          <w:rFonts w:eastAsiaTheme="minorEastAsia"/>
          <w:szCs w:val="22"/>
          <w:lang w:val="en-GB"/>
        </w:rPr>
        <w:t xml:space="preserve">are imported from the file </w:t>
      </w:r>
      <w:r w:rsidR="006E4998" w:rsidRPr="008A62D7">
        <w:rPr>
          <w:rFonts w:eastAsiaTheme="minorEastAsia"/>
          <w:i/>
          <w:szCs w:val="22"/>
          <w:lang w:val="en-GB"/>
        </w:rPr>
        <w:t>fix_MERin.txt</w:t>
      </w:r>
      <w:r w:rsidR="006E4998" w:rsidRPr="008A62D7">
        <w:rPr>
          <w:rFonts w:eastAsiaTheme="minorEastAsia"/>
          <w:szCs w:val="22"/>
          <w:lang w:val="en-GB"/>
        </w:rPr>
        <w:t xml:space="preserve">, which </w:t>
      </w:r>
      <w:r w:rsidR="00CF213A" w:rsidRPr="008A62D7">
        <w:rPr>
          <w:rFonts w:eastAsiaTheme="minorEastAsia"/>
          <w:szCs w:val="22"/>
          <w:lang w:val="en-GB"/>
        </w:rPr>
        <w:t>has</w:t>
      </w:r>
      <w:r w:rsidR="006E4998" w:rsidRPr="008A62D7">
        <w:rPr>
          <w:rFonts w:eastAsiaTheme="minorEastAsia"/>
          <w:szCs w:val="22"/>
          <w:lang w:val="en-GB"/>
        </w:rPr>
        <w:t xml:space="preserve"> the following format:</w:t>
      </w:r>
    </w:p>
    <w:p w14:paraId="17271E5E" w14:textId="6D119798" w:rsidR="006E4998" w:rsidRPr="008A62D7" w:rsidRDefault="006E4998" w:rsidP="001507E8">
      <w:pPr>
        <w:pStyle w:val="ListParagraph"/>
        <w:numPr>
          <w:ilvl w:val="0"/>
          <w:numId w:val="22"/>
        </w:numPr>
        <w:rPr>
          <w:rFonts w:eastAsiaTheme="minorEastAsia"/>
          <w:lang w:val="en-GB"/>
        </w:rPr>
      </w:pPr>
      <w:r w:rsidRPr="008A62D7">
        <w:rPr>
          <w:rFonts w:eastAsiaTheme="minorEastAsia"/>
          <w:lang w:val="en-GB"/>
        </w:rPr>
        <w:t>column 1: time since eruption (in minutes)</w:t>
      </w:r>
      <w:r w:rsidR="00CF213A" w:rsidRPr="008A62D7">
        <w:rPr>
          <w:rFonts w:eastAsiaTheme="minorEastAsia"/>
          <w:lang w:val="en-GB"/>
        </w:rPr>
        <w:t>;</w:t>
      </w:r>
    </w:p>
    <w:p w14:paraId="32FCC96F" w14:textId="2D45D9D0" w:rsidR="006E4998" w:rsidRPr="008A62D7" w:rsidRDefault="006E4998" w:rsidP="001507E8">
      <w:pPr>
        <w:pStyle w:val="ListParagraph"/>
        <w:numPr>
          <w:ilvl w:val="0"/>
          <w:numId w:val="22"/>
        </w:numPr>
        <w:rPr>
          <w:rFonts w:eastAsiaTheme="minorEastAsia"/>
          <w:lang w:val="en-GB"/>
        </w:rPr>
      </w:pPr>
      <w:r w:rsidRPr="008A62D7">
        <w:rPr>
          <w:rFonts w:eastAsiaTheme="minorEastAsia"/>
          <w:lang w:val="en-GB"/>
        </w:rPr>
        <w:t xml:space="preserve">column 2: </w:t>
      </w:r>
      <w:r w:rsidR="00566F04" w:rsidRPr="008A62D7">
        <w:rPr>
          <w:rFonts w:eastAsiaTheme="minorEastAsia"/>
          <w:lang w:val="en-GB"/>
        </w:rPr>
        <w:t>&lt;include&gt;</w:t>
      </w:r>
      <w:r w:rsidRPr="008A62D7">
        <w:rPr>
          <w:rFonts w:eastAsiaTheme="minorEastAsia"/>
          <w:lang w:val="en-GB"/>
        </w:rPr>
        <w:t xml:space="preserve"> (</w:t>
      </w:r>
      <w:r w:rsidR="00566F04" w:rsidRPr="008A62D7">
        <w:rPr>
          <w:rFonts w:eastAsiaTheme="minorEastAsia"/>
          <w:lang w:val="en-GB"/>
        </w:rPr>
        <w:t xml:space="preserve">flag </w:t>
      </w:r>
      <w:r w:rsidRPr="008A62D7">
        <w:rPr>
          <w:rFonts w:eastAsiaTheme="minorEastAsia"/>
          <w:lang w:val="en-GB"/>
        </w:rPr>
        <w:t xml:space="preserve">indicating if data set should be included </w:t>
      </w:r>
      <w:r w:rsidR="00566F04" w:rsidRPr="008A62D7">
        <w:rPr>
          <w:rFonts w:eastAsiaTheme="minorEastAsia"/>
          <w:lang w:val="en-GB"/>
        </w:rPr>
        <w:t>or not</w:t>
      </w:r>
      <w:r w:rsidRPr="008A62D7">
        <w:rPr>
          <w:rFonts w:eastAsiaTheme="minorEastAsia"/>
          <w:lang w:val="en-GB"/>
        </w:rPr>
        <w:t>)</w:t>
      </w:r>
      <w:r w:rsidR="00CF213A" w:rsidRPr="008A62D7">
        <w:rPr>
          <w:rFonts w:eastAsiaTheme="minorEastAsia"/>
          <w:lang w:val="en-GB"/>
        </w:rPr>
        <w:t>;</w:t>
      </w:r>
    </w:p>
    <w:p w14:paraId="04488DDC" w14:textId="50BFD6A4" w:rsidR="006E4998" w:rsidRPr="008A62D7" w:rsidRDefault="006E4998" w:rsidP="001507E8">
      <w:pPr>
        <w:pStyle w:val="ListParagraph"/>
        <w:numPr>
          <w:ilvl w:val="0"/>
          <w:numId w:val="22"/>
        </w:numPr>
        <w:rPr>
          <w:rFonts w:eastAsiaTheme="minorEastAsia"/>
          <w:lang w:val="en-GB"/>
        </w:rPr>
      </w:pPr>
      <w:r w:rsidRPr="008A62D7">
        <w:rPr>
          <w:rFonts w:eastAsiaTheme="minorEastAsia"/>
          <w:lang w:val="en-GB"/>
        </w:rPr>
        <w:t xml:space="preserve">column 3: </w:t>
      </w:r>
      <w:r w:rsidR="002E62D4" w:rsidRPr="008A62D7">
        <w:rPr>
          <w:rFonts w:eastAsiaTheme="minorEastAsia"/>
          <w:lang w:val="en-GB"/>
        </w:rPr>
        <w:t>weight factor</w:t>
      </w:r>
      <w:r w:rsidR="000F07FC" w:rsidRPr="008A62D7">
        <w:rPr>
          <w:rFonts w:eastAsiaTheme="minorEastAsia"/>
          <w:lang w:val="en-GB"/>
        </w:rPr>
        <w:t xml:space="preserve"> </w:t>
      </w:r>
      <w:r w:rsidR="000F07FC" w:rsidRPr="008A62D7">
        <w:rPr>
          <w:rFonts w:eastAsiaTheme="minorEastAsia"/>
          <w:i/>
          <w:lang w:val="en-GB"/>
        </w:rPr>
        <w:t>a</w:t>
      </w:r>
      <w:r w:rsidR="000F07FC" w:rsidRPr="008A62D7">
        <w:rPr>
          <w:rFonts w:eastAsiaTheme="minorEastAsia"/>
          <w:i/>
          <w:vertAlign w:val="subscript"/>
          <w:lang w:val="en-GB"/>
        </w:rPr>
        <w:t>i</w:t>
      </w:r>
      <w:r w:rsidR="00CF213A" w:rsidRPr="008A62D7">
        <w:rPr>
          <w:rFonts w:eastAsiaTheme="minorEastAsia"/>
          <w:i/>
          <w:lang w:val="en-GB"/>
        </w:rPr>
        <w:t>;</w:t>
      </w:r>
    </w:p>
    <w:p w14:paraId="2F7640A2" w14:textId="6BC1CF89"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 xml:space="preserve">column 4: minimum MER estimate, </w:t>
      </w:r>
      <w:r w:rsidRPr="008A62D7">
        <w:rPr>
          <w:rFonts w:eastAsiaTheme="minorEastAsia"/>
          <w:i/>
          <w:lang w:val="en-GB"/>
        </w:rPr>
        <w:t>Q</w:t>
      </w:r>
      <w:r w:rsidRPr="008A62D7">
        <w:rPr>
          <w:rFonts w:eastAsiaTheme="minorEastAsia"/>
          <w:i/>
          <w:vertAlign w:val="subscript"/>
          <w:lang w:val="en-GB"/>
        </w:rPr>
        <w:t>man_min</w:t>
      </w:r>
      <w:r w:rsidR="009F3AEE" w:rsidRPr="008A62D7">
        <w:rPr>
          <w:rFonts w:eastAsiaTheme="minorEastAsia"/>
          <w:i/>
          <w:vertAlign w:val="subscript"/>
          <w:lang w:val="en-GB"/>
        </w:rPr>
        <w:t>,</w:t>
      </w:r>
      <w:r w:rsidR="00CF213A" w:rsidRPr="008A62D7">
        <w:rPr>
          <w:rFonts w:eastAsiaTheme="minorEastAsia"/>
          <w:i/>
          <w:vertAlign w:val="subscript"/>
          <w:lang w:val="en-GB"/>
        </w:rPr>
        <w:t>I</w:t>
      </w:r>
      <w:r w:rsidR="00CF213A" w:rsidRPr="008A62D7">
        <w:rPr>
          <w:rFonts w:eastAsiaTheme="minorEastAsia"/>
          <w:i/>
          <w:lang w:val="en-GB"/>
        </w:rPr>
        <w:t>;</w:t>
      </w:r>
    </w:p>
    <w:p w14:paraId="3393575A" w14:textId="0543A5D9"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 xml:space="preserve">column 5: maximum MER estimate, </w:t>
      </w:r>
      <w:r w:rsidRPr="008A62D7">
        <w:rPr>
          <w:rFonts w:eastAsiaTheme="minorEastAsia"/>
          <w:i/>
          <w:lang w:val="en-GB"/>
        </w:rPr>
        <w:t>Q</w:t>
      </w:r>
      <w:r w:rsidRPr="008A62D7">
        <w:rPr>
          <w:rFonts w:eastAsiaTheme="minorEastAsia"/>
          <w:i/>
          <w:vertAlign w:val="subscript"/>
          <w:lang w:val="en-GB"/>
        </w:rPr>
        <w:t>man_max</w:t>
      </w:r>
      <w:r w:rsidR="009F3AEE" w:rsidRPr="008A62D7">
        <w:rPr>
          <w:rFonts w:eastAsiaTheme="minorEastAsia"/>
          <w:i/>
          <w:vertAlign w:val="subscript"/>
          <w:lang w:val="en-GB"/>
        </w:rPr>
        <w:t>,</w:t>
      </w:r>
      <w:r w:rsidR="00CF213A" w:rsidRPr="008A62D7">
        <w:rPr>
          <w:rFonts w:eastAsiaTheme="minorEastAsia"/>
          <w:i/>
          <w:vertAlign w:val="subscript"/>
          <w:lang w:val="en-GB"/>
        </w:rPr>
        <w:t>I</w:t>
      </w:r>
      <w:r w:rsidR="00CF213A" w:rsidRPr="008A62D7">
        <w:rPr>
          <w:rFonts w:eastAsiaTheme="minorEastAsia"/>
          <w:i/>
          <w:lang w:val="en-GB"/>
        </w:rPr>
        <w:t>;</w:t>
      </w:r>
    </w:p>
    <w:p w14:paraId="01D864EB" w14:textId="35DFE594"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6: free slot (currently “7”)</w:t>
      </w:r>
      <w:r w:rsidR="00CF213A" w:rsidRPr="008A62D7">
        <w:rPr>
          <w:rFonts w:eastAsiaTheme="minorEastAsia"/>
          <w:lang w:val="en-GB"/>
        </w:rPr>
        <w:t>;</w:t>
      </w:r>
    </w:p>
    <w:p w14:paraId="60CCA044" w14:textId="69772858"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7: free slot (currently “7”)</w:t>
      </w:r>
      <w:r w:rsidR="00CF213A" w:rsidRPr="008A62D7">
        <w:rPr>
          <w:rFonts w:eastAsiaTheme="minorEastAsia"/>
          <w:lang w:val="en-GB"/>
        </w:rPr>
        <w:t>;</w:t>
      </w:r>
    </w:p>
    <w:p w14:paraId="4A5953C6" w14:textId="1B53A00C"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8: free slot (currently “7”)</w:t>
      </w:r>
      <w:r w:rsidR="00CF213A" w:rsidRPr="008A62D7">
        <w:rPr>
          <w:rFonts w:eastAsiaTheme="minorEastAsia"/>
          <w:lang w:val="en-GB"/>
        </w:rPr>
        <w:t>;</w:t>
      </w:r>
    </w:p>
    <w:p w14:paraId="5FEFC26C" w14:textId="722FAB4C"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9: free slot (currently “7”)</w:t>
      </w:r>
      <w:r w:rsidR="00CF213A" w:rsidRPr="008A62D7">
        <w:rPr>
          <w:rFonts w:eastAsiaTheme="minorEastAsia"/>
          <w:lang w:val="en-GB"/>
        </w:rPr>
        <w:t>;</w:t>
      </w:r>
    </w:p>
    <w:p w14:paraId="1AB30F24" w14:textId="29CB72A1"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10: comment</w:t>
      </w:r>
      <w:r w:rsidR="00CF213A" w:rsidRPr="008A62D7">
        <w:rPr>
          <w:rFonts w:eastAsiaTheme="minorEastAsia"/>
          <w:lang w:val="en-GB"/>
        </w:rPr>
        <w:t>;</w:t>
      </w:r>
    </w:p>
    <w:p w14:paraId="6492DFE1" w14:textId="124081E3" w:rsidR="009F3AEE" w:rsidRPr="008A62D7" w:rsidRDefault="009F3AEE" w:rsidP="004E149A">
      <w:pPr>
        <w:rPr>
          <w:rFonts w:eastAsiaTheme="minorEastAsia"/>
          <w:szCs w:val="22"/>
          <w:lang w:val="en-GB"/>
        </w:rPr>
      </w:pPr>
      <w:r w:rsidRPr="008A62D7">
        <w:rPr>
          <w:rFonts w:eastAsiaTheme="minorEastAsia"/>
          <w:szCs w:val="22"/>
          <w:lang w:val="en-GB"/>
        </w:rPr>
        <w:t xml:space="preserve">FOXI only considers </w:t>
      </w:r>
      <w:r w:rsidR="002E62D4" w:rsidRPr="008A62D7">
        <w:rPr>
          <w:rFonts w:eastAsiaTheme="minorEastAsia"/>
          <w:szCs w:val="22"/>
          <w:lang w:val="en-GB"/>
        </w:rPr>
        <w:t>data set</w:t>
      </w:r>
      <w:r w:rsidRPr="008A62D7">
        <w:rPr>
          <w:rFonts w:eastAsiaTheme="minorEastAsia"/>
          <w:szCs w:val="22"/>
          <w:lang w:val="en-GB"/>
        </w:rPr>
        <w:t>s</w:t>
      </w:r>
      <w:r w:rsidR="002E62D4" w:rsidRPr="008A62D7">
        <w:rPr>
          <w:rFonts w:eastAsiaTheme="minorEastAsia"/>
          <w:szCs w:val="22"/>
          <w:lang w:val="en-GB"/>
        </w:rPr>
        <w:t xml:space="preserve"> </w:t>
      </w:r>
      <w:r w:rsidR="00566F04" w:rsidRPr="008A62D7">
        <w:rPr>
          <w:rFonts w:eastAsiaTheme="minorEastAsia"/>
          <w:szCs w:val="22"/>
          <w:lang w:val="en-GB"/>
        </w:rPr>
        <w:t xml:space="preserve">with </w:t>
      </w:r>
      <w:r w:rsidR="00566F04" w:rsidRPr="008A62D7">
        <w:rPr>
          <w:rFonts w:eastAsiaTheme="minorEastAsia"/>
          <w:lang w:val="en-GB"/>
        </w:rPr>
        <w:t xml:space="preserve">&lt;include&gt; variables </w:t>
      </w:r>
      <w:r w:rsidR="00566F04" w:rsidRPr="008A62D7">
        <w:rPr>
          <w:rFonts w:eastAsiaTheme="minorEastAsia"/>
          <w:szCs w:val="22"/>
          <w:lang w:val="en-GB"/>
        </w:rPr>
        <w:t>being</w:t>
      </w:r>
      <w:r w:rsidR="00CF213A" w:rsidRPr="008A62D7">
        <w:rPr>
          <w:rFonts w:eastAsiaTheme="minorEastAsia"/>
          <w:szCs w:val="22"/>
          <w:lang w:val="en-GB"/>
        </w:rPr>
        <w:t xml:space="preserve"> equal to</w:t>
      </w:r>
      <w:r w:rsidR="00566F04" w:rsidRPr="008A62D7">
        <w:rPr>
          <w:rFonts w:eastAsiaTheme="minorEastAsia"/>
          <w:szCs w:val="22"/>
          <w:lang w:val="en-GB"/>
        </w:rPr>
        <w:t xml:space="preserve"> 1</w:t>
      </w:r>
      <w:r w:rsidRPr="008A62D7">
        <w:rPr>
          <w:rFonts w:eastAsiaTheme="minorEastAsia"/>
          <w:szCs w:val="22"/>
          <w:lang w:val="en-GB"/>
        </w:rPr>
        <w:t xml:space="preserve"> and which are</w:t>
      </w:r>
      <w:r w:rsidR="002E62D4" w:rsidRPr="008A62D7">
        <w:rPr>
          <w:rFonts w:eastAsiaTheme="minorEastAsia"/>
          <w:szCs w:val="22"/>
          <w:lang w:val="en-GB"/>
        </w:rPr>
        <w:t xml:space="preserve"> within the </w:t>
      </w:r>
      <w:r w:rsidRPr="008A62D7">
        <w:rPr>
          <w:rFonts w:eastAsiaTheme="minorEastAsia"/>
          <w:szCs w:val="22"/>
          <w:lang w:val="en-GB"/>
        </w:rPr>
        <w:t xml:space="preserve">time frame </w:t>
      </w:r>
      <w:r w:rsidR="00566F04" w:rsidRPr="008A62D7">
        <w:rPr>
          <w:rFonts w:eastAsiaTheme="minorEastAsia"/>
          <w:szCs w:val="22"/>
          <w:lang w:val="en-GB"/>
        </w:rPr>
        <w:t>that is defined</w:t>
      </w:r>
      <w:r w:rsidR="002E62D4" w:rsidRPr="008A62D7">
        <w:rPr>
          <w:rFonts w:eastAsiaTheme="minorEastAsia"/>
          <w:szCs w:val="22"/>
          <w:lang w:val="en-GB"/>
        </w:rPr>
        <w:t xml:space="preserve"> by the time base</w:t>
      </w:r>
      <w:r w:rsidRPr="008A62D7">
        <w:rPr>
          <w:rFonts w:eastAsiaTheme="minorEastAsia"/>
          <w:szCs w:val="22"/>
          <w:lang w:val="en-GB"/>
        </w:rPr>
        <w:t xml:space="preserve"> selected.</w:t>
      </w:r>
      <w:r w:rsidR="002E62D4" w:rsidRPr="008A62D7">
        <w:rPr>
          <w:rFonts w:eastAsiaTheme="minorEastAsia"/>
          <w:szCs w:val="22"/>
          <w:lang w:val="en-GB"/>
        </w:rPr>
        <w:t xml:space="preserve"> </w:t>
      </w:r>
    </w:p>
    <w:p w14:paraId="1EF20FBF" w14:textId="5315BB0E" w:rsidR="000F07FC" w:rsidRPr="008A62D7" w:rsidRDefault="009F3AEE" w:rsidP="000F07FC">
      <w:pPr>
        <w:rPr>
          <w:rFonts w:eastAsiaTheme="minorEastAsia"/>
          <w:lang w:val="en-GB"/>
        </w:rPr>
      </w:pPr>
      <w:r w:rsidRPr="008A62D7">
        <w:rPr>
          <w:rFonts w:eastAsiaTheme="minorEastAsia"/>
          <w:szCs w:val="22"/>
          <w:lang w:val="en-GB"/>
        </w:rPr>
        <w:t xml:space="preserve">For these data sets, </w:t>
      </w:r>
      <w:r w:rsidR="000F07FC" w:rsidRPr="008A62D7">
        <w:rPr>
          <w:rFonts w:eastAsiaTheme="minorEastAsia"/>
          <w:szCs w:val="22"/>
          <w:lang w:val="en-GB"/>
        </w:rPr>
        <w:t xml:space="preserve">the mean values </w:t>
      </w:r>
      <w:r w:rsidR="000F07FC" w:rsidRPr="008A62D7">
        <w:rPr>
          <w:rFonts w:eastAsiaTheme="minorEastAsia"/>
          <w:i/>
          <w:lang w:val="en-GB"/>
        </w:rPr>
        <w:t>Q</w:t>
      </w:r>
      <w:r w:rsidR="000F07FC" w:rsidRPr="008A62D7">
        <w:rPr>
          <w:rFonts w:eastAsiaTheme="minorEastAsia"/>
          <w:i/>
          <w:vertAlign w:val="subscript"/>
          <w:lang w:val="en-GB"/>
        </w:rPr>
        <w:t xml:space="preserve">man_avg,i </w:t>
      </w:r>
      <w:r w:rsidR="000F07FC" w:rsidRPr="008A62D7">
        <w:rPr>
          <w:rFonts w:eastAsiaTheme="minorEastAsia"/>
          <w:lang w:val="en-GB"/>
        </w:rPr>
        <w:t>are determined.</w:t>
      </w:r>
      <w:r w:rsidR="000F07FC" w:rsidRPr="008A62D7">
        <w:rPr>
          <w:rFonts w:eastAsiaTheme="minorEastAsia"/>
          <w:i/>
          <w:lang w:val="en-GB"/>
        </w:rPr>
        <w:t xml:space="preserve"> </w:t>
      </w:r>
      <w:r w:rsidR="000F07FC" w:rsidRPr="008A62D7">
        <w:rPr>
          <w:rFonts w:eastAsiaTheme="minorEastAsia"/>
          <w:lang w:val="en-GB"/>
        </w:rPr>
        <w:t xml:space="preserve">Then </w:t>
      </w:r>
      <w:r w:rsidRPr="008A62D7">
        <w:rPr>
          <w:rFonts w:eastAsiaTheme="minorEastAsia"/>
          <w:lang w:val="en-GB"/>
        </w:rPr>
        <w:t>the lower and the upper boundar</w:t>
      </w:r>
      <w:r w:rsidR="000F07FC" w:rsidRPr="008A62D7">
        <w:rPr>
          <w:rFonts w:eastAsiaTheme="minorEastAsia"/>
          <w:lang w:val="en-GB"/>
        </w:rPr>
        <w:t>ies</w:t>
      </w:r>
      <w:r w:rsidRPr="008A62D7">
        <w:rPr>
          <w:rFonts w:eastAsiaTheme="minorEastAsia"/>
          <w:lang w:val="en-GB"/>
        </w:rPr>
        <w:t xml:space="preserve"> (</w:t>
      </w:r>
      <w:r w:rsidRPr="008A62D7">
        <w:rPr>
          <w:rFonts w:eastAsiaTheme="minorEastAsia"/>
          <w:i/>
          <w:lang w:val="en-GB"/>
        </w:rPr>
        <w:t>Q</w:t>
      </w:r>
      <w:r w:rsidRPr="008A62D7">
        <w:rPr>
          <w:rFonts w:eastAsiaTheme="minorEastAsia"/>
          <w:i/>
          <w:vertAlign w:val="subscript"/>
          <w:lang w:val="en-GB"/>
        </w:rPr>
        <w:t>man_min</w:t>
      </w:r>
      <w:r w:rsidRPr="008A62D7">
        <w:rPr>
          <w:rFonts w:eastAsiaTheme="minorEastAsia"/>
          <w:lang w:val="en-GB"/>
        </w:rPr>
        <w:t xml:space="preserve"> and </w:t>
      </w:r>
      <w:r w:rsidRPr="008A62D7">
        <w:rPr>
          <w:rFonts w:eastAsiaTheme="minorEastAsia"/>
          <w:i/>
          <w:lang w:val="en-GB"/>
        </w:rPr>
        <w:t>Q</w:t>
      </w:r>
      <w:r w:rsidRPr="008A62D7">
        <w:rPr>
          <w:rFonts w:eastAsiaTheme="minorEastAsia"/>
          <w:i/>
          <w:vertAlign w:val="subscript"/>
          <w:lang w:val="en-GB"/>
        </w:rPr>
        <w:t>man_max</w:t>
      </w:r>
      <w:r w:rsidRPr="008A62D7">
        <w:rPr>
          <w:rFonts w:eastAsiaTheme="minorEastAsia"/>
          <w:lang w:val="en-GB"/>
        </w:rPr>
        <w:t>) as well as the average best MER estimate for manually added</w:t>
      </w:r>
      <w:r w:rsidR="000F07FC" w:rsidRPr="008A62D7">
        <w:rPr>
          <w:rFonts w:eastAsiaTheme="minorEastAsia"/>
          <w:lang w:val="en-GB"/>
        </w:rPr>
        <w:t xml:space="preserve"> mass fluxes </w:t>
      </w:r>
      <w:r w:rsidR="000F07FC" w:rsidRPr="008A62D7">
        <w:rPr>
          <w:rFonts w:eastAsiaTheme="minorEastAsia"/>
          <w:i/>
          <w:lang w:val="en-GB"/>
        </w:rPr>
        <w:t>Q</w:t>
      </w:r>
      <w:r w:rsidR="000F07FC" w:rsidRPr="008A62D7">
        <w:rPr>
          <w:rFonts w:eastAsiaTheme="minorEastAsia"/>
          <w:i/>
          <w:vertAlign w:val="subscript"/>
          <w:lang w:val="en-GB"/>
        </w:rPr>
        <w:t>man_wavg</w:t>
      </w:r>
      <w:r w:rsidRPr="008A62D7">
        <w:rPr>
          <w:rFonts w:eastAsiaTheme="minorEastAsia"/>
          <w:lang w:val="en-GB"/>
        </w:rPr>
        <w:t xml:space="preserve"> </w:t>
      </w:r>
      <w:r w:rsidR="000F07FC" w:rsidRPr="008A62D7">
        <w:rPr>
          <w:rFonts w:eastAsiaTheme="minorEastAsia"/>
          <w:lang w:val="en-GB"/>
        </w:rPr>
        <w:t xml:space="preserve">are computed </w:t>
      </w:r>
      <w:r w:rsidRPr="008A62D7">
        <w:rPr>
          <w:rFonts w:eastAsiaTheme="minorEastAsia"/>
          <w:lang w:val="en-GB"/>
        </w:rPr>
        <w:t xml:space="preserve">by calculating the </w:t>
      </w:r>
      <w:r w:rsidR="000F07FC" w:rsidRPr="008A62D7">
        <w:rPr>
          <w:rFonts w:eastAsiaTheme="minorEastAsia"/>
          <w:lang w:val="en-GB"/>
        </w:rPr>
        <w:t xml:space="preserve">weighted </w:t>
      </w:r>
      <w:r w:rsidRPr="008A62D7">
        <w:rPr>
          <w:rFonts w:eastAsiaTheme="minorEastAsia"/>
          <w:lang w:val="en-GB"/>
        </w:rPr>
        <w:t>average</w:t>
      </w:r>
      <w:r w:rsidR="000F07FC" w:rsidRPr="008A62D7">
        <w:rPr>
          <w:rFonts w:eastAsiaTheme="minorEastAsia"/>
          <w:lang w:val="en-GB"/>
        </w:rPr>
        <w:t>s:</w:t>
      </w:r>
    </w:p>
    <w:p w14:paraId="03B5E095" w14:textId="77777777" w:rsidR="000F07FC" w:rsidRPr="008A62D7" w:rsidRDefault="000F07FC" w:rsidP="000F07FC">
      <w:pPr>
        <w:rPr>
          <w:rFonts w:eastAsiaTheme="minorEastAsia"/>
          <w:lang w:val="en-GB"/>
        </w:rPr>
      </w:pPr>
    </w:p>
    <w:p w14:paraId="6FEC8086" w14:textId="37846B13" w:rsidR="009821C8" w:rsidRPr="008A62D7" w:rsidRDefault="001819E3" w:rsidP="009821C8">
      <w:pPr>
        <w:ind w:left="216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man_min</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man_min,i</m:t>
                    </m:r>
                  </m:sub>
                </m:sSub>
              </m:e>
            </m:d>
          </m:e>
        </m:nary>
      </m:oMath>
      <w:r w:rsidR="000F07FC" w:rsidRPr="008A62D7">
        <w:rPr>
          <w:rFonts w:eastAsiaTheme="minorEastAsia"/>
          <w:lang w:val="en-GB"/>
        </w:rPr>
        <w:t xml:space="preserve">  </w:t>
      </w:r>
      <w:r w:rsidR="000F07FC" w:rsidRPr="008A62D7">
        <w:rPr>
          <w:rFonts w:eastAsiaTheme="minorEastAsia"/>
          <w:lang w:val="en-GB"/>
        </w:rPr>
        <w:tab/>
      </w:r>
      <w:r w:rsidR="000F07FC" w:rsidRPr="008A62D7">
        <w:rPr>
          <w:rFonts w:eastAsiaTheme="minorEastAsia"/>
          <w:lang w:val="en-GB"/>
        </w:rPr>
        <w:tab/>
      </w:r>
      <w:r w:rsidR="000F07FC" w:rsidRPr="008A62D7">
        <w:rPr>
          <w:rFonts w:eastAsiaTheme="minorEastAsia"/>
          <w:lang w:val="en-GB"/>
        </w:rPr>
        <w:tab/>
      </w:r>
      <w:r w:rsidR="00754FAB" w:rsidRPr="008A62D7">
        <w:rPr>
          <w:rFonts w:eastAsiaTheme="minorEastAsia"/>
          <w:lang w:val="en-GB"/>
        </w:rPr>
        <w:t>(20)</w:t>
      </w:r>
    </w:p>
    <w:p w14:paraId="4FC226D5" w14:textId="6408D527" w:rsidR="000F07FC" w:rsidRPr="008A62D7" w:rsidRDefault="001819E3" w:rsidP="000F07FC">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man_wavg</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man_avg,i</m:t>
                    </m:r>
                  </m:sub>
                </m:sSub>
              </m:e>
            </m:d>
          </m:e>
        </m:nary>
      </m:oMath>
      <w:r w:rsidR="000F07FC" w:rsidRPr="008A62D7">
        <w:rPr>
          <w:rFonts w:eastAsiaTheme="minorEastAsia"/>
          <w:lang w:val="en-GB"/>
        </w:rPr>
        <w:t xml:space="preserve">  </w:t>
      </w:r>
      <w:r w:rsidR="000F07FC" w:rsidRPr="008A62D7">
        <w:rPr>
          <w:rFonts w:eastAsiaTheme="minorEastAsia"/>
          <w:lang w:val="en-GB"/>
        </w:rPr>
        <w:tab/>
      </w:r>
      <w:r w:rsidR="000F07FC" w:rsidRPr="008A62D7">
        <w:rPr>
          <w:rFonts w:eastAsiaTheme="minorEastAsia"/>
          <w:lang w:val="en-GB"/>
        </w:rPr>
        <w:tab/>
      </w:r>
      <w:r w:rsidR="000F07FC" w:rsidRPr="008A62D7">
        <w:rPr>
          <w:rFonts w:eastAsiaTheme="minorEastAsia"/>
          <w:lang w:val="en-GB"/>
        </w:rPr>
        <w:tab/>
      </w:r>
      <w:r w:rsidR="00754FAB" w:rsidRPr="008A62D7">
        <w:rPr>
          <w:rFonts w:eastAsiaTheme="minorEastAsia"/>
          <w:lang w:val="en-GB"/>
        </w:rPr>
        <w:t>(21)</w:t>
      </w:r>
    </w:p>
    <w:p w14:paraId="65A9382E" w14:textId="2D367B72" w:rsidR="000F07FC" w:rsidRPr="008A62D7" w:rsidRDefault="001819E3" w:rsidP="000F07FC">
      <w:pPr>
        <w:ind w:left="1440" w:firstLine="720"/>
        <w:rPr>
          <w:rFonts w:eastAsiaTheme="minorEastAsia"/>
          <w:szCs w:val="22"/>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man_max</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man_max,i</m:t>
                    </m:r>
                  </m:sub>
                </m:sSub>
              </m:e>
            </m:d>
          </m:e>
        </m:nary>
      </m:oMath>
      <w:r w:rsidR="000F07FC" w:rsidRPr="008A62D7">
        <w:rPr>
          <w:rFonts w:eastAsiaTheme="minorEastAsia"/>
          <w:lang w:val="en-GB"/>
        </w:rPr>
        <w:t xml:space="preserve">  </w:t>
      </w:r>
      <w:r w:rsidR="000F07FC" w:rsidRPr="008A62D7">
        <w:rPr>
          <w:rFonts w:eastAsiaTheme="minorEastAsia"/>
          <w:lang w:val="en-GB"/>
        </w:rPr>
        <w:tab/>
      </w:r>
      <w:r w:rsidR="000F07FC" w:rsidRPr="008A62D7">
        <w:rPr>
          <w:rFonts w:eastAsiaTheme="minorEastAsia"/>
          <w:lang w:val="en-GB"/>
        </w:rPr>
        <w:tab/>
      </w:r>
      <w:r w:rsidR="000F07FC" w:rsidRPr="008A62D7">
        <w:rPr>
          <w:rFonts w:eastAsiaTheme="minorEastAsia"/>
          <w:lang w:val="en-GB"/>
        </w:rPr>
        <w:tab/>
      </w:r>
      <w:r w:rsidR="00754FAB" w:rsidRPr="008A62D7">
        <w:rPr>
          <w:rFonts w:eastAsiaTheme="minorEastAsia"/>
          <w:lang w:val="en-GB"/>
        </w:rPr>
        <w:t>(22)</w:t>
      </w:r>
    </w:p>
    <w:p w14:paraId="1933B67C" w14:textId="77777777" w:rsidR="009821C8" w:rsidRPr="008A62D7" w:rsidRDefault="009821C8" w:rsidP="004E149A">
      <w:pPr>
        <w:rPr>
          <w:rFonts w:eastAsiaTheme="minorEastAsia"/>
          <w:szCs w:val="22"/>
          <w:lang w:val="en-GB"/>
        </w:rPr>
      </w:pPr>
    </w:p>
    <w:p w14:paraId="66589E4E" w14:textId="35379F03" w:rsidR="000F07FC" w:rsidRPr="008A62D7" w:rsidRDefault="009821C8" w:rsidP="004E149A">
      <w:pPr>
        <w:rPr>
          <w:rFonts w:eastAsiaTheme="minorEastAsia"/>
          <w:szCs w:val="22"/>
          <w:lang w:val="en-GB"/>
        </w:rPr>
      </w:pPr>
      <w:r w:rsidRPr="008A62D7">
        <w:rPr>
          <w:rFonts w:eastAsiaTheme="minorEastAsia"/>
          <w:szCs w:val="22"/>
          <w:lang w:val="en-GB"/>
        </w:rPr>
        <w:t xml:space="preserve">In addition, the average weight factor </w:t>
      </w:r>
      <w:r w:rsidRPr="008A62D7">
        <w:rPr>
          <w:rFonts w:eastAsiaTheme="minorEastAsia"/>
          <w:i/>
          <w:szCs w:val="22"/>
          <w:lang w:val="en-GB"/>
        </w:rPr>
        <w:t>a</w:t>
      </w:r>
      <w:r w:rsidRPr="008A62D7">
        <w:rPr>
          <w:rFonts w:eastAsiaTheme="minorEastAsia"/>
          <w:i/>
          <w:szCs w:val="22"/>
          <w:vertAlign w:val="subscript"/>
          <w:lang w:val="en-GB"/>
        </w:rPr>
        <w:t>man</w:t>
      </w:r>
      <w:r w:rsidRPr="008A62D7">
        <w:rPr>
          <w:rFonts w:eastAsiaTheme="minorEastAsia"/>
          <w:szCs w:val="22"/>
          <w:lang w:val="en-GB"/>
        </w:rPr>
        <w:t xml:space="preserve"> for the manually added mass flux estimates is calculated.</w:t>
      </w:r>
    </w:p>
    <w:p w14:paraId="28D551E2" w14:textId="31DC0763" w:rsidR="002E62D4" w:rsidRPr="008A62D7" w:rsidRDefault="009F3AEE" w:rsidP="004E149A">
      <w:pPr>
        <w:rPr>
          <w:rFonts w:eastAsiaTheme="minorEastAsia"/>
          <w:szCs w:val="22"/>
          <w:lang w:val="en-GB"/>
        </w:rPr>
      </w:pPr>
      <w:r w:rsidRPr="008A62D7">
        <w:rPr>
          <w:rFonts w:eastAsiaTheme="minorEastAsia"/>
          <w:szCs w:val="22"/>
          <w:lang w:val="en-GB"/>
        </w:rPr>
        <w:t xml:space="preserve"> </w:t>
      </w:r>
    </w:p>
    <w:p w14:paraId="3313E51F" w14:textId="7308F49E" w:rsidR="004E149A" w:rsidRPr="008A62D7" w:rsidRDefault="004E149A" w:rsidP="004E149A">
      <w:pPr>
        <w:pStyle w:val="Heading3"/>
        <w:rPr>
          <w:lang w:val="en-GB"/>
        </w:rPr>
      </w:pPr>
      <w:bookmarkStart w:id="1835" w:name="_Ref482810846"/>
      <w:bookmarkStart w:id="1836" w:name="_Toc536110930"/>
      <w:r w:rsidRPr="008A62D7">
        <w:rPr>
          <w:lang w:val="en-GB"/>
        </w:rPr>
        <w:t>Computing the FMER</w:t>
      </w:r>
      <w:bookmarkEnd w:id="1835"/>
      <w:bookmarkEnd w:id="1836"/>
    </w:p>
    <w:p w14:paraId="293EE795" w14:textId="77777777" w:rsidR="004E149A" w:rsidRPr="008A62D7" w:rsidRDefault="004E149A" w:rsidP="004E149A">
      <w:pPr>
        <w:rPr>
          <w:lang w:val="en-GB"/>
        </w:rPr>
      </w:pPr>
    </w:p>
    <w:p w14:paraId="7631D535" w14:textId="32B627BA" w:rsidR="004E149A" w:rsidRPr="008A62D7" w:rsidRDefault="002616BD" w:rsidP="004E149A">
      <w:pPr>
        <w:rPr>
          <w:lang w:val="en-GB"/>
        </w:rPr>
      </w:pPr>
      <w:r w:rsidRPr="008A62D7">
        <w:rPr>
          <w:lang w:val="en-GB"/>
        </w:rPr>
        <w:t>In the next step t</w:t>
      </w:r>
      <w:r w:rsidR="004E149A" w:rsidRPr="008A62D7">
        <w:rPr>
          <w:lang w:val="en-GB"/>
        </w:rPr>
        <w:t xml:space="preserve">he “final” best </w:t>
      </w:r>
      <w:r w:rsidRPr="008A62D7">
        <w:rPr>
          <w:lang w:val="en-GB"/>
        </w:rPr>
        <w:t xml:space="preserve">MER </w:t>
      </w:r>
      <w:r w:rsidR="004E149A" w:rsidRPr="008A62D7">
        <w:rPr>
          <w:lang w:val="en-GB"/>
        </w:rPr>
        <w:t>estimate</w:t>
      </w:r>
      <w:r w:rsidRPr="008A62D7">
        <w:rPr>
          <w:lang w:val="en-GB"/>
        </w:rPr>
        <w:t xml:space="preserve"> (</w:t>
      </w:r>
      <w:r w:rsidRPr="008A62D7">
        <w:rPr>
          <w:b/>
          <w:lang w:val="en-GB"/>
        </w:rPr>
        <w:t>FMER</w:t>
      </w:r>
      <w:r w:rsidRPr="008A62D7">
        <w:rPr>
          <w:lang w:val="en-GB"/>
        </w:rPr>
        <w:t>)</w:t>
      </w:r>
      <w:r w:rsidR="004E149A" w:rsidRPr="008A62D7">
        <w:rPr>
          <w:lang w:val="en-GB"/>
        </w:rPr>
        <w:t xml:space="preserve"> </w:t>
      </w:r>
      <w:r w:rsidRPr="008A62D7">
        <w:rPr>
          <w:lang w:val="en-GB"/>
        </w:rPr>
        <w:t xml:space="preserve">is </w:t>
      </w:r>
      <w:r w:rsidR="00E24A50" w:rsidRPr="008A62D7">
        <w:rPr>
          <w:lang w:val="en-GB"/>
        </w:rPr>
        <w:t xml:space="preserve">computed </w:t>
      </w:r>
      <w:r w:rsidR="004E149A" w:rsidRPr="008A62D7">
        <w:rPr>
          <w:lang w:val="en-GB"/>
        </w:rPr>
        <w:t>by FOXI</w:t>
      </w:r>
      <w:r w:rsidRPr="008A62D7">
        <w:rPr>
          <w:lang w:val="en-GB"/>
        </w:rPr>
        <w:t>.</w:t>
      </w:r>
      <w:r w:rsidR="004E149A" w:rsidRPr="008A62D7">
        <w:rPr>
          <w:lang w:val="en-GB"/>
        </w:rPr>
        <w:t xml:space="preserve"> </w:t>
      </w:r>
    </w:p>
    <w:p w14:paraId="5738FBA8" w14:textId="4E712902" w:rsidR="002616BD" w:rsidRPr="008A62D7" w:rsidRDefault="002616BD" w:rsidP="004E149A">
      <w:pPr>
        <w:rPr>
          <w:lang w:val="en-GB"/>
        </w:rPr>
      </w:pPr>
      <w:r w:rsidRPr="008A62D7">
        <w:rPr>
          <w:lang w:val="en-GB"/>
        </w:rPr>
        <w:t xml:space="preserve">As indicated by </w:t>
      </w:r>
      <w:r w:rsidR="00BB1324" w:rsidRPr="008A62D7">
        <w:rPr>
          <w:lang w:val="en-GB"/>
        </w:rPr>
        <w:fldChar w:fldCharType="begin"/>
      </w:r>
      <w:r w:rsidR="00BB1324" w:rsidRPr="008A62D7">
        <w:rPr>
          <w:lang w:val="en-GB"/>
        </w:rPr>
        <w:instrText xml:space="preserve"> REF _Ref482351886 \h </w:instrText>
      </w:r>
      <w:r w:rsidR="00BB1324" w:rsidRPr="008A62D7">
        <w:rPr>
          <w:lang w:val="en-GB"/>
        </w:rPr>
      </w:r>
      <w:r w:rsidR="00BB1324" w:rsidRPr="008A62D7">
        <w:rPr>
          <w:lang w:val="en-GB"/>
        </w:rPr>
        <w:fldChar w:fldCharType="separate"/>
      </w:r>
      <w:r w:rsidR="00DE7C99" w:rsidRPr="008A62D7">
        <w:rPr>
          <w:lang w:val="en-GB"/>
        </w:rPr>
        <w:t xml:space="preserve">Figure </w:t>
      </w:r>
      <w:r w:rsidR="00DE7C99" w:rsidRPr="008A62D7">
        <w:rPr>
          <w:noProof/>
          <w:lang w:val="en-GB"/>
        </w:rPr>
        <w:t>30</w:t>
      </w:r>
      <w:r w:rsidR="00BB1324" w:rsidRPr="008A62D7">
        <w:rPr>
          <w:lang w:val="en-GB"/>
        </w:rPr>
        <w:fldChar w:fldCharType="end"/>
      </w:r>
      <w:r w:rsidR="009821C8" w:rsidRPr="008A62D7">
        <w:rPr>
          <w:lang w:val="en-GB"/>
        </w:rPr>
        <w:t xml:space="preserve"> in section</w:t>
      </w:r>
      <w:r w:rsidR="00BB1324" w:rsidRPr="008A62D7">
        <w:rPr>
          <w:lang w:val="en-GB"/>
        </w:rPr>
        <w:fldChar w:fldCharType="begin"/>
      </w:r>
      <w:r w:rsidR="00BB1324" w:rsidRPr="008A62D7">
        <w:rPr>
          <w:lang w:val="en-GB"/>
        </w:rPr>
        <w:instrText xml:space="preserve"> REF _Ref482540944 \h </w:instrText>
      </w:r>
      <w:r w:rsidR="00BB1324" w:rsidRPr="008A62D7">
        <w:rPr>
          <w:lang w:val="en-GB"/>
        </w:rPr>
      </w:r>
      <w:r w:rsidR="00BB1324" w:rsidRPr="008A62D7">
        <w:rPr>
          <w:lang w:val="en-GB"/>
        </w:rPr>
        <w:fldChar w:fldCharType="separate"/>
      </w:r>
      <w:r w:rsidR="00DE7C99" w:rsidRPr="008A62D7">
        <w:rPr>
          <w:lang w:val="en-GB"/>
        </w:rPr>
        <w:t xml:space="preserve"> “FMER”</w:t>
      </w:r>
      <w:r w:rsidR="00BB1324" w:rsidRPr="008A62D7">
        <w:rPr>
          <w:lang w:val="en-GB"/>
        </w:rPr>
        <w:fldChar w:fldCharType="end"/>
      </w:r>
      <w:r w:rsidR="00FC0D12" w:rsidRPr="008A62D7">
        <w:rPr>
          <w:lang w:val="en-GB"/>
        </w:rPr>
        <w:t>,</w:t>
      </w:r>
      <w:r w:rsidR="009821C8" w:rsidRPr="008A62D7">
        <w:rPr>
          <w:lang w:val="en-GB"/>
        </w:rPr>
        <w:t xml:space="preserve"> the FMER is also based on a weighted average. While the weight factors </w:t>
      </w:r>
      <w:r w:rsidR="00290188" w:rsidRPr="008A62D7">
        <w:rPr>
          <w:lang w:val="en-GB"/>
        </w:rPr>
        <w:t xml:space="preserve">for the conventional and the experimental MER sources </w:t>
      </w:r>
      <w:r w:rsidR="009821C8" w:rsidRPr="008A62D7">
        <w:rPr>
          <w:i/>
          <w:lang w:val="en-GB"/>
        </w:rPr>
        <w:t>a</w:t>
      </w:r>
      <w:r w:rsidR="009821C8" w:rsidRPr="008A62D7">
        <w:rPr>
          <w:i/>
          <w:vertAlign w:val="subscript"/>
          <w:lang w:val="en-GB"/>
        </w:rPr>
        <w:t>_conv</w:t>
      </w:r>
      <w:r w:rsidR="009821C8" w:rsidRPr="008A62D7">
        <w:rPr>
          <w:lang w:val="en-GB"/>
        </w:rPr>
        <w:t xml:space="preserve"> and </w:t>
      </w:r>
      <w:r w:rsidR="009821C8" w:rsidRPr="008A62D7">
        <w:rPr>
          <w:i/>
          <w:lang w:val="en-GB"/>
        </w:rPr>
        <w:t>a</w:t>
      </w:r>
      <w:r w:rsidR="009821C8" w:rsidRPr="008A62D7">
        <w:rPr>
          <w:i/>
          <w:vertAlign w:val="subscript"/>
          <w:lang w:val="en-GB"/>
        </w:rPr>
        <w:t>_exp</w:t>
      </w:r>
      <w:r w:rsidR="009821C8" w:rsidRPr="008A62D7">
        <w:rPr>
          <w:lang w:val="en-GB"/>
        </w:rPr>
        <w:t xml:space="preserve"> </w:t>
      </w:r>
      <w:r w:rsidR="00290188" w:rsidRPr="008A62D7">
        <w:rPr>
          <w:lang w:val="en-GB"/>
        </w:rPr>
        <w:t>can be</w:t>
      </w:r>
      <w:r w:rsidR="009821C8" w:rsidRPr="008A62D7">
        <w:rPr>
          <w:lang w:val="en-GB"/>
        </w:rPr>
        <w:t xml:space="preserve"> </w:t>
      </w:r>
      <w:r w:rsidR="00290188" w:rsidRPr="008A62D7">
        <w:rPr>
          <w:lang w:val="en-GB"/>
        </w:rPr>
        <w:t xml:space="preserve">specifically assigned by the operator (see </w:t>
      </w:r>
      <w:r w:rsidR="00DC774B" w:rsidRPr="008A62D7">
        <w:rPr>
          <w:lang w:val="en-GB"/>
        </w:rPr>
        <w:t>section</w:t>
      </w:r>
      <w:r w:rsidR="00DC774B" w:rsidRPr="008A62D7">
        <w:rPr>
          <w:lang w:val="en-GB"/>
        </w:rPr>
        <w:fldChar w:fldCharType="begin"/>
      </w:r>
      <w:r w:rsidR="00DC774B" w:rsidRPr="008A62D7">
        <w:rPr>
          <w:lang w:val="en-GB"/>
        </w:rPr>
        <w:instrText xml:space="preserve"> REF _Ref482540944 \h </w:instrText>
      </w:r>
      <w:r w:rsidR="00DC774B" w:rsidRPr="008A62D7">
        <w:rPr>
          <w:lang w:val="en-GB"/>
        </w:rPr>
      </w:r>
      <w:r w:rsidR="00DC774B" w:rsidRPr="008A62D7">
        <w:rPr>
          <w:lang w:val="en-GB"/>
        </w:rPr>
        <w:fldChar w:fldCharType="separate"/>
      </w:r>
      <w:r w:rsidR="00DE7C99" w:rsidRPr="008A62D7">
        <w:rPr>
          <w:lang w:val="en-GB"/>
        </w:rPr>
        <w:t xml:space="preserve"> “FMER”</w:t>
      </w:r>
      <w:r w:rsidR="00DC774B" w:rsidRPr="008A62D7">
        <w:rPr>
          <w:lang w:val="en-GB"/>
        </w:rPr>
        <w:fldChar w:fldCharType="end"/>
      </w:r>
      <w:r w:rsidR="00290188" w:rsidRPr="008A62D7">
        <w:rPr>
          <w:lang w:val="en-GB"/>
        </w:rPr>
        <w:t xml:space="preserve">), the weight factor </w:t>
      </w:r>
      <w:r w:rsidR="00290188" w:rsidRPr="008A62D7">
        <w:rPr>
          <w:rFonts w:eastAsiaTheme="minorEastAsia"/>
          <w:i/>
          <w:szCs w:val="22"/>
          <w:lang w:val="en-GB"/>
        </w:rPr>
        <w:t>a</w:t>
      </w:r>
      <w:r w:rsidR="00290188" w:rsidRPr="008A62D7">
        <w:rPr>
          <w:rFonts w:eastAsiaTheme="minorEastAsia"/>
          <w:i/>
          <w:szCs w:val="22"/>
          <w:vertAlign w:val="subscript"/>
          <w:lang w:val="en-GB"/>
        </w:rPr>
        <w:t>man</w:t>
      </w:r>
      <w:r w:rsidR="00290188" w:rsidRPr="008A62D7">
        <w:rPr>
          <w:lang w:val="en-GB"/>
        </w:rPr>
        <w:t xml:space="preserve"> for manually added MER data is automatically calculated (see above).</w:t>
      </w:r>
    </w:p>
    <w:p w14:paraId="296E2C1C" w14:textId="77777777" w:rsidR="001E45B1" w:rsidRPr="008A62D7" w:rsidRDefault="001E45B1" w:rsidP="004E149A">
      <w:pPr>
        <w:rPr>
          <w:lang w:val="en-GB"/>
        </w:rPr>
      </w:pPr>
    </w:p>
    <w:p w14:paraId="401B42C2" w14:textId="0F3E18AD" w:rsidR="002616BD" w:rsidRPr="008A62D7" w:rsidRDefault="00290188" w:rsidP="004E149A">
      <w:pPr>
        <w:rPr>
          <w:lang w:val="en-GB"/>
        </w:rPr>
      </w:pPr>
      <w:r w:rsidRPr="008A62D7">
        <w:rPr>
          <w:lang w:val="en-GB"/>
        </w:rPr>
        <w:t xml:space="preserve">The following final best MER estimate key </w:t>
      </w:r>
      <w:r w:rsidR="00CF213A" w:rsidRPr="008A62D7">
        <w:rPr>
          <w:lang w:val="en-GB"/>
        </w:rPr>
        <w:t xml:space="preserve">values </w:t>
      </w:r>
      <w:r w:rsidRPr="008A62D7">
        <w:rPr>
          <w:lang w:val="en-GB"/>
        </w:rPr>
        <w:t>are then computed:</w:t>
      </w:r>
      <w:r w:rsidR="001E45B1" w:rsidRPr="008A62D7">
        <w:rPr>
          <w:lang w:val="en-GB"/>
        </w:rPr>
        <w:br/>
      </w:r>
    </w:p>
    <w:p w14:paraId="036013FC" w14:textId="192EDA64" w:rsidR="00290188" w:rsidRPr="008A62D7" w:rsidRDefault="00290188"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f_abs. min</w:t>
      </w:r>
      <w:r w:rsidRPr="008A62D7">
        <w:rPr>
          <w:rFonts w:eastAsiaTheme="minorEastAsia"/>
          <w:lang w:val="en-GB"/>
        </w:rPr>
        <w:t xml:space="preserve">: </w:t>
      </w:r>
      <w:r w:rsidR="001E45B1" w:rsidRPr="008A62D7">
        <w:rPr>
          <w:rFonts w:eastAsiaTheme="minorEastAsia"/>
          <w:lang w:val="en-GB"/>
        </w:rPr>
        <w:t>Lowest</w:t>
      </w:r>
      <w:r w:rsidRPr="008A62D7">
        <w:rPr>
          <w:rFonts w:eastAsiaTheme="minorEastAsia"/>
          <w:lang w:val="en-GB"/>
        </w:rPr>
        <w:t xml:space="preserve"> </w:t>
      </w:r>
      <w:r w:rsidR="001E45B1" w:rsidRPr="008A62D7">
        <w:rPr>
          <w:rFonts w:eastAsiaTheme="minorEastAsia"/>
          <w:lang w:val="en-GB"/>
        </w:rPr>
        <w:t>assumable MER</w:t>
      </w:r>
      <w:r w:rsidR="00CF213A" w:rsidRPr="008A62D7">
        <w:rPr>
          <w:rFonts w:eastAsiaTheme="minorEastAsia"/>
          <w:lang w:val="en-GB"/>
        </w:rPr>
        <w:t xml:space="preserve"> calculated as the minimum of </w:t>
      </w:r>
      <w:r w:rsidR="00CF213A" w:rsidRPr="008A62D7">
        <w:rPr>
          <w:rFonts w:eastAsiaTheme="minorEastAsia"/>
          <w:i/>
          <w:lang w:val="en-GB"/>
        </w:rPr>
        <w:t>Q</w:t>
      </w:r>
      <w:r w:rsidR="00CF213A" w:rsidRPr="008A62D7">
        <w:rPr>
          <w:rFonts w:eastAsiaTheme="minorEastAsia"/>
          <w:i/>
          <w:vertAlign w:val="subscript"/>
          <w:lang w:val="en-GB"/>
        </w:rPr>
        <w:t>abs.min,</w:t>
      </w:r>
      <w:r w:rsidR="00CF213A" w:rsidRPr="008A62D7">
        <w:rPr>
          <w:rFonts w:eastAsiaTheme="minorEastAsia"/>
          <w:lang w:val="en-GB"/>
        </w:rPr>
        <w:t xml:space="preserve"> </w:t>
      </w:r>
      <w:r w:rsidR="00CF213A" w:rsidRPr="008A62D7">
        <w:rPr>
          <w:rFonts w:eastAsiaTheme="minorEastAsia"/>
          <w:i/>
          <w:lang w:val="en-GB"/>
        </w:rPr>
        <w:t>Q</w:t>
      </w:r>
      <w:r w:rsidR="00CF213A" w:rsidRPr="008A62D7">
        <w:rPr>
          <w:rFonts w:eastAsiaTheme="minorEastAsia"/>
          <w:i/>
          <w:vertAlign w:val="subscript"/>
          <w:lang w:val="en-GB"/>
        </w:rPr>
        <w:t>man_min</w:t>
      </w:r>
      <w:r w:rsidR="00CF213A" w:rsidRPr="008A62D7">
        <w:rPr>
          <w:rFonts w:eastAsiaTheme="minorEastAsia"/>
          <w:lang w:val="en-GB"/>
        </w:rPr>
        <w:t xml:space="preserve"> and </w:t>
      </w:r>
      <w:r w:rsidR="00CF213A" w:rsidRPr="008A62D7">
        <w:rPr>
          <w:rFonts w:eastAsiaTheme="minorEastAsia"/>
          <w:i/>
          <w:lang w:val="en-GB"/>
        </w:rPr>
        <w:t>Q</w:t>
      </w:r>
      <w:r w:rsidR="00CF213A" w:rsidRPr="008A62D7">
        <w:rPr>
          <w:rFonts w:eastAsiaTheme="minorEastAsia"/>
          <w:i/>
          <w:vertAlign w:val="subscript"/>
          <w:lang w:val="en-GB"/>
        </w:rPr>
        <w:t>exp_min</w:t>
      </w:r>
      <w:r w:rsidR="00CF213A" w:rsidRPr="008A62D7">
        <w:rPr>
          <w:rFonts w:eastAsiaTheme="minorEastAsia"/>
          <w:lang w:val="en-GB"/>
        </w:rPr>
        <w:t>.</w:t>
      </w:r>
      <w:r w:rsidR="001E45B1" w:rsidRPr="008A62D7">
        <w:rPr>
          <w:rFonts w:eastAsiaTheme="minorEastAsia"/>
          <w:lang w:val="en-GB"/>
        </w:rPr>
        <w:br/>
      </w:r>
    </w:p>
    <w:p w14:paraId="281BA6BD" w14:textId="77777777" w:rsidR="001E45B1" w:rsidRPr="008A62D7" w:rsidRDefault="00290188"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f_abs. max</w:t>
      </w:r>
      <w:r w:rsidRPr="008A62D7">
        <w:rPr>
          <w:rFonts w:eastAsiaTheme="minorEastAsia"/>
          <w:lang w:val="en-GB"/>
        </w:rPr>
        <w:t xml:space="preserve">: </w:t>
      </w:r>
    </w:p>
    <w:p w14:paraId="409BB108" w14:textId="03835969" w:rsidR="00290188" w:rsidRPr="008A62D7" w:rsidRDefault="001E45B1" w:rsidP="001E45B1">
      <w:pPr>
        <w:pStyle w:val="ListParagraph"/>
        <w:rPr>
          <w:rFonts w:eastAsiaTheme="minorEastAsia"/>
          <w:lang w:val="en-GB"/>
        </w:rPr>
      </w:pPr>
      <w:r w:rsidRPr="008A62D7">
        <w:rPr>
          <w:rFonts w:eastAsiaTheme="minorEastAsia"/>
          <w:lang w:val="en-GB"/>
        </w:rPr>
        <w:t>Highest assumable MER</w:t>
      </w:r>
      <w:r w:rsidR="00CF213A" w:rsidRPr="008A62D7">
        <w:rPr>
          <w:rFonts w:eastAsiaTheme="minorEastAsia"/>
          <w:lang w:val="en-GB"/>
        </w:rPr>
        <w:t xml:space="preserve"> calculated as the maximum of </w:t>
      </w:r>
      <w:r w:rsidR="00CF213A" w:rsidRPr="008A62D7">
        <w:rPr>
          <w:rFonts w:eastAsiaTheme="minorEastAsia"/>
          <w:i/>
          <w:lang w:val="en-GB"/>
        </w:rPr>
        <w:t>Q</w:t>
      </w:r>
      <w:r w:rsidR="00CF213A" w:rsidRPr="008A62D7">
        <w:rPr>
          <w:rFonts w:eastAsiaTheme="minorEastAsia"/>
          <w:i/>
          <w:vertAlign w:val="subscript"/>
          <w:lang w:val="en-GB"/>
        </w:rPr>
        <w:t>abs.max,</w:t>
      </w:r>
      <w:r w:rsidR="00CF213A" w:rsidRPr="008A62D7">
        <w:rPr>
          <w:rFonts w:eastAsiaTheme="minorEastAsia"/>
          <w:lang w:val="en-GB"/>
        </w:rPr>
        <w:t xml:space="preserve"> </w:t>
      </w:r>
      <w:r w:rsidR="00CF213A" w:rsidRPr="008A62D7">
        <w:rPr>
          <w:rFonts w:eastAsiaTheme="minorEastAsia"/>
          <w:i/>
          <w:lang w:val="en-GB"/>
        </w:rPr>
        <w:t>Q</w:t>
      </w:r>
      <w:r w:rsidR="00CF213A" w:rsidRPr="008A62D7">
        <w:rPr>
          <w:rFonts w:eastAsiaTheme="minorEastAsia"/>
          <w:i/>
          <w:vertAlign w:val="subscript"/>
          <w:lang w:val="en-GB"/>
        </w:rPr>
        <w:t>man_max</w:t>
      </w:r>
      <w:r w:rsidR="00CF213A" w:rsidRPr="008A62D7">
        <w:rPr>
          <w:rFonts w:eastAsiaTheme="minorEastAsia"/>
          <w:lang w:val="en-GB"/>
        </w:rPr>
        <w:t xml:space="preserve"> and </w:t>
      </w:r>
      <w:r w:rsidR="00CF213A" w:rsidRPr="008A62D7">
        <w:rPr>
          <w:rFonts w:eastAsiaTheme="minorEastAsia"/>
          <w:i/>
          <w:lang w:val="en-GB"/>
        </w:rPr>
        <w:t>Q</w:t>
      </w:r>
      <w:r w:rsidR="00CF213A" w:rsidRPr="008A62D7">
        <w:rPr>
          <w:rFonts w:eastAsiaTheme="minorEastAsia"/>
          <w:i/>
          <w:vertAlign w:val="subscript"/>
          <w:lang w:val="en-GB"/>
        </w:rPr>
        <w:t>exp_max</w:t>
      </w:r>
      <w:r w:rsidR="00CF213A" w:rsidRPr="008A62D7">
        <w:rPr>
          <w:rFonts w:eastAsiaTheme="minorEastAsia"/>
          <w:lang w:val="en-GB"/>
        </w:rPr>
        <w:t>.</w:t>
      </w:r>
      <w:r w:rsidRPr="008A62D7">
        <w:rPr>
          <w:rFonts w:eastAsiaTheme="minorEastAsia"/>
          <w:lang w:val="en-GB"/>
        </w:rPr>
        <w:br/>
      </w:r>
    </w:p>
    <w:p w14:paraId="6EC511DA" w14:textId="4EB4BA57" w:rsidR="00EC4C1F" w:rsidRPr="008A62D7" w:rsidRDefault="00C8506D" w:rsidP="001507E8">
      <w:pPr>
        <w:pStyle w:val="ListParagraph"/>
        <w:numPr>
          <w:ilvl w:val="0"/>
          <w:numId w:val="12"/>
        </w:numPr>
        <w:rPr>
          <w:rFonts w:eastAsiaTheme="minorEastAsia"/>
          <w:lang w:val="en-GB"/>
        </w:rPr>
      </w:pPr>
      <w:r w:rsidRPr="008A62D7">
        <w:rPr>
          <w:rFonts w:eastAsiaTheme="minorEastAsia"/>
          <w:b/>
          <w:i/>
          <w:lang w:val="en-GB"/>
        </w:rPr>
        <w:t>Q</w:t>
      </w:r>
      <w:r w:rsidR="00EC4C1F" w:rsidRPr="008A62D7">
        <w:rPr>
          <w:rFonts w:eastAsiaTheme="minorEastAsia"/>
          <w:b/>
          <w:i/>
          <w:vertAlign w:val="subscript"/>
          <w:lang w:val="en-GB"/>
        </w:rPr>
        <w:t>FMER</w:t>
      </w:r>
      <w:r w:rsidRPr="008A62D7">
        <w:rPr>
          <w:rFonts w:eastAsiaTheme="minorEastAsia"/>
          <w:b/>
          <w:i/>
          <w:vertAlign w:val="subscript"/>
          <w:lang w:val="en-GB"/>
        </w:rPr>
        <w:t>_min</w:t>
      </w:r>
      <w:r w:rsidRPr="008A62D7">
        <w:rPr>
          <w:rFonts w:eastAsiaTheme="minorEastAsia"/>
          <w:lang w:val="en-GB"/>
        </w:rPr>
        <w:t>:</w:t>
      </w:r>
      <w:r w:rsidRPr="008A62D7">
        <w:rPr>
          <w:rFonts w:eastAsiaTheme="minorEastAsia"/>
          <w:lang w:val="en-GB"/>
        </w:rPr>
        <w:br/>
        <w:t xml:space="preserve">the lower boundary of the range of best MER estimates </w:t>
      </w:r>
      <w:r w:rsidR="00EC4C1F" w:rsidRPr="008A62D7">
        <w:rPr>
          <w:rFonts w:eastAsiaTheme="minorEastAsia"/>
          <w:lang w:val="en-GB"/>
        </w:rPr>
        <w:t xml:space="preserve">(FMER) </w:t>
      </w:r>
      <w:r w:rsidRPr="008A62D7">
        <w:rPr>
          <w:rFonts w:eastAsiaTheme="minorEastAsia"/>
          <w:lang w:val="en-GB"/>
        </w:rPr>
        <w:t xml:space="preserve">suggested by FOXI. This value is </w:t>
      </w:r>
      <w:r w:rsidR="00CF213A" w:rsidRPr="008A62D7">
        <w:rPr>
          <w:rFonts w:eastAsiaTheme="minorEastAsia"/>
          <w:lang w:val="en-GB"/>
        </w:rPr>
        <w:t>calculated as</w:t>
      </w:r>
    </w:p>
    <w:p w14:paraId="17EB5CD4" w14:textId="2AB68F0F" w:rsidR="00290188" w:rsidRPr="008A62D7" w:rsidRDefault="001819E3" w:rsidP="00EC4C1F">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FMER_min</m:t>
            </m:r>
          </m:sub>
        </m:sSub>
        <m:r>
          <w:rPr>
            <w:rFonts w:ascii="Cambria Math" w:eastAsiaTheme="minorEastAsia" w:hAnsi="Cambria Math"/>
            <w:lang w:val="en-GB"/>
          </w:rPr>
          <m:t>=</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∙Q</m:t>
                </m:r>
              </m:e>
              <m:sub>
                <m:r>
                  <w:rPr>
                    <w:rFonts w:ascii="Cambria Math" w:eastAsiaTheme="minorEastAsia" w:hAnsi="Cambria Math"/>
                    <w:lang w:val="en-GB"/>
                  </w:rPr>
                  <m:t>lower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∙Q</m:t>
                </m:r>
              </m:e>
              <m:sub>
                <m:r>
                  <w:rPr>
                    <w:rFonts w:ascii="Cambria Math" w:eastAsiaTheme="minorEastAsia" w:hAnsi="Cambria Math"/>
                    <w:lang w:val="en-GB"/>
                  </w:rPr>
                  <m:t>exp⁡_min</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r>
                  <w:rPr>
                    <w:rFonts w:ascii="Cambria Math" w:eastAsiaTheme="minorEastAsia" w:hAnsi="Cambria Math"/>
                    <w:lang w:val="en-GB"/>
                  </w:rPr>
                  <m:t>∙Q</m:t>
                </m:r>
              </m:e>
              <m:sub>
                <m:r>
                  <w:rPr>
                    <w:rFonts w:ascii="Cambria Math" w:eastAsiaTheme="minorEastAsia" w:hAnsi="Cambria Math"/>
                    <w:lang w:val="en-GB"/>
                  </w:rPr>
                  <m:t>man</m:t>
                </m:r>
                <m:r>
                  <m:rPr>
                    <m:sty m:val="p"/>
                  </m:rPr>
                  <w:rPr>
                    <w:rFonts w:ascii="Cambria Math" w:eastAsiaTheme="minorEastAsia" w:hAnsi="Cambria Math"/>
                    <w:lang w:val="en-GB"/>
                  </w:rPr>
                  <m:t>⁡</m:t>
                </m:r>
                <m:r>
                  <w:rPr>
                    <w:rFonts w:ascii="Cambria Math" w:eastAsiaTheme="minorEastAsia" w:hAnsi="Cambria Math"/>
                    <w:lang w:val="en-GB"/>
                  </w:rPr>
                  <m:t>_min</m:t>
                </m:r>
              </m:sub>
            </m:sSub>
          </m:num>
          <m:den>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den>
        </m:f>
      </m:oMath>
      <w:r w:rsidR="00EC4C1F" w:rsidRPr="008A62D7">
        <w:rPr>
          <w:rFonts w:eastAsiaTheme="minorEastAsia"/>
          <w:lang w:val="en-GB"/>
        </w:rPr>
        <w:tab/>
      </w:r>
      <w:r w:rsidR="00EC4C1F" w:rsidRPr="008A62D7">
        <w:rPr>
          <w:rFonts w:eastAsiaTheme="minorEastAsia"/>
          <w:lang w:val="en-GB"/>
        </w:rPr>
        <w:tab/>
      </w:r>
      <w:r w:rsidR="00754FAB" w:rsidRPr="008A62D7">
        <w:rPr>
          <w:rFonts w:eastAsiaTheme="minorEastAsia"/>
          <w:lang w:val="en-GB"/>
        </w:rPr>
        <w:t>(23)</w:t>
      </w:r>
    </w:p>
    <w:p w14:paraId="1F8DD842" w14:textId="77777777" w:rsidR="00290188" w:rsidRPr="008A62D7" w:rsidRDefault="00290188" w:rsidP="004E149A">
      <w:pPr>
        <w:rPr>
          <w:lang w:val="en-GB"/>
        </w:rPr>
      </w:pPr>
    </w:p>
    <w:p w14:paraId="7E569305" w14:textId="48F11949" w:rsidR="00EC4C1F" w:rsidRPr="008A62D7" w:rsidRDefault="00EC4C1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FMER_max</w:t>
      </w:r>
      <w:r w:rsidRPr="008A62D7">
        <w:rPr>
          <w:rFonts w:eastAsiaTheme="minorEastAsia"/>
          <w:lang w:val="en-GB"/>
        </w:rPr>
        <w:t>:</w:t>
      </w:r>
      <w:r w:rsidRPr="008A62D7">
        <w:rPr>
          <w:rFonts w:eastAsiaTheme="minorEastAsia"/>
          <w:lang w:val="en-GB"/>
        </w:rPr>
        <w:br/>
        <w:t xml:space="preserve">the upper boundary of FMER suggested by FOXI, </w:t>
      </w:r>
      <w:r w:rsidR="00CF213A" w:rsidRPr="008A62D7">
        <w:rPr>
          <w:rFonts w:eastAsiaTheme="minorEastAsia"/>
          <w:lang w:val="en-GB"/>
        </w:rPr>
        <w:t>calculated as</w:t>
      </w:r>
    </w:p>
    <w:p w14:paraId="5A533541" w14:textId="7EE4431E" w:rsidR="00EC4C1F" w:rsidRPr="008A62D7" w:rsidRDefault="001819E3" w:rsidP="00EC4C1F">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FMER_max</m:t>
            </m:r>
          </m:sub>
        </m:sSub>
        <m:r>
          <w:rPr>
            <w:rFonts w:ascii="Cambria Math" w:eastAsiaTheme="minorEastAsia" w:hAnsi="Cambria Math"/>
            <w:lang w:val="en-GB"/>
          </w:rPr>
          <m:t>=</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∙Q</m:t>
                </m:r>
              </m:e>
              <m:sub>
                <m:r>
                  <w:rPr>
                    <w:rFonts w:ascii="Cambria Math" w:eastAsiaTheme="minorEastAsia" w:hAnsi="Cambria Math"/>
                    <w:lang w:val="en-GB"/>
                  </w:rPr>
                  <m:t>conv_upper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∙Q</m:t>
                </m:r>
              </m:e>
              <m:sub>
                <m:r>
                  <w:rPr>
                    <w:rFonts w:ascii="Cambria Math" w:eastAsiaTheme="minorEastAsia" w:hAnsi="Cambria Math"/>
                    <w:lang w:val="en-GB"/>
                  </w:rPr>
                  <m:t>exp⁡_max</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r>
                  <w:rPr>
                    <w:rFonts w:ascii="Cambria Math" w:eastAsiaTheme="minorEastAsia" w:hAnsi="Cambria Math"/>
                    <w:lang w:val="en-GB"/>
                  </w:rPr>
                  <m:t>∙Q</m:t>
                </m:r>
              </m:e>
              <m:sub>
                <m:r>
                  <w:rPr>
                    <w:rFonts w:ascii="Cambria Math" w:eastAsiaTheme="minorEastAsia" w:hAnsi="Cambria Math"/>
                    <w:lang w:val="en-GB"/>
                  </w:rPr>
                  <m:t>man</m:t>
                </m:r>
                <m:r>
                  <m:rPr>
                    <m:sty m:val="p"/>
                  </m:rPr>
                  <w:rPr>
                    <w:rFonts w:ascii="Cambria Math" w:eastAsiaTheme="minorEastAsia" w:hAnsi="Cambria Math"/>
                    <w:lang w:val="en-GB"/>
                  </w:rPr>
                  <m:t>⁡</m:t>
                </m:r>
                <m:r>
                  <w:rPr>
                    <w:rFonts w:ascii="Cambria Math" w:eastAsiaTheme="minorEastAsia" w:hAnsi="Cambria Math"/>
                    <w:lang w:val="en-GB"/>
                  </w:rPr>
                  <m:t>_max</m:t>
                </m:r>
              </m:sub>
            </m:sSub>
          </m:num>
          <m:den>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den>
        </m:f>
      </m:oMath>
      <w:r w:rsidR="00EC4C1F" w:rsidRPr="008A62D7">
        <w:rPr>
          <w:rFonts w:eastAsiaTheme="minorEastAsia"/>
          <w:lang w:val="en-GB"/>
        </w:rPr>
        <w:tab/>
      </w:r>
      <w:r w:rsidR="00754FAB" w:rsidRPr="008A62D7">
        <w:rPr>
          <w:rFonts w:eastAsiaTheme="minorEastAsia"/>
          <w:lang w:val="en-GB"/>
        </w:rPr>
        <w:t>(24)</w:t>
      </w:r>
    </w:p>
    <w:p w14:paraId="73152C80" w14:textId="77777777" w:rsidR="00290188" w:rsidRPr="008A62D7" w:rsidRDefault="00290188" w:rsidP="004E149A">
      <w:pPr>
        <w:rPr>
          <w:lang w:val="en-GB"/>
        </w:rPr>
      </w:pPr>
    </w:p>
    <w:p w14:paraId="40FB5E59" w14:textId="6811EBDB" w:rsidR="00EC4C1F" w:rsidRPr="008A62D7" w:rsidRDefault="00EC4C1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w:t>
      </w:r>
      <w:r w:rsidRPr="008A62D7">
        <w:rPr>
          <w:rFonts w:eastAsiaTheme="minorEastAsia"/>
          <w:lang w:val="en-GB"/>
        </w:rPr>
        <w:t>:</w:t>
      </w:r>
      <w:r w:rsidRPr="008A62D7">
        <w:rPr>
          <w:rFonts w:eastAsiaTheme="minorEastAsia"/>
          <w:lang w:val="en-GB"/>
        </w:rPr>
        <w:br/>
        <w:t xml:space="preserve">the average best MER estimate (FMER) suggested by FOXI, </w:t>
      </w:r>
      <w:r w:rsidR="00CF213A" w:rsidRPr="008A62D7">
        <w:rPr>
          <w:rFonts w:eastAsiaTheme="minorEastAsia"/>
          <w:lang w:val="en-GB"/>
        </w:rPr>
        <w:t>calculated as</w:t>
      </w:r>
    </w:p>
    <w:p w14:paraId="37DFC196" w14:textId="165559FF" w:rsidR="002616BD" w:rsidRPr="008A62D7" w:rsidRDefault="001819E3" w:rsidP="00DC774B">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FMER</m:t>
            </m:r>
          </m:sub>
        </m:sSub>
        <m:r>
          <w:rPr>
            <w:rFonts w:ascii="Cambria Math" w:eastAsiaTheme="minorEastAsia" w:hAnsi="Cambria Math"/>
            <w:lang w:val="en-GB"/>
          </w:rPr>
          <m:t>=</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∙Q</m:t>
                </m:r>
              </m:e>
              <m:sub>
                <m:r>
                  <w:rPr>
                    <w:rFonts w:ascii="Cambria Math" w:eastAsiaTheme="minorEastAsia" w:hAnsi="Cambria Math"/>
                    <w:lang w:val="en-GB"/>
                  </w:rPr>
                  <m:t>CMER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∙Q</m:t>
                </m:r>
              </m:e>
              <m:sub>
                <m:r>
                  <w:rPr>
                    <w:rFonts w:ascii="Cambria Math" w:eastAsiaTheme="minorEastAsia" w:hAnsi="Cambria Math"/>
                    <w:lang w:val="en-GB"/>
                  </w:rPr>
                  <m:t>exp⁡_wavg</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r>
                  <w:rPr>
                    <w:rFonts w:ascii="Cambria Math" w:eastAsiaTheme="minorEastAsia" w:hAnsi="Cambria Math"/>
                    <w:lang w:val="en-GB"/>
                  </w:rPr>
                  <m:t>∙Q</m:t>
                </m:r>
              </m:e>
              <m:sub>
                <m:r>
                  <w:rPr>
                    <w:rFonts w:ascii="Cambria Math" w:eastAsiaTheme="minorEastAsia" w:hAnsi="Cambria Math"/>
                    <w:lang w:val="en-GB"/>
                  </w:rPr>
                  <m:t>man</m:t>
                </m:r>
                <m:r>
                  <m:rPr>
                    <m:sty m:val="p"/>
                  </m:rPr>
                  <w:rPr>
                    <w:rFonts w:ascii="Cambria Math" w:eastAsiaTheme="minorEastAsia" w:hAnsi="Cambria Math"/>
                    <w:lang w:val="en-GB"/>
                  </w:rPr>
                  <m:t>⁡</m:t>
                </m:r>
                <m:r>
                  <w:rPr>
                    <w:rFonts w:ascii="Cambria Math" w:eastAsiaTheme="minorEastAsia" w:hAnsi="Cambria Math"/>
                    <w:lang w:val="en-GB"/>
                  </w:rPr>
                  <m:t>_wavg</m:t>
                </m:r>
              </m:sub>
            </m:sSub>
          </m:num>
          <m:den>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den>
        </m:f>
      </m:oMath>
      <w:r w:rsidR="00EC4C1F" w:rsidRPr="008A62D7">
        <w:rPr>
          <w:rFonts w:eastAsiaTheme="minorEastAsia"/>
          <w:lang w:val="en-GB"/>
        </w:rPr>
        <w:tab/>
      </w:r>
      <w:r w:rsidR="00EC4C1F" w:rsidRPr="008A62D7">
        <w:rPr>
          <w:rFonts w:eastAsiaTheme="minorEastAsia"/>
          <w:lang w:val="en-GB"/>
        </w:rPr>
        <w:tab/>
      </w:r>
      <w:r w:rsidR="00754FAB" w:rsidRPr="008A62D7">
        <w:rPr>
          <w:rFonts w:eastAsiaTheme="minorEastAsia"/>
          <w:lang w:val="en-GB"/>
        </w:rPr>
        <w:t>(25)</w:t>
      </w:r>
    </w:p>
    <w:p w14:paraId="223606CE" w14:textId="77777777" w:rsidR="004E149A" w:rsidRPr="008A62D7" w:rsidRDefault="004E149A" w:rsidP="004E149A">
      <w:pPr>
        <w:rPr>
          <w:lang w:val="en-GB"/>
        </w:rPr>
      </w:pPr>
    </w:p>
    <w:p w14:paraId="1EBDDF42" w14:textId="77777777" w:rsidR="004E149A" w:rsidRPr="008A62D7" w:rsidRDefault="004E149A" w:rsidP="000770AA">
      <w:pPr>
        <w:rPr>
          <w:lang w:val="en-GB"/>
        </w:rPr>
      </w:pPr>
    </w:p>
    <w:p w14:paraId="0BD1A1CD" w14:textId="77777777" w:rsidR="00A93672" w:rsidRPr="008A62D7" w:rsidRDefault="00A93672" w:rsidP="00A93672">
      <w:pPr>
        <w:keepNext/>
        <w:rPr>
          <w:lang w:val="en-GB"/>
        </w:rPr>
      </w:pPr>
    </w:p>
    <w:p w14:paraId="4B31E992" w14:textId="1E9D9CD2" w:rsidR="00DC774B" w:rsidRPr="008A62D7" w:rsidRDefault="00A93672" w:rsidP="00DC774B">
      <w:pPr>
        <w:rPr>
          <w:lang w:val="en-GB"/>
        </w:rPr>
      </w:pPr>
      <w:bookmarkStart w:id="1837" w:name="_Ref482541014"/>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838" w:author="Dioguardi, Fabio" w:date="2018-11-07T13:54:00Z">
        <w:r w:rsidR="00F35802">
          <w:rPr>
            <w:noProof/>
            <w:lang w:val="en-GB"/>
          </w:rPr>
          <w:t>49</w:t>
        </w:r>
      </w:ins>
      <w:del w:id="1839" w:author="Dioguardi, Fabio" w:date="2018-11-07T10:11:00Z">
        <w:r w:rsidR="00DE7C99" w:rsidRPr="008A62D7" w:rsidDel="00A3487B">
          <w:rPr>
            <w:noProof/>
            <w:lang w:val="en-GB"/>
          </w:rPr>
          <w:delText>43</w:delText>
        </w:r>
      </w:del>
      <w:r w:rsidRPr="008A62D7">
        <w:rPr>
          <w:lang w:val="en-GB"/>
        </w:rPr>
        <w:fldChar w:fldCharType="end"/>
      </w:r>
      <w:r w:rsidRPr="008A62D7">
        <w:rPr>
          <w:lang w:val="en-GB"/>
        </w:rPr>
        <w:t>: Overview over the computation of the best MER estimate (FMER) by FOXI.</w:t>
      </w:r>
      <w:bookmarkEnd w:id="1837"/>
      <w:r w:rsidR="00DC774B" w:rsidRPr="008A62D7">
        <w:rPr>
          <w:lang w:val="en-GB"/>
        </w:rPr>
        <w:t xml:space="preserve"> This figure summarizes the strategy underlying the computation of the FMER. Note that there are three different levels through which the weight factors influence the final estimate. The highest impact have the weight factors assigned by the FMER setting and, importantly, when manually adding MER data.</w:t>
      </w:r>
    </w:p>
    <w:p w14:paraId="0438F9D0" w14:textId="22EBCD5B" w:rsidR="00A93672" w:rsidRPr="008A62D7" w:rsidRDefault="00A93672" w:rsidP="00A93672">
      <w:pPr>
        <w:pStyle w:val="Caption"/>
        <w:jc w:val="center"/>
        <w:rPr>
          <w:lang w:val="en-GB"/>
        </w:rPr>
      </w:pPr>
    </w:p>
    <w:p w14:paraId="456AF067" w14:textId="67A21D2C" w:rsidR="002A099C" w:rsidRPr="008A62D7" w:rsidRDefault="004E149A" w:rsidP="000770AA">
      <w:pPr>
        <w:rPr>
          <w:lang w:val="en-GB"/>
        </w:rPr>
      </w:pPr>
      <w:r w:rsidRPr="008A62D7">
        <w:rPr>
          <w:lang w:val="en-GB"/>
        </w:rPr>
        <w:t xml:space="preserve"> </w:t>
      </w:r>
    </w:p>
    <w:p w14:paraId="303F6FB4" w14:textId="399D39A0" w:rsidR="00EB51E6" w:rsidRPr="008A62D7" w:rsidRDefault="00EB51E6" w:rsidP="00EB51E6">
      <w:pPr>
        <w:pStyle w:val="Heading3"/>
        <w:rPr>
          <w:lang w:val="en-GB"/>
        </w:rPr>
      </w:pPr>
      <w:bookmarkStart w:id="1840" w:name="_Toc536110931"/>
      <w:r w:rsidRPr="008A62D7">
        <w:rPr>
          <w:lang w:val="en-GB"/>
        </w:rPr>
        <w:t xml:space="preserve">Saving Results to </w:t>
      </w:r>
      <w:r w:rsidRPr="008A62D7">
        <w:rPr>
          <w:i/>
          <w:lang w:val="en-GB"/>
        </w:rPr>
        <w:t>*_mer_LOG.txt</w:t>
      </w:r>
      <w:r w:rsidRPr="008A62D7">
        <w:rPr>
          <w:lang w:val="en-GB"/>
        </w:rPr>
        <w:t xml:space="preserve"> and </w:t>
      </w:r>
      <w:r w:rsidRPr="008A62D7">
        <w:rPr>
          <w:i/>
          <w:lang w:val="en-GB"/>
        </w:rPr>
        <w:t>*_mer_NOW.txt</w:t>
      </w:r>
      <w:bookmarkEnd w:id="1840"/>
      <w:r w:rsidRPr="008A62D7">
        <w:rPr>
          <w:lang w:val="en-GB"/>
        </w:rPr>
        <w:t xml:space="preserve"> </w:t>
      </w:r>
    </w:p>
    <w:p w14:paraId="1F760E59" w14:textId="77777777" w:rsidR="00EB51E6" w:rsidRPr="008A62D7" w:rsidRDefault="00EB51E6" w:rsidP="00EB51E6">
      <w:pPr>
        <w:rPr>
          <w:lang w:val="en-GB"/>
        </w:rPr>
      </w:pPr>
    </w:p>
    <w:p w14:paraId="72DFEB52" w14:textId="3A9B5F9E" w:rsidR="00CB5873" w:rsidRPr="008A62D7" w:rsidRDefault="0097553B" w:rsidP="000770AA">
      <w:pPr>
        <w:rPr>
          <w:lang w:val="en-GB"/>
        </w:rPr>
      </w:pPr>
      <w:r w:rsidRPr="008A62D7">
        <w:rPr>
          <w:lang w:val="en-GB"/>
        </w:rPr>
        <w:t>A</w:t>
      </w:r>
      <w:r w:rsidR="00EB51E6" w:rsidRPr="008A62D7">
        <w:rPr>
          <w:lang w:val="en-GB"/>
        </w:rPr>
        <w:t xml:space="preserve"> complete list of input parameters </w:t>
      </w:r>
      <w:r w:rsidR="0058471B" w:rsidRPr="008A62D7">
        <w:rPr>
          <w:lang w:val="en-GB"/>
        </w:rPr>
        <w:t>and</w:t>
      </w:r>
      <w:r w:rsidR="00EB51E6" w:rsidRPr="008A62D7">
        <w:rPr>
          <w:lang w:val="en-GB"/>
        </w:rPr>
        <w:t xml:space="preserve"> </w:t>
      </w:r>
      <w:r w:rsidR="00CB5873" w:rsidRPr="008A62D7">
        <w:rPr>
          <w:lang w:val="en-GB"/>
        </w:rPr>
        <w:t xml:space="preserve">MER </w:t>
      </w:r>
      <w:r w:rsidR="00EB51E6" w:rsidRPr="008A62D7">
        <w:rPr>
          <w:lang w:val="en-GB"/>
        </w:rPr>
        <w:t>results (including all key</w:t>
      </w:r>
      <w:r w:rsidR="00CF213A" w:rsidRPr="008A62D7">
        <w:rPr>
          <w:lang w:val="en-GB"/>
        </w:rPr>
        <w:t xml:space="preserve"> values</w:t>
      </w:r>
      <w:r w:rsidR="00EB51E6" w:rsidRPr="008A62D7">
        <w:rPr>
          <w:lang w:val="en-GB"/>
        </w:rPr>
        <w:t xml:space="preserve"> listed in this chapter) are exported to a file with the ending </w:t>
      </w:r>
      <w:r w:rsidR="00EB51E6" w:rsidRPr="008A62D7">
        <w:rPr>
          <w:i/>
          <w:lang w:val="en-GB"/>
        </w:rPr>
        <w:t>*_mer_LOG.txt</w:t>
      </w:r>
      <w:r w:rsidR="00E355E0" w:rsidRPr="008A62D7">
        <w:rPr>
          <w:lang w:val="en-GB"/>
        </w:rPr>
        <w:t xml:space="preserve"> (see</w:t>
      </w:r>
      <w:r w:rsidR="00E82C49" w:rsidRPr="008A62D7">
        <w:rPr>
          <w:lang w:val="en-GB"/>
        </w:rPr>
        <w:t xml:space="preserve"> Appendix </w:t>
      </w:r>
      <w:r w:rsidR="0041172B" w:rsidRPr="008A62D7">
        <w:rPr>
          <w:lang w:val="en-GB"/>
        </w:rPr>
        <w:t>F</w:t>
      </w:r>
      <w:r w:rsidR="00E355E0" w:rsidRPr="008A62D7">
        <w:rPr>
          <w:lang w:val="en-GB"/>
        </w:rPr>
        <w:t>).</w:t>
      </w:r>
      <w:r w:rsidR="00EB51E6" w:rsidRPr="008A62D7">
        <w:rPr>
          <w:lang w:val="en-GB"/>
        </w:rPr>
        <w:t xml:space="preserve"> </w:t>
      </w:r>
    </w:p>
    <w:p w14:paraId="0FA6AB2D" w14:textId="44486E02" w:rsidR="00EB51E6" w:rsidRPr="008A62D7" w:rsidRDefault="00EB51E6" w:rsidP="000770AA">
      <w:pPr>
        <w:rPr>
          <w:lang w:val="en-GB"/>
        </w:rPr>
      </w:pPr>
      <w:r w:rsidRPr="008A62D7">
        <w:rPr>
          <w:lang w:val="en-GB"/>
        </w:rPr>
        <w:t>Additionally</w:t>
      </w:r>
      <w:r w:rsidR="00CB5873" w:rsidRPr="008A62D7">
        <w:rPr>
          <w:lang w:val="en-GB"/>
        </w:rPr>
        <w:t>,</w:t>
      </w:r>
      <w:r w:rsidRPr="008A62D7">
        <w:rPr>
          <w:lang w:val="en-GB"/>
        </w:rPr>
        <w:t xml:space="preserve"> a (much smaller) file is generated, denoted </w:t>
      </w:r>
      <w:r w:rsidR="0097553B" w:rsidRPr="008A62D7">
        <w:rPr>
          <w:i/>
          <w:lang w:val="en-GB"/>
        </w:rPr>
        <w:t>&lt;outputname&gt;_mer_NOW.txt</w:t>
      </w:r>
      <w:r w:rsidR="0097553B" w:rsidRPr="008A62D7">
        <w:rPr>
          <w:lang w:val="en-GB"/>
        </w:rPr>
        <w:t xml:space="preserve">. As the name suggests, this file is constantly overwritten and logs only the latest MER key </w:t>
      </w:r>
      <w:r w:rsidR="00CF213A" w:rsidRPr="008A62D7">
        <w:rPr>
          <w:lang w:val="en-GB"/>
        </w:rPr>
        <w:t xml:space="preserve">values </w:t>
      </w:r>
      <w:r w:rsidR="0097553B" w:rsidRPr="008A62D7">
        <w:rPr>
          <w:lang w:val="en-GB"/>
        </w:rPr>
        <w:t>described in the sections above.</w:t>
      </w:r>
    </w:p>
    <w:p w14:paraId="31ACD126" w14:textId="3348543E" w:rsidR="00CB5873" w:rsidRPr="008A62D7" w:rsidRDefault="00CB5873" w:rsidP="000770AA">
      <w:pPr>
        <w:rPr>
          <w:lang w:val="en-GB"/>
        </w:rPr>
      </w:pPr>
      <w:r w:rsidRPr="008A62D7">
        <w:rPr>
          <w:lang w:val="en-GB"/>
        </w:rPr>
        <w:t>It contains:</w:t>
      </w:r>
    </w:p>
    <w:p w14:paraId="7DF5957D" w14:textId="4AF6A8C8"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column 1: time since eruption (in minutes)</w:t>
      </w:r>
      <w:r w:rsidR="00CF213A" w:rsidRPr="008A62D7">
        <w:rPr>
          <w:rFonts w:eastAsiaTheme="minorEastAsia"/>
          <w:lang w:val="en-GB"/>
        </w:rPr>
        <w:t>;</w:t>
      </w:r>
    </w:p>
    <w:p w14:paraId="5174CCBA" w14:textId="73B5DC5E"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2: </w:t>
      </w:r>
      <w:r w:rsidRPr="008A62D7">
        <w:rPr>
          <w:rFonts w:eastAsiaTheme="minorEastAsia"/>
          <w:i/>
          <w:lang w:val="en-GB"/>
        </w:rPr>
        <w:t>N</w:t>
      </w:r>
      <w:r w:rsidRPr="008A62D7">
        <w:rPr>
          <w:rFonts w:eastAsiaTheme="minorEastAsia"/>
          <w:lang w:val="en-GB"/>
        </w:rPr>
        <w:t>, number of data sets considered</w:t>
      </w:r>
      <w:r w:rsidR="00CF213A" w:rsidRPr="008A62D7">
        <w:rPr>
          <w:rFonts w:eastAsiaTheme="minorEastAsia"/>
          <w:lang w:val="en-GB"/>
        </w:rPr>
        <w:t>;</w:t>
      </w:r>
    </w:p>
    <w:p w14:paraId="08DEE034" w14:textId="4DDC39C6"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3: </w:t>
      </w:r>
      <w:r w:rsidRPr="008A62D7">
        <w:rPr>
          <w:rFonts w:eastAsiaTheme="minorEastAsia"/>
          <w:i/>
          <w:lang w:val="en-GB"/>
        </w:rPr>
        <w:t>Q</w:t>
      </w:r>
      <w:r w:rsidRPr="008A62D7">
        <w:rPr>
          <w:rFonts w:eastAsiaTheme="minorEastAsia"/>
          <w:i/>
          <w:vertAlign w:val="subscript"/>
          <w:lang w:val="en-GB"/>
        </w:rPr>
        <w:t>abs.min</w:t>
      </w:r>
    </w:p>
    <w:p w14:paraId="694BDC31" w14:textId="3686FE6B"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4: </w:t>
      </w:r>
      <w:r w:rsidR="00E355E0" w:rsidRPr="008A62D7">
        <w:rPr>
          <w:rFonts w:eastAsiaTheme="minorEastAsia"/>
          <w:i/>
          <w:lang w:val="en-GB"/>
        </w:rPr>
        <w:t>Q</w:t>
      </w:r>
      <w:r w:rsidR="00E355E0" w:rsidRPr="008A62D7">
        <w:rPr>
          <w:rFonts w:eastAsiaTheme="minorEastAsia"/>
          <w:i/>
          <w:vertAlign w:val="subscript"/>
          <w:lang w:val="en-GB"/>
        </w:rPr>
        <w:t>maxhmin</w:t>
      </w:r>
    </w:p>
    <w:p w14:paraId="1E4B3193" w14:textId="0B076A55"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5: </w:t>
      </w:r>
      <w:r w:rsidR="00E355E0" w:rsidRPr="008A62D7">
        <w:rPr>
          <w:rFonts w:eastAsiaTheme="minorEastAsia"/>
          <w:i/>
          <w:lang w:val="en-GB"/>
        </w:rPr>
        <w:t>Q</w:t>
      </w:r>
      <w:r w:rsidR="00E355E0" w:rsidRPr="008A62D7">
        <w:rPr>
          <w:rFonts w:eastAsiaTheme="minorEastAsia"/>
          <w:i/>
          <w:vertAlign w:val="subscript"/>
          <w:lang w:val="en-GB"/>
        </w:rPr>
        <w:t>wavg</w:t>
      </w:r>
    </w:p>
    <w:p w14:paraId="45B98BD9" w14:textId="73DB29E8"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6: </w:t>
      </w:r>
      <w:r w:rsidR="00E355E0" w:rsidRPr="008A62D7">
        <w:rPr>
          <w:rFonts w:eastAsiaTheme="minorEastAsia"/>
          <w:i/>
          <w:lang w:val="en-GB"/>
        </w:rPr>
        <w:t>Q</w:t>
      </w:r>
      <w:r w:rsidR="00537F29" w:rsidRPr="008A62D7">
        <w:rPr>
          <w:rFonts w:eastAsiaTheme="minorEastAsia"/>
          <w:i/>
          <w:vertAlign w:val="subscript"/>
          <w:lang w:val="en-GB"/>
        </w:rPr>
        <w:t>conv_u</w:t>
      </w:r>
      <w:r w:rsidR="00E355E0" w:rsidRPr="008A62D7">
        <w:rPr>
          <w:rFonts w:eastAsiaTheme="minorEastAsia"/>
          <w:i/>
          <w:vertAlign w:val="subscript"/>
          <w:lang w:val="en-GB"/>
        </w:rPr>
        <w:t>pper</w:t>
      </w:r>
    </w:p>
    <w:p w14:paraId="7A36ED8D" w14:textId="39E39DB8"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7: </w:t>
      </w:r>
      <w:r w:rsidR="00E355E0" w:rsidRPr="008A62D7">
        <w:rPr>
          <w:rFonts w:eastAsiaTheme="minorEastAsia"/>
          <w:i/>
          <w:lang w:val="en-GB"/>
        </w:rPr>
        <w:t>Q</w:t>
      </w:r>
      <w:r w:rsidR="00E355E0" w:rsidRPr="008A62D7">
        <w:rPr>
          <w:rFonts w:eastAsiaTheme="minorEastAsia"/>
          <w:i/>
          <w:vertAlign w:val="subscript"/>
          <w:lang w:val="en-GB"/>
        </w:rPr>
        <w:t>abs.max</w:t>
      </w:r>
    </w:p>
    <w:p w14:paraId="284445BE" w14:textId="6C26802C"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8: </w:t>
      </w:r>
      <w:r w:rsidR="00E355E0" w:rsidRPr="008A62D7">
        <w:rPr>
          <w:rFonts w:eastAsiaTheme="minorEastAsia"/>
          <w:i/>
          <w:lang w:val="en-GB"/>
        </w:rPr>
        <w:t>Q</w:t>
      </w:r>
      <w:r w:rsidR="00E355E0" w:rsidRPr="008A62D7">
        <w:rPr>
          <w:rFonts w:eastAsiaTheme="minorEastAsia"/>
          <w:i/>
          <w:vertAlign w:val="subscript"/>
          <w:lang w:val="en-GB"/>
        </w:rPr>
        <w:t>Gudmundsson</w:t>
      </w:r>
    </w:p>
    <w:p w14:paraId="5E3445E4" w14:textId="6EFBBAF4"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9: </w:t>
      </w:r>
      <w:r w:rsidR="00E355E0" w:rsidRPr="008A62D7">
        <w:rPr>
          <w:rFonts w:eastAsiaTheme="minorEastAsia"/>
          <w:i/>
          <w:lang w:val="en-GB"/>
        </w:rPr>
        <w:t>Q</w:t>
      </w:r>
      <w:r w:rsidR="00E355E0" w:rsidRPr="008A62D7">
        <w:rPr>
          <w:rFonts w:eastAsiaTheme="minorEastAsia"/>
          <w:i/>
          <w:vertAlign w:val="subscript"/>
          <w:lang w:val="en-GB"/>
        </w:rPr>
        <w:t>Degruyter Bonadonna</w:t>
      </w:r>
    </w:p>
    <w:p w14:paraId="166A1AB1" w14:textId="2BFC0F1F"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10: </w:t>
      </w:r>
      <w:r w:rsidR="00BC6AB7" w:rsidRPr="008A62D7">
        <w:rPr>
          <w:rFonts w:eastAsiaTheme="minorEastAsia"/>
          <w:i/>
          <w:lang w:val="en-GB"/>
        </w:rPr>
        <w:t>Q</w:t>
      </w:r>
      <w:r w:rsidR="00BC6AB7" w:rsidRPr="008A62D7">
        <w:rPr>
          <w:rFonts w:eastAsiaTheme="minorEastAsia"/>
          <w:i/>
          <w:vertAlign w:val="subscript"/>
          <w:lang w:val="en-GB"/>
        </w:rPr>
        <w:t>CMER</w:t>
      </w:r>
    </w:p>
    <w:p w14:paraId="73A32604" w14:textId="7FDCDC25" w:rsidR="00335371" w:rsidRPr="008A62D7" w:rsidRDefault="00335371" w:rsidP="001507E8">
      <w:pPr>
        <w:pStyle w:val="ListParagraph"/>
        <w:numPr>
          <w:ilvl w:val="0"/>
          <w:numId w:val="22"/>
        </w:numPr>
        <w:rPr>
          <w:rFonts w:eastAsiaTheme="minorEastAsia"/>
          <w:lang w:val="en-GB"/>
        </w:rPr>
      </w:pPr>
      <w:r w:rsidRPr="008A62D7">
        <w:rPr>
          <w:rFonts w:eastAsiaTheme="minorEastAsia"/>
          <w:lang w:val="en-GB"/>
        </w:rPr>
        <w:t xml:space="preserve">column 11: </w:t>
      </w:r>
      <w:r w:rsidR="00BC6AB7" w:rsidRPr="008A62D7">
        <w:rPr>
          <w:rFonts w:eastAsiaTheme="minorEastAsia"/>
          <w:i/>
          <w:lang w:val="en-GB"/>
        </w:rPr>
        <w:t>Q</w:t>
      </w:r>
      <w:r w:rsidR="00BC6AB7" w:rsidRPr="008A62D7">
        <w:rPr>
          <w:rFonts w:eastAsiaTheme="minorEastAsia"/>
          <w:i/>
          <w:vertAlign w:val="subscript"/>
          <w:lang w:val="en-GB"/>
        </w:rPr>
        <w:t>avg</w:t>
      </w:r>
    </w:p>
    <w:p w14:paraId="6C025F5F" w14:textId="56F66702"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2</w:t>
      </w:r>
      <w:r w:rsidRPr="008A62D7">
        <w:rPr>
          <w:rFonts w:eastAsiaTheme="minorEastAsia"/>
          <w:lang w:val="en-GB"/>
        </w:rPr>
        <w:t xml:space="preserve">: </w:t>
      </w:r>
      <w:r w:rsidR="00BC6AB7" w:rsidRPr="008A62D7">
        <w:rPr>
          <w:rFonts w:eastAsiaTheme="minorEastAsia"/>
          <w:i/>
          <w:lang w:val="en-GB"/>
        </w:rPr>
        <w:t>Q</w:t>
      </w:r>
      <w:r w:rsidR="00BC6AB7" w:rsidRPr="008A62D7">
        <w:rPr>
          <w:rFonts w:eastAsiaTheme="minorEastAsia"/>
          <w:i/>
          <w:vertAlign w:val="subscript"/>
          <w:lang w:val="en-GB"/>
        </w:rPr>
        <w:t>lower</w:t>
      </w:r>
    </w:p>
    <w:p w14:paraId="3211C376" w14:textId="45DAA366"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3</w:t>
      </w:r>
      <w:r w:rsidRPr="008A62D7">
        <w:rPr>
          <w:rFonts w:eastAsiaTheme="minorEastAsia"/>
          <w:lang w:val="en-GB"/>
        </w:rPr>
        <w:t xml:space="preserve">: </w:t>
      </w:r>
      <w:r w:rsidR="00BC6AB7" w:rsidRPr="008A62D7">
        <w:rPr>
          <w:rFonts w:eastAsiaTheme="minorEastAsia"/>
          <w:i/>
          <w:lang w:val="en-GB"/>
        </w:rPr>
        <w:t>Q</w:t>
      </w:r>
      <w:r w:rsidR="00BC6AB7" w:rsidRPr="008A62D7">
        <w:rPr>
          <w:rFonts w:eastAsiaTheme="minorEastAsia"/>
          <w:i/>
          <w:vertAlign w:val="subscript"/>
          <w:lang w:val="en-GB"/>
        </w:rPr>
        <w:t>maxnowihmin</w:t>
      </w:r>
    </w:p>
    <w:p w14:paraId="6E845AC2" w14:textId="6FBB5A91"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4</w:t>
      </w:r>
      <w:r w:rsidRPr="008A62D7">
        <w:rPr>
          <w:rFonts w:eastAsiaTheme="minorEastAsia"/>
          <w:lang w:val="en-GB"/>
        </w:rPr>
        <w:t xml:space="preserve">: </w:t>
      </w:r>
      <w:r w:rsidR="00BC6AB7" w:rsidRPr="008A62D7">
        <w:rPr>
          <w:rFonts w:eastAsiaTheme="minorEastAsia"/>
          <w:i/>
          <w:lang w:val="en-GB"/>
        </w:rPr>
        <w:t>Q</w:t>
      </w:r>
      <w:r w:rsidR="00BC6AB7" w:rsidRPr="008A62D7">
        <w:rPr>
          <w:rFonts w:eastAsiaTheme="minorEastAsia"/>
          <w:i/>
          <w:vertAlign w:val="subscript"/>
          <w:lang w:val="en-GB"/>
        </w:rPr>
        <w:t>f_abs.min</w:t>
      </w:r>
    </w:p>
    <w:p w14:paraId="669ABCF6" w14:textId="018E56B4"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5</w:t>
      </w:r>
      <w:r w:rsidRPr="008A62D7">
        <w:rPr>
          <w:rFonts w:eastAsiaTheme="minorEastAsia"/>
          <w:lang w:val="en-GB"/>
        </w:rPr>
        <w:t xml:space="preserve">: </w:t>
      </w:r>
      <w:r w:rsidR="00BC6AB7" w:rsidRPr="008A62D7">
        <w:rPr>
          <w:rFonts w:eastAsiaTheme="minorEastAsia"/>
          <w:i/>
          <w:lang w:val="en-GB"/>
        </w:rPr>
        <w:t>Q</w:t>
      </w:r>
      <w:r w:rsidR="00BC6AB7" w:rsidRPr="008A62D7">
        <w:rPr>
          <w:rFonts w:eastAsiaTheme="minorEastAsia"/>
          <w:i/>
          <w:vertAlign w:val="subscript"/>
          <w:lang w:val="en-GB"/>
        </w:rPr>
        <w:t>f_abs.max</w:t>
      </w:r>
    </w:p>
    <w:p w14:paraId="003BEFAF" w14:textId="4CA0EBC4"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6</w:t>
      </w:r>
      <w:r w:rsidRPr="008A62D7">
        <w:rPr>
          <w:rFonts w:eastAsiaTheme="minorEastAsia"/>
          <w:lang w:val="en-GB"/>
        </w:rPr>
        <w:t xml:space="preserve">: </w:t>
      </w:r>
      <w:r w:rsidR="00BC6AB7" w:rsidRPr="008A62D7">
        <w:rPr>
          <w:rFonts w:eastAsiaTheme="minorEastAsia"/>
          <w:i/>
          <w:lang w:val="en-GB"/>
        </w:rPr>
        <w:t>Q</w:t>
      </w:r>
      <w:r w:rsidR="00BC6AB7" w:rsidRPr="008A62D7">
        <w:rPr>
          <w:rFonts w:eastAsiaTheme="minorEastAsia"/>
          <w:i/>
          <w:vertAlign w:val="subscript"/>
          <w:lang w:val="en-GB"/>
        </w:rPr>
        <w:t>FMER_min</w:t>
      </w:r>
    </w:p>
    <w:p w14:paraId="791B5C82" w14:textId="548196C5" w:rsidR="00BC6AB7" w:rsidRPr="008A62D7" w:rsidRDefault="00BC6AB7" w:rsidP="001507E8">
      <w:pPr>
        <w:pStyle w:val="ListParagraph"/>
        <w:numPr>
          <w:ilvl w:val="0"/>
          <w:numId w:val="22"/>
        </w:numPr>
        <w:rPr>
          <w:rFonts w:eastAsiaTheme="minorEastAsia"/>
          <w:lang w:val="en-GB"/>
        </w:rPr>
      </w:pPr>
      <w:r w:rsidRPr="008A62D7">
        <w:rPr>
          <w:rFonts w:eastAsiaTheme="minorEastAsia"/>
          <w:lang w:val="en-GB"/>
        </w:rPr>
        <w:t>column 17:</w:t>
      </w:r>
      <w:r w:rsidRPr="008A62D7">
        <w:rPr>
          <w:rFonts w:eastAsiaTheme="minorEastAsia"/>
          <w:i/>
          <w:lang w:val="en-GB"/>
        </w:rPr>
        <w:t xml:space="preserve"> Q</w:t>
      </w:r>
      <w:r w:rsidRPr="008A62D7">
        <w:rPr>
          <w:rFonts w:eastAsiaTheme="minorEastAsia"/>
          <w:i/>
          <w:vertAlign w:val="subscript"/>
          <w:lang w:val="en-GB"/>
        </w:rPr>
        <w:t>FMER</w:t>
      </w:r>
    </w:p>
    <w:p w14:paraId="1666B929" w14:textId="0A81DD56"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BC6AB7" w:rsidRPr="008A62D7">
        <w:rPr>
          <w:rFonts w:eastAsiaTheme="minorEastAsia"/>
          <w:lang w:val="en-GB"/>
        </w:rPr>
        <w:t>8</w:t>
      </w:r>
      <w:r w:rsidRPr="008A62D7">
        <w:rPr>
          <w:rFonts w:eastAsiaTheme="minorEastAsia"/>
          <w:lang w:val="en-GB"/>
        </w:rPr>
        <w:t xml:space="preserve">: </w:t>
      </w:r>
      <w:r w:rsidRPr="008A62D7">
        <w:rPr>
          <w:rFonts w:eastAsiaTheme="minorEastAsia"/>
          <w:i/>
          <w:lang w:val="en-GB"/>
        </w:rPr>
        <w:t>Q</w:t>
      </w:r>
      <w:r w:rsidRPr="008A62D7">
        <w:rPr>
          <w:rFonts w:eastAsiaTheme="minorEastAsia"/>
          <w:i/>
          <w:vertAlign w:val="subscript"/>
          <w:lang w:val="en-GB"/>
        </w:rPr>
        <w:t>FMER_max</w:t>
      </w:r>
    </w:p>
    <w:p w14:paraId="5506B5F2" w14:textId="3314D095"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BC6AB7" w:rsidRPr="008A62D7">
        <w:rPr>
          <w:rFonts w:eastAsiaTheme="minorEastAsia"/>
          <w:lang w:val="en-GB"/>
        </w:rPr>
        <w:t>9</w:t>
      </w:r>
      <w:r w:rsidRPr="008A62D7">
        <w:rPr>
          <w:rFonts w:eastAsiaTheme="minorEastAsia"/>
          <w:lang w:val="en-GB"/>
        </w:rPr>
        <w:t>: time base</w:t>
      </w:r>
    </w:p>
    <w:p w14:paraId="4BD6B856" w14:textId="77777777" w:rsidR="00CC6A70" w:rsidRPr="00CC6A70" w:rsidRDefault="00CC6A70" w:rsidP="00CC6A70">
      <w:pPr>
        <w:pStyle w:val="Heading3"/>
        <w:rPr>
          <w:ins w:id="1841" w:author="Dioguardi, Fabio" w:date="2019-01-24T11:35:00Z"/>
          <w:lang w:val="en-GB"/>
        </w:rPr>
      </w:pPr>
      <w:bookmarkStart w:id="1842" w:name="_Toc536110932"/>
      <w:ins w:id="1843" w:author="Dioguardi, Fabio" w:date="2019-01-24T11:35:00Z">
        <w:r w:rsidRPr="00CC6A70">
          <w:rPr>
            <w:lang w:val="en-GB"/>
          </w:rPr>
          <w:lastRenderedPageBreak/>
          <w:t>The output files “</w:t>
        </w:r>
        <w:r w:rsidRPr="00CC6A70">
          <w:rPr>
            <w:i/>
            <w:lang w:val="en-GB"/>
          </w:rPr>
          <w:t>_FMER.txt</w:t>
        </w:r>
        <w:r w:rsidRPr="00CC6A70">
          <w:rPr>
            <w:lang w:val="en-GB"/>
          </w:rPr>
          <w:t>” and “</w:t>
        </w:r>
        <w:r w:rsidRPr="00CC6A70">
          <w:rPr>
            <w:i/>
            <w:lang w:val="en-GB"/>
          </w:rPr>
          <w:t>_PLH.txt</w:t>
        </w:r>
        <w:r w:rsidRPr="00CC6A70">
          <w:rPr>
            <w:lang w:val="en-GB"/>
          </w:rPr>
          <w:t>”.</w:t>
        </w:r>
        <w:bookmarkEnd w:id="1842"/>
      </w:ins>
    </w:p>
    <w:p w14:paraId="076A8679" w14:textId="77777777" w:rsidR="00CC6A70" w:rsidRPr="00CC6A70" w:rsidRDefault="00CC6A70" w:rsidP="00CC6A70">
      <w:pPr>
        <w:rPr>
          <w:ins w:id="1844" w:author="Dioguardi, Fabio" w:date="2019-01-24T11:35:00Z"/>
          <w:lang w:val="en-GB"/>
        </w:rPr>
      </w:pPr>
    </w:p>
    <w:p w14:paraId="1CB59186" w14:textId="77777777" w:rsidR="00CC6A70" w:rsidRPr="00CC6A70" w:rsidRDefault="00CC6A70" w:rsidP="00CC6A70">
      <w:pPr>
        <w:rPr>
          <w:ins w:id="1845" w:author="Dioguardi, Fabio" w:date="2019-01-24T11:35:00Z"/>
          <w:lang w:val="en-GB"/>
        </w:rPr>
      </w:pPr>
      <w:ins w:id="1846" w:author="Dioguardi, Fabio" w:date="2019-01-24T11:35:00Z">
        <w:r w:rsidRPr="00CC6A70">
          <w:rPr>
            <w:lang w:val="en-GB"/>
          </w:rPr>
          <w:t>These files stores the time series of the minimum, average and maximum final estimates of MER and plume height (PLH). These files have been designed to easily access the time series of the final REFIR results. In particular, “</w:t>
        </w:r>
        <w:r w:rsidRPr="00CC6A70">
          <w:rPr>
            <w:i/>
            <w:lang w:val="en-GB"/>
          </w:rPr>
          <w:t>_FMER.txt</w:t>
        </w:r>
        <w:r w:rsidRPr="00CC6A70">
          <w:rPr>
            <w:lang w:val="en-GB"/>
          </w:rPr>
          <w:t>” is structured in this way:</w:t>
        </w:r>
      </w:ins>
    </w:p>
    <w:p w14:paraId="7C9C72AE" w14:textId="77777777" w:rsidR="00CC6A70" w:rsidRPr="00CC6A70" w:rsidRDefault="00CC6A70" w:rsidP="00CC6A70">
      <w:pPr>
        <w:numPr>
          <w:ilvl w:val="0"/>
          <w:numId w:val="11"/>
        </w:numPr>
        <w:rPr>
          <w:ins w:id="1847" w:author="Dioguardi, Fabio" w:date="2019-01-24T11:35:00Z"/>
          <w:lang w:val="en-GB"/>
        </w:rPr>
      </w:pPr>
      <w:ins w:id="1848" w:author="Dioguardi, Fabio" w:date="2019-01-24T11:35:00Z">
        <w:r w:rsidRPr="00CC6A70">
          <w:rPr>
            <w:lang w:val="en-GB"/>
          </w:rPr>
          <w:t>Column 1: Time UTC</w:t>
        </w:r>
      </w:ins>
    </w:p>
    <w:p w14:paraId="18E87579" w14:textId="7F361760" w:rsidR="00CC6A70" w:rsidRPr="00CC6A70" w:rsidRDefault="00CC6A70" w:rsidP="00CC6A70">
      <w:pPr>
        <w:numPr>
          <w:ilvl w:val="0"/>
          <w:numId w:val="11"/>
        </w:numPr>
        <w:rPr>
          <w:ins w:id="1849" w:author="Dioguardi, Fabio" w:date="2019-01-24T11:35:00Z"/>
          <w:lang w:val="en-GB"/>
        </w:rPr>
      </w:pPr>
      <w:ins w:id="1850" w:author="Dioguardi, Fabio" w:date="2019-01-24T11:35:00Z">
        <w:r w:rsidRPr="00CC6A70">
          <w:rPr>
            <w:lang w:val="en-GB"/>
          </w:rPr>
          <w:t xml:space="preserve">Column 2: Minutes since t0. This is the </w:t>
        </w:r>
      </w:ins>
      <w:ins w:id="1851" w:author="Dioguardi, Fabio" w:date="2019-01-24T13:13:00Z">
        <w:r w:rsidR="00F45642">
          <w:rPr>
            <w:lang w:val="en-GB"/>
          </w:rPr>
          <w:t>cumulative time in</w:t>
        </w:r>
        <w:r w:rsidR="00F45642" w:rsidRPr="00CC6A70">
          <w:rPr>
            <w:lang w:val="en-GB"/>
          </w:rPr>
          <w:t xml:space="preserve"> </w:t>
        </w:r>
      </w:ins>
      <w:ins w:id="1852" w:author="Dioguardi, Fabio" w:date="2019-01-24T11:35:00Z">
        <w:r w:rsidRPr="00CC6A70">
          <w:rPr>
            <w:lang w:val="en-GB"/>
          </w:rPr>
          <w:t>minutes since the beginning of the eruption or simulation.</w:t>
        </w:r>
      </w:ins>
    </w:p>
    <w:p w14:paraId="28EF6AF7" w14:textId="77777777" w:rsidR="00CC6A70" w:rsidRPr="00CC6A70" w:rsidRDefault="00CC6A70" w:rsidP="00CC6A70">
      <w:pPr>
        <w:numPr>
          <w:ilvl w:val="0"/>
          <w:numId w:val="11"/>
        </w:numPr>
        <w:rPr>
          <w:ins w:id="1853" w:author="Dioguardi, Fabio" w:date="2019-01-24T11:35:00Z"/>
          <w:lang w:val="en-GB"/>
        </w:rPr>
      </w:pPr>
      <w:ins w:id="1854" w:author="Dioguardi, Fabio" w:date="2019-01-24T11:35:00Z">
        <w:r w:rsidRPr="00CC6A70">
          <w:rPr>
            <w:lang w:val="en-GB"/>
          </w:rPr>
          <w:t>Column 3: FMER min. Minimum estimate of FMER (kg s</w:t>
        </w:r>
        <w:r w:rsidRPr="00CC6A70">
          <w:rPr>
            <w:vertAlign w:val="superscript"/>
            <w:lang w:val="en-GB"/>
          </w:rPr>
          <w:t>-1</w:t>
        </w:r>
        <w:r w:rsidRPr="00CC6A70">
          <w:rPr>
            <w:lang w:val="en-GB"/>
          </w:rPr>
          <w:t>)</w:t>
        </w:r>
      </w:ins>
    </w:p>
    <w:p w14:paraId="03E74E91" w14:textId="77777777" w:rsidR="00CC6A70" w:rsidRPr="00CC6A70" w:rsidRDefault="00CC6A70" w:rsidP="00CC6A70">
      <w:pPr>
        <w:numPr>
          <w:ilvl w:val="0"/>
          <w:numId w:val="11"/>
        </w:numPr>
        <w:rPr>
          <w:ins w:id="1855" w:author="Dioguardi, Fabio" w:date="2019-01-24T11:35:00Z"/>
          <w:lang w:val="en-GB"/>
        </w:rPr>
      </w:pPr>
      <w:ins w:id="1856" w:author="Dioguardi, Fabio" w:date="2019-01-24T11:35:00Z">
        <w:r w:rsidRPr="00CC6A70">
          <w:rPr>
            <w:lang w:val="en-GB"/>
          </w:rPr>
          <w:t>Column 4: FMER avg. Average estimate of FMER (kg s</w:t>
        </w:r>
        <w:r w:rsidRPr="00CC6A70">
          <w:rPr>
            <w:vertAlign w:val="superscript"/>
            <w:lang w:val="en-GB"/>
          </w:rPr>
          <w:t>-1</w:t>
        </w:r>
        <w:r w:rsidRPr="00CC6A70">
          <w:rPr>
            <w:lang w:val="en-GB"/>
          </w:rPr>
          <w:t>)</w:t>
        </w:r>
      </w:ins>
    </w:p>
    <w:p w14:paraId="5BBDB311" w14:textId="77777777" w:rsidR="00CC6A70" w:rsidRPr="00CC6A70" w:rsidRDefault="00CC6A70" w:rsidP="00CC6A70">
      <w:pPr>
        <w:numPr>
          <w:ilvl w:val="0"/>
          <w:numId w:val="11"/>
        </w:numPr>
        <w:rPr>
          <w:ins w:id="1857" w:author="Dioguardi, Fabio" w:date="2019-01-24T11:35:00Z"/>
          <w:lang w:val="en-GB"/>
        </w:rPr>
      </w:pPr>
      <w:ins w:id="1858" w:author="Dioguardi, Fabio" w:date="2019-01-24T11:35:00Z">
        <w:r w:rsidRPr="00CC6A70">
          <w:t xml:space="preserve">Column 5: FMER min. </w:t>
        </w:r>
        <w:r w:rsidRPr="00CC6A70">
          <w:rPr>
            <w:lang w:val="en-GB"/>
          </w:rPr>
          <w:t>Minimum estimate of FMER (kg s</w:t>
        </w:r>
        <w:r w:rsidRPr="00CC6A70">
          <w:rPr>
            <w:vertAlign w:val="superscript"/>
            <w:lang w:val="en-GB"/>
          </w:rPr>
          <w:t>-1</w:t>
        </w:r>
        <w:r w:rsidRPr="00CC6A70">
          <w:rPr>
            <w:lang w:val="en-GB"/>
          </w:rPr>
          <w:t>)</w:t>
        </w:r>
      </w:ins>
    </w:p>
    <w:p w14:paraId="178B7B54" w14:textId="77777777" w:rsidR="00CC6A70" w:rsidRPr="00CC6A70" w:rsidRDefault="00CC6A70" w:rsidP="00CC6A70">
      <w:pPr>
        <w:rPr>
          <w:ins w:id="1859" w:author="Dioguardi, Fabio" w:date="2019-01-24T11:35:00Z"/>
          <w:lang w:val="en-GB"/>
        </w:rPr>
      </w:pPr>
      <w:ins w:id="1860" w:author="Dioguardi, Fabio" w:date="2019-01-24T11:35:00Z">
        <w:r w:rsidRPr="00CC6A70">
          <w:rPr>
            <w:lang w:val="en-GB"/>
          </w:rPr>
          <w:t>“</w:t>
        </w:r>
        <w:r w:rsidRPr="00CC6A70">
          <w:rPr>
            <w:i/>
            <w:lang w:val="en-GB"/>
          </w:rPr>
          <w:t>_PLH.txt</w:t>
        </w:r>
        <w:r w:rsidRPr="00CC6A70">
          <w:rPr>
            <w:lang w:val="en-GB"/>
          </w:rPr>
          <w:t>” has a compatible structure:</w:t>
        </w:r>
      </w:ins>
    </w:p>
    <w:p w14:paraId="5D070B6C" w14:textId="77777777" w:rsidR="00CC6A70" w:rsidRPr="00CC6A70" w:rsidRDefault="00CC6A70" w:rsidP="00CC6A70">
      <w:pPr>
        <w:numPr>
          <w:ilvl w:val="0"/>
          <w:numId w:val="11"/>
        </w:numPr>
        <w:rPr>
          <w:ins w:id="1861" w:author="Dioguardi, Fabio" w:date="2019-01-24T11:35:00Z"/>
          <w:lang w:val="en-GB"/>
        </w:rPr>
      </w:pPr>
      <w:ins w:id="1862" w:author="Dioguardi, Fabio" w:date="2019-01-24T11:35:00Z">
        <w:r w:rsidRPr="00CC6A70">
          <w:rPr>
            <w:lang w:val="en-GB"/>
          </w:rPr>
          <w:t>Column 1: Time UTC</w:t>
        </w:r>
      </w:ins>
    </w:p>
    <w:p w14:paraId="724E1A21" w14:textId="22C92E52" w:rsidR="00CC6A70" w:rsidRPr="00CC6A70" w:rsidRDefault="00CC6A70" w:rsidP="00CC6A70">
      <w:pPr>
        <w:numPr>
          <w:ilvl w:val="0"/>
          <w:numId w:val="11"/>
        </w:numPr>
        <w:rPr>
          <w:ins w:id="1863" w:author="Dioguardi, Fabio" w:date="2019-01-24T11:35:00Z"/>
          <w:lang w:val="en-GB"/>
        </w:rPr>
      </w:pPr>
      <w:ins w:id="1864" w:author="Dioguardi, Fabio" w:date="2019-01-24T11:35:00Z">
        <w:r w:rsidRPr="00CC6A70">
          <w:rPr>
            <w:lang w:val="en-GB"/>
          </w:rPr>
          <w:t xml:space="preserve">Column 2: Minutes since t0. This is the </w:t>
        </w:r>
      </w:ins>
      <w:ins w:id="1865" w:author="Dioguardi, Fabio" w:date="2019-01-24T13:13:00Z">
        <w:r w:rsidR="00F45642">
          <w:rPr>
            <w:lang w:val="en-GB"/>
          </w:rPr>
          <w:t>cumulative time in</w:t>
        </w:r>
      </w:ins>
      <w:ins w:id="1866" w:author="Dioguardi, Fabio" w:date="2019-01-24T11:35:00Z">
        <w:r w:rsidRPr="00CC6A70">
          <w:rPr>
            <w:lang w:val="en-GB"/>
          </w:rPr>
          <w:t xml:space="preserve"> minutes since the beginning of the eruption or simulation.</w:t>
        </w:r>
      </w:ins>
    </w:p>
    <w:p w14:paraId="394D5368" w14:textId="77777777" w:rsidR="00CC6A70" w:rsidRPr="00CC6A70" w:rsidRDefault="00CC6A70" w:rsidP="00CC6A70">
      <w:pPr>
        <w:numPr>
          <w:ilvl w:val="0"/>
          <w:numId w:val="11"/>
        </w:numPr>
        <w:rPr>
          <w:ins w:id="1867" w:author="Dioguardi, Fabio" w:date="2019-01-24T11:35:00Z"/>
          <w:lang w:val="en-GB"/>
        </w:rPr>
      </w:pPr>
      <w:ins w:id="1868" w:author="Dioguardi, Fabio" w:date="2019-01-24T11:35:00Z">
        <w:r w:rsidRPr="00CC6A70">
          <w:rPr>
            <w:lang w:val="en-GB"/>
          </w:rPr>
          <w:t>Column 3: PLH min. Minimum estimate of plume height above sea level (m)</w:t>
        </w:r>
      </w:ins>
    </w:p>
    <w:p w14:paraId="66859A84" w14:textId="77777777" w:rsidR="00CC6A70" w:rsidRPr="00CC6A70" w:rsidRDefault="00CC6A70" w:rsidP="00CC6A70">
      <w:pPr>
        <w:numPr>
          <w:ilvl w:val="0"/>
          <w:numId w:val="11"/>
        </w:numPr>
        <w:rPr>
          <w:ins w:id="1869" w:author="Dioguardi, Fabio" w:date="2019-01-24T11:35:00Z"/>
          <w:lang w:val="en-GB"/>
        </w:rPr>
      </w:pPr>
      <w:ins w:id="1870" w:author="Dioguardi, Fabio" w:date="2019-01-24T11:35:00Z">
        <w:r w:rsidRPr="00CC6A70">
          <w:rPr>
            <w:lang w:val="en-GB"/>
          </w:rPr>
          <w:t>Column 4: FMER avg. Average estimate of plume height above sea level (m)</w:t>
        </w:r>
      </w:ins>
    </w:p>
    <w:p w14:paraId="2E859CB6" w14:textId="215D0B85" w:rsidR="00CC6A70" w:rsidRDefault="00CC6A70" w:rsidP="00CC6A70">
      <w:pPr>
        <w:numPr>
          <w:ilvl w:val="0"/>
          <w:numId w:val="11"/>
        </w:numPr>
        <w:rPr>
          <w:ins w:id="1871" w:author="Dioguardi, Fabio" w:date="2019-01-24T13:54:00Z"/>
          <w:lang w:val="en-GB"/>
        </w:rPr>
      </w:pPr>
      <w:ins w:id="1872" w:author="Dioguardi, Fabio" w:date="2019-01-24T11:35:00Z">
        <w:r w:rsidRPr="00CC6A70">
          <w:t xml:space="preserve">Column 5: FMER min. </w:t>
        </w:r>
        <w:r w:rsidRPr="00CC6A70">
          <w:rPr>
            <w:lang w:val="en-GB"/>
          </w:rPr>
          <w:t>Minimum estimate of plume height above sea level (m)</w:t>
        </w:r>
      </w:ins>
    </w:p>
    <w:p w14:paraId="098FA883" w14:textId="57602668" w:rsidR="003E13B3" w:rsidRDefault="003E13B3" w:rsidP="003E13B3">
      <w:pPr>
        <w:rPr>
          <w:ins w:id="1873" w:author="Dioguardi, Fabio" w:date="2019-01-24T13:54:00Z"/>
          <w:lang w:val="en-GB"/>
        </w:rPr>
      </w:pPr>
    </w:p>
    <w:p w14:paraId="1EAE3C33" w14:textId="663F5087" w:rsidR="003E13B3" w:rsidRDefault="003E13B3" w:rsidP="003E13B3">
      <w:pPr>
        <w:pStyle w:val="Heading3"/>
        <w:rPr>
          <w:ins w:id="1874" w:author="Dioguardi, Fabio" w:date="2019-01-24T13:54:00Z"/>
          <w:lang w:val="en-GB"/>
        </w:rPr>
      </w:pPr>
      <w:bookmarkStart w:id="1875" w:name="_Toc536110933"/>
      <w:ins w:id="1876" w:author="Dioguardi, Fabio" w:date="2019-01-24T13:54:00Z">
        <w:r>
          <w:rPr>
            <w:lang w:val="en-GB"/>
          </w:rPr>
          <w:t>Other optional output files.</w:t>
        </w:r>
        <w:bookmarkEnd w:id="1875"/>
      </w:ins>
    </w:p>
    <w:p w14:paraId="2E5D92FA" w14:textId="77777777" w:rsidR="00BC0F21" w:rsidRDefault="00BC0F21" w:rsidP="003E13B3">
      <w:pPr>
        <w:rPr>
          <w:ins w:id="1877" w:author="Dioguardi, Fabio" w:date="2019-01-24T13:55:00Z"/>
          <w:lang w:val="en-GB"/>
        </w:rPr>
      </w:pPr>
    </w:p>
    <w:p w14:paraId="26012A6E" w14:textId="1BA9C858" w:rsidR="003E13B3" w:rsidRDefault="00BC0F21" w:rsidP="003E13B3">
      <w:pPr>
        <w:rPr>
          <w:ins w:id="1878" w:author="Dioguardi, Fabio" w:date="2019-01-24T14:02:00Z"/>
          <w:lang w:val="en-GB"/>
        </w:rPr>
      </w:pPr>
      <w:ins w:id="1879" w:author="Dioguardi, Fabio" w:date="2019-01-24T13:55:00Z">
        <w:r>
          <w:rPr>
            <w:lang w:val="en-GB"/>
          </w:rPr>
          <w:t xml:space="preserve">Time-averaged version of the files described in Section 5.8.5 are generated when requested by the operator via the </w:t>
        </w:r>
      </w:ins>
      <w:ins w:id="1880" w:author="Dioguardi, Fabio" w:date="2019-01-24T14:03:00Z">
        <w:r w:rsidR="00DD67BE">
          <w:rPr>
            <w:lang w:val="en-GB"/>
          </w:rPr>
          <w:t>“</w:t>
        </w:r>
      </w:ins>
      <w:ins w:id="1881" w:author="Dioguardi, Fabio" w:date="2019-01-24T13:57:00Z">
        <w:r w:rsidR="00440FED">
          <w:rPr>
            <w:lang w:val="en-GB"/>
          </w:rPr>
          <w:t>Output settings</w:t>
        </w:r>
      </w:ins>
      <w:ins w:id="1882" w:author="Dioguardi, Fabio" w:date="2019-01-24T14:03:00Z">
        <w:r w:rsidR="00DD67BE">
          <w:rPr>
            <w:lang w:val="en-GB"/>
          </w:rPr>
          <w:t>”</w:t>
        </w:r>
      </w:ins>
      <w:ins w:id="1883" w:author="Dioguardi, Fabio" w:date="2019-01-24T13:57:00Z">
        <w:r w:rsidR="00440FED">
          <w:rPr>
            <w:lang w:val="en-GB"/>
          </w:rPr>
          <w:t xml:space="preserve"> menu (see Section 4.</w:t>
        </w:r>
      </w:ins>
      <w:ins w:id="1884" w:author="Dioguardi, Fabio" w:date="2019-01-24T13:58:00Z">
        <w:r w:rsidR="00440FED">
          <w:rPr>
            <w:lang w:val="en-GB"/>
          </w:rPr>
          <w:t>14</w:t>
        </w:r>
      </w:ins>
      <w:ins w:id="1885" w:author="Dioguardi, Fabio" w:date="2019-01-24T13:59:00Z">
        <w:r w:rsidR="00821135">
          <w:rPr>
            <w:lang w:val="en-GB"/>
          </w:rPr>
          <w:t xml:space="preserve">) by clicking on the “Time Averaged outputs” tab and selecting the desired averaging time interval. Available options are 15 minutes, 30 minutes, 1 hour, 3 hours and 6 hours. </w:t>
        </w:r>
      </w:ins>
      <w:ins w:id="1886" w:author="Dioguardi, Fabio" w:date="2019-01-24T14:00:00Z">
        <w:r w:rsidR="00355466">
          <w:rPr>
            <w:lang w:val="en-GB"/>
          </w:rPr>
          <w:t>When activated, this option creates the files “</w:t>
        </w:r>
        <w:r w:rsidR="00355466">
          <w:rPr>
            <w:i/>
            <w:lang w:val="en-GB"/>
          </w:rPr>
          <w:t>_tavg_FMER.txt</w:t>
        </w:r>
        <w:r w:rsidR="00355466">
          <w:rPr>
            <w:lang w:val="en-GB"/>
          </w:rPr>
          <w:t>” and “</w:t>
        </w:r>
        <w:r w:rsidR="00355466">
          <w:rPr>
            <w:i/>
            <w:lang w:val="en-GB"/>
          </w:rPr>
          <w:t>_tavg_PLH.txt</w:t>
        </w:r>
      </w:ins>
      <w:ins w:id="1887" w:author="Dioguardi, Fabio" w:date="2019-01-24T14:01:00Z">
        <w:r w:rsidR="00355466">
          <w:rPr>
            <w:lang w:val="en-GB"/>
          </w:rPr>
          <w:t xml:space="preserve">”. Their structure is identical to </w:t>
        </w:r>
        <w:r w:rsidR="00355466" w:rsidRPr="00CC6A70">
          <w:rPr>
            <w:i/>
            <w:lang w:val="en-GB"/>
          </w:rPr>
          <w:t>_FMER.txt</w:t>
        </w:r>
        <w:r w:rsidR="00355466">
          <w:rPr>
            <w:lang w:val="en-GB"/>
          </w:rPr>
          <w:t xml:space="preserve"> and </w:t>
        </w:r>
        <w:r w:rsidR="00355466">
          <w:rPr>
            <w:i/>
            <w:lang w:val="en-GB"/>
          </w:rPr>
          <w:t>_PLH.txt</w:t>
        </w:r>
        <w:r w:rsidR="00355466">
          <w:rPr>
            <w:lang w:val="en-GB"/>
          </w:rPr>
          <w:t xml:space="preserve">, but results are time-averaged and appended every each time interval. An example is shown in Figure </w:t>
        </w:r>
      </w:ins>
      <w:ins w:id="1888" w:author="Dioguardi, Fabio" w:date="2019-01-24T14:02:00Z">
        <w:r w:rsidR="00355466">
          <w:rPr>
            <w:lang w:val="en-GB"/>
          </w:rPr>
          <w:t>50.</w:t>
        </w:r>
      </w:ins>
    </w:p>
    <w:p w14:paraId="02D792F5" w14:textId="0921653B" w:rsidR="00102D9E" w:rsidRDefault="00102D9E" w:rsidP="003E13B3">
      <w:pPr>
        <w:rPr>
          <w:ins w:id="1889" w:author="Dioguardi, Fabio" w:date="2019-01-24T14:02:00Z"/>
          <w:lang w:val="en-GB"/>
        </w:rPr>
      </w:pPr>
    </w:p>
    <w:p w14:paraId="58027A6C" w14:textId="77777777" w:rsidR="00DD67BE" w:rsidRDefault="008C08C3" w:rsidP="00DD67BE">
      <w:pPr>
        <w:keepNext/>
        <w:rPr>
          <w:ins w:id="1890" w:author="Dioguardi, Fabio" w:date="2019-01-24T14:03:00Z"/>
        </w:rPr>
      </w:pPr>
      <w:ins w:id="1891" w:author="Dioguardi, Fabio" w:date="2019-01-24T14:03:00Z">
        <w:r>
          <w:rPr>
            <w:lang w:val="en-GB"/>
          </w:rPr>
          <w:pict w14:anchorId="5A09B1FC">
            <v:shape id="_x0000_i1029" type="#_x0000_t75" style="width:450.75pt;height:222.75pt">
              <v:imagedata r:id="rId35" o:title="figure_50"/>
            </v:shape>
          </w:pict>
        </w:r>
      </w:ins>
    </w:p>
    <w:p w14:paraId="61353B29" w14:textId="4503FC1D" w:rsidR="00102D9E" w:rsidRPr="00355466" w:rsidRDefault="00DD67BE" w:rsidP="00DD67BE">
      <w:pPr>
        <w:pStyle w:val="Caption"/>
        <w:rPr>
          <w:ins w:id="1892" w:author="Dioguardi, Fabio" w:date="2019-01-24T13:54:00Z"/>
          <w:lang w:val="en-GB"/>
        </w:rPr>
      </w:pPr>
      <w:ins w:id="1893" w:author="Dioguardi, Fabio" w:date="2019-01-24T14:03:00Z">
        <w:r>
          <w:t>Figure 50. Example of a time-averaged output file</w:t>
        </w:r>
      </w:ins>
    </w:p>
    <w:p w14:paraId="658F3272" w14:textId="273E4311" w:rsidR="003E13B3" w:rsidRDefault="003D5082" w:rsidP="003E13B3">
      <w:pPr>
        <w:rPr>
          <w:ins w:id="1894" w:author="Dioguardi, Fabio" w:date="2019-01-24T14:15:00Z"/>
          <w:lang w:val="en-GB"/>
        </w:rPr>
      </w:pPr>
      <w:ins w:id="1895" w:author="Dioguardi, Fabio" w:date="2019-01-24T14:05:00Z">
        <w:r>
          <w:rPr>
            <w:lang w:val="en-GB"/>
          </w:rPr>
          <w:t xml:space="preserve">Time-averaged time series can be useful for many applications, in particular for inputting eruption source parameters of integral plume models or ash dispersion simulations. </w:t>
        </w:r>
      </w:ins>
      <w:ins w:id="1896" w:author="Dioguardi, Fabio" w:date="2019-01-24T14:06:00Z">
        <w:r w:rsidR="007462AB">
          <w:rPr>
            <w:lang w:val="en-GB"/>
          </w:rPr>
          <w:t xml:space="preserve">For further supporting the latter, </w:t>
        </w:r>
      </w:ins>
      <w:ins w:id="1897" w:author="Dioguardi, Fabio" w:date="2019-01-24T14:03:00Z">
        <w:r w:rsidR="007462AB">
          <w:rPr>
            <w:lang w:val="en-GB"/>
          </w:rPr>
          <w:t>by means of</w:t>
        </w:r>
        <w:r w:rsidR="00DD67BE">
          <w:rPr>
            <w:lang w:val="en-GB"/>
          </w:rPr>
          <w:t xml:space="preserve"> the same menu</w:t>
        </w:r>
      </w:ins>
      <w:ins w:id="1898" w:author="Dioguardi, Fabio" w:date="2019-01-24T14:04:00Z">
        <w:r w:rsidR="007B590D">
          <w:rPr>
            <w:lang w:val="en-GB"/>
          </w:rPr>
          <w:t>, the user can activate the creation of additional files</w:t>
        </w:r>
      </w:ins>
      <w:ins w:id="1899" w:author="Dioguardi, Fabio" w:date="2019-01-24T14:05:00Z">
        <w:r>
          <w:rPr>
            <w:lang w:val="en-GB"/>
          </w:rPr>
          <w:t xml:space="preserve"> that can be </w:t>
        </w:r>
      </w:ins>
      <w:ins w:id="1900" w:author="Dioguardi, Fabio" w:date="2019-01-24T14:07:00Z">
        <w:r w:rsidR="007462AB">
          <w:rPr>
            <w:lang w:val="en-GB"/>
          </w:rPr>
          <w:t>used by NAME (Jones, 2007)</w:t>
        </w:r>
      </w:ins>
      <w:ins w:id="1901" w:author="Dioguardi, Fabio" w:date="2019-01-24T14:14:00Z">
        <w:r w:rsidR="00FF5B9C">
          <w:rPr>
            <w:lang w:val="en-GB"/>
          </w:rPr>
          <w:t>, the UK Met Office ash dispersion model</w:t>
        </w:r>
      </w:ins>
      <w:ins w:id="1902" w:author="Dioguardi, Fabio" w:date="2019-01-24T14:07:00Z">
        <w:r w:rsidR="007462AB">
          <w:rPr>
            <w:lang w:val="en-GB"/>
          </w:rPr>
          <w:t xml:space="preserve">. </w:t>
        </w:r>
      </w:ins>
      <w:ins w:id="1903" w:author="Dioguardi, Fabio" w:date="2019-01-24T14:08:00Z">
        <w:r w:rsidR="009A5ABC">
          <w:rPr>
            <w:lang w:val="en-GB"/>
          </w:rPr>
          <w:t>These are comma separated files that contains the time-averaged series of both FMER and plume height</w:t>
        </w:r>
        <w:r w:rsidR="00363BA4">
          <w:rPr>
            <w:lang w:val="en-GB"/>
          </w:rPr>
          <w:t>; separate files are ge</w:t>
        </w:r>
      </w:ins>
      <w:ins w:id="1904" w:author="Dioguardi, Fabio" w:date="2019-01-24T14:09:00Z">
        <w:r w:rsidR="00363BA4">
          <w:rPr>
            <w:lang w:val="en-GB"/>
          </w:rPr>
          <w:t>nerated for each solution (</w:t>
        </w:r>
        <w:r w:rsidR="00363BA4">
          <w:rPr>
            <w:i/>
            <w:lang w:val="en-GB"/>
          </w:rPr>
          <w:t>_NAME_sources_avg.txt</w:t>
        </w:r>
        <w:r w:rsidR="00363BA4">
          <w:rPr>
            <w:lang w:val="en-GB"/>
          </w:rPr>
          <w:t xml:space="preserve">, </w:t>
        </w:r>
        <w:r w:rsidR="00363BA4">
          <w:rPr>
            <w:i/>
            <w:lang w:val="en-GB"/>
          </w:rPr>
          <w:t>_NAME_sources_max.txt</w:t>
        </w:r>
        <w:r w:rsidR="00363BA4">
          <w:rPr>
            <w:lang w:val="en-GB"/>
          </w:rPr>
          <w:t xml:space="preserve">, </w:t>
        </w:r>
        <w:r w:rsidR="00363BA4">
          <w:rPr>
            <w:i/>
            <w:lang w:val="en-GB"/>
          </w:rPr>
          <w:lastRenderedPageBreak/>
          <w:t>_NAME_sources_min.txt</w:t>
        </w:r>
      </w:ins>
      <w:ins w:id="1905" w:author="Dioguardi, Fabio" w:date="2019-01-24T14:10:00Z">
        <w:r w:rsidR="00363BA4">
          <w:rPr>
            <w:lang w:val="en-GB"/>
          </w:rPr>
          <w:t xml:space="preserve">). </w:t>
        </w:r>
      </w:ins>
      <w:ins w:id="1906" w:author="Dioguardi, Fabio" w:date="2019-01-24T14:15:00Z">
        <w:r w:rsidR="00FF5B9C">
          <w:rPr>
            <w:lang w:val="en-GB"/>
          </w:rPr>
          <w:t>The format is compatible with the NAME file that describes time varying source conditions; specifically:</w:t>
        </w:r>
      </w:ins>
    </w:p>
    <w:p w14:paraId="7E238352" w14:textId="608FD29F" w:rsidR="00FF5B9C" w:rsidRPr="00CC6A70" w:rsidRDefault="0016329B" w:rsidP="00FF5B9C">
      <w:pPr>
        <w:numPr>
          <w:ilvl w:val="0"/>
          <w:numId w:val="11"/>
        </w:numPr>
        <w:rPr>
          <w:ins w:id="1907" w:author="Dioguardi, Fabio" w:date="2019-01-24T14:15:00Z"/>
          <w:lang w:val="en-GB"/>
        </w:rPr>
      </w:pPr>
      <w:ins w:id="1908" w:author="Dioguardi, Fabio" w:date="2019-01-24T14:18:00Z">
        <w:r>
          <w:rPr>
            <w:lang w:val="en-GB"/>
          </w:rPr>
          <w:t xml:space="preserve">Column 1: </w:t>
        </w:r>
      </w:ins>
      <w:ins w:id="1909" w:author="Dioguardi, Fabio" w:date="2019-01-24T14:15:00Z">
        <w:r w:rsidR="00FF5B9C">
          <w:rPr>
            <w:lang w:val="en-GB"/>
          </w:rPr>
          <w:t>Name</w:t>
        </w:r>
        <w:r>
          <w:rPr>
            <w:lang w:val="en-GB"/>
          </w:rPr>
          <w:t>.</w:t>
        </w:r>
        <w:r w:rsidR="00FF5B9C" w:rsidRPr="00CC6A70">
          <w:rPr>
            <w:lang w:val="en-GB"/>
          </w:rPr>
          <w:t xml:space="preserve"> </w:t>
        </w:r>
        <w:r>
          <w:rPr>
            <w:lang w:val="en-GB"/>
          </w:rPr>
          <w:t>N</w:t>
        </w:r>
        <w:r w:rsidR="00FF5B9C">
          <w:rPr>
            <w:lang w:val="en-GB"/>
          </w:rPr>
          <w:t>ame of the Source</w:t>
        </w:r>
      </w:ins>
      <w:ins w:id="1910" w:author="Dioguardi, Fabio" w:date="2019-01-24T14:16:00Z">
        <w:r w:rsidR="00FF5B9C">
          <w:rPr>
            <w:lang w:val="en-GB"/>
          </w:rPr>
          <w:t>; each time</w:t>
        </w:r>
        <w:r>
          <w:rPr>
            <w:lang w:val="en-GB"/>
          </w:rPr>
          <w:t xml:space="preserve"> step define a different cycle. The source name is “Source n”, where n is the sequential number.</w:t>
        </w:r>
      </w:ins>
    </w:p>
    <w:p w14:paraId="3371D9B9" w14:textId="336D2D48" w:rsidR="00FF5B9C" w:rsidRDefault="0016329B" w:rsidP="00FF5B9C">
      <w:pPr>
        <w:numPr>
          <w:ilvl w:val="0"/>
          <w:numId w:val="11"/>
        </w:numPr>
        <w:rPr>
          <w:ins w:id="1911" w:author="Dioguardi, Fabio" w:date="2019-01-24T14:16:00Z"/>
          <w:lang w:val="en-GB"/>
        </w:rPr>
      </w:pPr>
      <w:ins w:id="1912" w:author="Dioguardi, Fabio" w:date="2019-01-24T14:19:00Z">
        <w:r>
          <w:rPr>
            <w:lang w:val="en-GB"/>
          </w:rPr>
          <w:t xml:space="preserve">Column 2: </w:t>
        </w:r>
      </w:ins>
      <w:ins w:id="1913" w:author="Dioguardi, Fabio" w:date="2019-01-24T14:16:00Z">
        <w:r>
          <w:rPr>
            <w:lang w:val="en-GB"/>
          </w:rPr>
          <w:t>Z</w:t>
        </w:r>
      </w:ins>
      <w:ins w:id="1914" w:author="Dioguardi, Fabio" w:date="2019-01-24T14:15:00Z">
        <w:r>
          <w:rPr>
            <w:lang w:val="en-GB"/>
          </w:rPr>
          <w:t>.</w:t>
        </w:r>
        <w:r w:rsidR="00FF5B9C" w:rsidRPr="00CC6A70">
          <w:rPr>
            <w:lang w:val="en-GB"/>
          </w:rPr>
          <w:t xml:space="preserve"> </w:t>
        </w:r>
      </w:ins>
      <w:ins w:id="1915" w:author="Dioguardi, Fabio" w:date="2019-01-24T14:16:00Z">
        <w:r>
          <w:rPr>
            <w:lang w:val="en-GB"/>
          </w:rPr>
          <w:t>Height of the plume centroid above sea level (m)</w:t>
        </w:r>
      </w:ins>
    </w:p>
    <w:p w14:paraId="08151FA3" w14:textId="3119926F" w:rsidR="0016329B" w:rsidRDefault="0016329B" w:rsidP="00FF5B9C">
      <w:pPr>
        <w:numPr>
          <w:ilvl w:val="0"/>
          <w:numId w:val="11"/>
        </w:numPr>
        <w:rPr>
          <w:ins w:id="1916" w:author="Dioguardi, Fabio" w:date="2019-01-24T14:17:00Z"/>
          <w:lang w:val="en-GB"/>
        </w:rPr>
      </w:pPr>
      <w:ins w:id="1917" w:author="Dioguardi, Fabio" w:date="2019-01-24T14:19:00Z">
        <w:r>
          <w:rPr>
            <w:lang w:val="en-GB"/>
          </w:rPr>
          <w:t xml:space="preserve">Column 3: </w:t>
        </w:r>
      </w:ins>
      <w:ins w:id="1918" w:author="Dioguardi, Fabio" w:date="2019-01-24T14:17:00Z">
        <w:r>
          <w:rPr>
            <w:lang w:val="en-GB"/>
          </w:rPr>
          <w:t>dZ. Plume height above the vent (m)</w:t>
        </w:r>
      </w:ins>
    </w:p>
    <w:p w14:paraId="71254978" w14:textId="05E3D58D" w:rsidR="0016329B" w:rsidRPr="00CC6A70" w:rsidRDefault="0016329B" w:rsidP="00FF5B9C">
      <w:pPr>
        <w:numPr>
          <w:ilvl w:val="0"/>
          <w:numId w:val="11"/>
        </w:numPr>
        <w:rPr>
          <w:ins w:id="1919" w:author="Dioguardi, Fabio" w:date="2019-01-24T14:15:00Z"/>
          <w:lang w:val="en-GB"/>
        </w:rPr>
      </w:pPr>
      <w:ins w:id="1920" w:author="Dioguardi, Fabio" w:date="2019-01-24T14:19:00Z">
        <w:r>
          <w:rPr>
            <w:lang w:val="en-GB"/>
          </w:rPr>
          <w:t xml:space="preserve">Column 4: </w:t>
        </w:r>
      </w:ins>
      <w:ins w:id="1921" w:author="Dioguardi, Fabio" w:date="2019-01-24T14:17:00Z">
        <w:r>
          <w:rPr>
            <w:lang w:val="en-GB"/>
          </w:rPr>
          <w:t xml:space="preserve">Source strength. Name of the emitted species, which by default for FOXI is </w:t>
        </w:r>
      </w:ins>
      <w:ins w:id="1922" w:author="Dioguardi, Fabio" w:date="2019-01-24T14:18:00Z">
        <w:r>
          <w:rPr>
            <w:lang w:val="en-GB"/>
          </w:rPr>
          <w:t>“VOLCANIC_ASH” and FMER in g hr</w:t>
        </w:r>
        <w:r>
          <w:rPr>
            <w:vertAlign w:val="superscript"/>
            <w:lang w:val="en-GB"/>
          </w:rPr>
          <w:t>-1</w:t>
        </w:r>
      </w:ins>
    </w:p>
    <w:p w14:paraId="40C1D0FA" w14:textId="675E5CD8" w:rsidR="002D0C04" w:rsidRDefault="0016329B" w:rsidP="002D0C04">
      <w:pPr>
        <w:numPr>
          <w:ilvl w:val="0"/>
          <w:numId w:val="11"/>
        </w:numPr>
        <w:rPr>
          <w:ins w:id="1923" w:author="Dioguardi, Fabio" w:date="2019-01-24T14:20:00Z"/>
          <w:lang w:val="en-GB"/>
        </w:rPr>
      </w:pPr>
      <w:ins w:id="1924" w:author="Dioguardi, Fabio" w:date="2019-01-24T14:15:00Z">
        <w:r>
          <w:rPr>
            <w:lang w:val="en-GB"/>
          </w:rPr>
          <w:t>Column 5</w:t>
        </w:r>
        <w:r w:rsidR="00FF5B9C" w:rsidRPr="00CC6A70">
          <w:rPr>
            <w:lang w:val="en-GB"/>
          </w:rPr>
          <w:t xml:space="preserve">: </w:t>
        </w:r>
        <w:r>
          <w:rPr>
            <w:lang w:val="en-GB"/>
          </w:rPr>
          <w:t xml:space="preserve">Start time. </w:t>
        </w:r>
      </w:ins>
      <w:ins w:id="1925" w:author="Dioguardi, Fabio" w:date="2019-01-24T14:20:00Z">
        <w:r w:rsidR="002D0C04">
          <w:rPr>
            <w:lang w:val="en-GB"/>
          </w:rPr>
          <w:t>Start time of the current time interval (UTC).</w:t>
        </w:r>
      </w:ins>
    </w:p>
    <w:p w14:paraId="2A1CB3D2" w14:textId="334F42A2" w:rsidR="002D0C04" w:rsidRPr="002D0C04" w:rsidRDefault="002D0C04" w:rsidP="002D0C04">
      <w:pPr>
        <w:numPr>
          <w:ilvl w:val="0"/>
          <w:numId w:val="11"/>
        </w:numPr>
        <w:rPr>
          <w:ins w:id="1926" w:author="Dioguardi, Fabio" w:date="2019-01-24T14:15:00Z"/>
          <w:lang w:val="en-GB"/>
        </w:rPr>
      </w:pPr>
      <w:ins w:id="1927" w:author="Dioguardi, Fabio" w:date="2019-01-24T14:20:00Z">
        <w:r>
          <w:rPr>
            <w:lang w:val="en-GB"/>
          </w:rPr>
          <w:t>Column 6: Stop time. Stop time of the current time interval (UTC).</w:t>
        </w:r>
      </w:ins>
    </w:p>
    <w:p w14:paraId="58A02FC6" w14:textId="77B489A3" w:rsidR="00E355E0" w:rsidRDefault="00597A6F" w:rsidP="00E355E0">
      <w:pPr>
        <w:rPr>
          <w:ins w:id="1928" w:author="Dioguardi, Fabio" w:date="2019-01-24T14:30:00Z"/>
          <w:lang w:val="en-GB"/>
        </w:rPr>
      </w:pPr>
      <w:ins w:id="1929" w:author="Dioguardi, Fabio" w:date="2019-01-24T14:22:00Z">
        <w:r>
          <w:rPr>
            <w:lang w:val="en-GB"/>
          </w:rPr>
          <w:t>A screenshot of one of these files is shown in Figure 51.</w:t>
        </w:r>
      </w:ins>
    </w:p>
    <w:p w14:paraId="6411253A" w14:textId="04312C32" w:rsidR="0079600A" w:rsidRDefault="0079600A" w:rsidP="00E355E0">
      <w:pPr>
        <w:rPr>
          <w:ins w:id="1930" w:author="Dioguardi, Fabio" w:date="2019-01-24T14:30:00Z"/>
          <w:lang w:val="en-GB"/>
        </w:rPr>
      </w:pPr>
    </w:p>
    <w:p w14:paraId="40F514A8" w14:textId="77777777" w:rsidR="0079600A" w:rsidRDefault="008C08C3" w:rsidP="0079600A">
      <w:pPr>
        <w:keepNext/>
        <w:rPr>
          <w:ins w:id="1931" w:author="Dioguardi, Fabio" w:date="2019-01-24T14:30:00Z"/>
        </w:rPr>
      </w:pPr>
      <w:ins w:id="1932" w:author="Dioguardi, Fabio" w:date="2019-01-24T14:30:00Z">
        <w:r>
          <w:rPr>
            <w:lang w:val="en-GB"/>
          </w:rPr>
          <w:pict w14:anchorId="0173BD6D">
            <v:shape id="_x0000_i1030" type="#_x0000_t75" style="width:450.75pt;height:192.75pt">
              <v:imagedata r:id="rId36" o:title="figure_51"/>
            </v:shape>
          </w:pict>
        </w:r>
      </w:ins>
    </w:p>
    <w:p w14:paraId="6D79289E" w14:textId="4FA35B90" w:rsidR="0079600A" w:rsidRDefault="0079600A" w:rsidP="0079600A">
      <w:pPr>
        <w:pStyle w:val="Caption"/>
        <w:rPr>
          <w:ins w:id="1933" w:author="Dioguardi, Fabio" w:date="2019-01-24T14:22:00Z"/>
          <w:lang w:val="en-GB"/>
        </w:rPr>
      </w:pPr>
      <w:ins w:id="1934" w:author="Dioguardi, Fabio" w:date="2019-01-24T14:30:00Z">
        <w:r>
          <w:t>Figure</w:t>
        </w:r>
      </w:ins>
      <w:ins w:id="1935" w:author="Dioguardi, Fabio" w:date="2019-01-24T14:31:00Z">
        <w:r>
          <w:t xml:space="preserve"> 51</w:t>
        </w:r>
      </w:ins>
      <w:ins w:id="1936" w:author="Dioguardi, Fabio" w:date="2019-01-24T14:30:00Z">
        <w:r>
          <w:t>. Example of</w:t>
        </w:r>
      </w:ins>
      <w:ins w:id="1937" w:author="Dioguardi, Fabio" w:date="2019-01-24T14:31:00Z">
        <w:r>
          <w:t xml:space="preserve"> a time-averaged output file specific </w:t>
        </w:r>
        <w:r w:rsidR="00A70FA7">
          <w:t>for NAME.</w:t>
        </w:r>
      </w:ins>
    </w:p>
    <w:p w14:paraId="64AD775F" w14:textId="77777777" w:rsidR="00597A6F" w:rsidRPr="008A62D7" w:rsidRDefault="00597A6F" w:rsidP="00E355E0">
      <w:pPr>
        <w:rPr>
          <w:lang w:val="en-GB"/>
        </w:rPr>
      </w:pPr>
    </w:p>
    <w:p w14:paraId="3917707D" w14:textId="5FB87C13" w:rsidR="00216328" w:rsidRPr="008A62D7" w:rsidRDefault="002A099C" w:rsidP="0010418F">
      <w:pPr>
        <w:pStyle w:val="Heading2"/>
        <w:rPr>
          <w:lang w:val="en-GB"/>
        </w:rPr>
      </w:pPr>
      <w:bookmarkStart w:id="1938" w:name="_Ref482813504"/>
      <w:bookmarkStart w:id="1939" w:name="_Toc536110934"/>
      <w:r w:rsidRPr="008A62D7">
        <w:rPr>
          <w:lang w:val="en-GB"/>
        </w:rPr>
        <w:t>Step 9: Compute Total Mass Erupted</w:t>
      </w:r>
      <w:bookmarkEnd w:id="1938"/>
      <w:bookmarkEnd w:id="1939"/>
    </w:p>
    <w:p w14:paraId="574FE39C" w14:textId="77777777" w:rsidR="00216328" w:rsidRPr="008A62D7" w:rsidRDefault="00216328" w:rsidP="0097553B">
      <w:pPr>
        <w:rPr>
          <w:lang w:val="en-GB"/>
        </w:rPr>
      </w:pPr>
    </w:p>
    <w:p w14:paraId="5BFA0C67" w14:textId="29B1221D" w:rsidR="00520C74" w:rsidRPr="008A62D7" w:rsidRDefault="0097553B" w:rsidP="0097553B">
      <w:pPr>
        <w:rPr>
          <w:lang w:val="en-GB"/>
        </w:rPr>
      </w:pPr>
      <w:r w:rsidRPr="008A62D7">
        <w:rPr>
          <w:lang w:val="en-GB"/>
        </w:rPr>
        <w:t xml:space="preserve">When entering this stage, FOXI computes the total mass erupted based on its previous CMER and FMER estimates, as well as on the absolute minimum and maximum assumable mass fluxes. </w:t>
      </w:r>
      <w:r w:rsidR="00520C74" w:rsidRPr="008A62D7">
        <w:rPr>
          <w:lang w:val="en-GB"/>
        </w:rPr>
        <w:t>This is done by importing</w:t>
      </w:r>
      <w:r w:rsidR="00E355E0" w:rsidRPr="008A62D7">
        <w:rPr>
          <w:lang w:val="en-GB"/>
        </w:rPr>
        <w:t xml:space="preserve"> the </w:t>
      </w:r>
      <w:r w:rsidR="00B86D75" w:rsidRPr="008A62D7">
        <w:rPr>
          <w:lang w:val="en-GB"/>
        </w:rPr>
        <w:t xml:space="preserve">corresponding </w:t>
      </w:r>
      <w:r w:rsidR="00E355E0" w:rsidRPr="008A62D7">
        <w:rPr>
          <w:lang w:val="en-GB"/>
        </w:rPr>
        <w:t>values</w:t>
      </w:r>
      <w:r w:rsidR="00C44F25" w:rsidRPr="008A62D7">
        <w:rPr>
          <w:lang w:val="en-GB"/>
        </w:rPr>
        <w:t xml:space="preserve"> </w:t>
      </w:r>
      <w:r w:rsidR="00C44F25" w:rsidRPr="008A62D7">
        <w:rPr>
          <w:i/>
          <w:lang w:val="en-GB"/>
        </w:rPr>
        <w:t>Q(t)</w:t>
      </w:r>
      <w:r w:rsidR="00E355E0" w:rsidRPr="008A62D7">
        <w:rPr>
          <w:lang w:val="en-GB"/>
        </w:rPr>
        <w:t xml:space="preserve"> from the </w:t>
      </w:r>
      <w:r w:rsidR="00E355E0" w:rsidRPr="008A62D7">
        <w:rPr>
          <w:i/>
          <w:lang w:val="en-GB"/>
        </w:rPr>
        <w:t>*_mer_LOG.txt</w:t>
      </w:r>
      <w:r w:rsidR="00E355E0" w:rsidRPr="008A62D7">
        <w:rPr>
          <w:lang w:val="en-GB"/>
        </w:rPr>
        <w:t xml:space="preserve"> file</w:t>
      </w:r>
      <w:r w:rsidR="00C44F25" w:rsidRPr="008A62D7">
        <w:rPr>
          <w:lang w:val="en-GB"/>
        </w:rPr>
        <w:t xml:space="preserve">, and </w:t>
      </w:r>
      <w:r w:rsidR="00520C74" w:rsidRPr="008A62D7">
        <w:rPr>
          <w:lang w:val="en-GB"/>
        </w:rPr>
        <w:t xml:space="preserve">integrating it over time since the start of the eruption </w:t>
      </w:r>
      <w:r w:rsidR="00520C74" w:rsidRPr="008A62D7">
        <w:rPr>
          <w:i/>
          <w:lang w:val="en-GB"/>
        </w:rPr>
        <w:t>te</w:t>
      </w:r>
      <w:r w:rsidR="00520C74" w:rsidRPr="008A62D7">
        <w:rPr>
          <w:lang w:val="en-GB"/>
        </w:rPr>
        <w:t>:</w:t>
      </w:r>
    </w:p>
    <w:p w14:paraId="5F8FD2D3" w14:textId="13A05BCC" w:rsidR="00520C74" w:rsidRPr="008A62D7" w:rsidRDefault="001819E3" w:rsidP="00520C74">
      <w:pPr>
        <w:ind w:left="2880" w:firstLine="720"/>
        <w:rPr>
          <w:lang w:val="en-GB"/>
        </w:rPr>
      </w:pP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i</m:t>
            </m:r>
          </m:sub>
        </m:sSub>
        <m:r>
          <w:rPr>
            <w:rFonts w:ascii="Cambria Math" w:hAnsi="Cambria Math"/>
            <w:lang w:val="en-GB"/>
          </w:rPr>
          <m:t>=</m:t>
        </m:r>
        <m:nary>
          <m:naryPr>
            <m:limLoc m:val="subSup"/>
            <m:ctrlPr>
              <w:rPr>
                <w:rFonts w:ascii="Cambria Math" w:hAnsi="Cambria Math"/>
                <w:i/>
                <w:lang w:val="en-GB"/>
              </w:rPr>
            </m:ctrlPr>
          </m:naryPr>
          <m:sub>
            <m:r>
              <w:rPr>
                <w:rFonts w:ascii="Cambria Math" w:hAnsi="Cambria Math"/>
                <w:lang w:val="en-GB"/>
              </w:rPr>
              <m:t>0</m:t>
            </m:r>
          </m:sub>
          <m:sup>
            <m:r>
              <w:rPr>
                <w:rFonts w:ascii="Cambria Math" w:hAnsi="Cambria Math"/>
                <w:lang w:val="en-GB"/>
              </w:rPr>
              <m:t>te</m:t>
            </m:r>
          </m:sup>
          <m:e>
            <m:r>
              <w:rPr>
                <w:rFonts w:ascii="Cambria Math" w:hAnsi="Cambria Math"/>
                <w:lang w:val="en-GB"/>
              </w:rPr>
              <m:t>Q</m:t>
            </m:r>
            <m:d>
              <m:dPr>
                <m:ctrlPr>
                  <w:rPr>
                    <w:rFonts w:ascii="Cambria Math" w:hAnsi="Cambria Math"/>
                    <w:i/>
                    <w:lang w:val="en-GB"/>
                  </w:rPr>
                </m:ctrlPr>
              </m:dPr>
              <m:e>
                <m:r>
                  <w:rPr>
                    <w:rFonts w:ascii="Cambria Math" w:hAnsi="Cambria Math"/>
                    <w:lang w:val="en-GB"/>
                  </w:rPr>
                  <m:t>t</m:t>
                </m:r>
              </m:e>
            </m:d>
            <m:r>
              <w:rPr>
                <w:rFonts w:ascii="Cambria Math" w:hAnsi="Cambria Math"/>
                <w:lang w:val="en-GB"/>
              </w:rPr>
              <m:t>dt</m:t>
            </m:r>
          </m:e>
        </m:nary>
      </m:oMath>
      <w:r w:rsidR="00520C74" w:rsidRPr="008A62D7">
        <w:rPr>
          <w:lang w:val="en-GB"/>
        </w:rPr>
        <w:tab/>
      </w:r>
      <w:r w:rsidR="00520C74" w:rsidRPr="008A62D7">
        <w:rPr>
          <w:lang w:val="en-GB"/>
        </w:rPr>
        <w:tab/>
      </w:r>
      <w:r w:rsidR="00520C74" w:rsidRPr="008A62D7">
        <w:rPr>
          <w:lang w:val="en-GB"/>
        </w:rPr>
        <w:tab/>
      </w:r>
      <w:r w:rsidR="00520C74" w:rsidRPr="008A62D7">
        <w:rPr>
          <w:lang w:val="en-GB"/>
        </w:rPr>
        <w:tab/>
      </w:r>
      <w:r w:rsidR="00754FAB" w:rsidRPr="008A62D7">
        <w:rPr>
          <w:lang w:val="en-GB"/>
        </w:rPr>
        <w:t>(26)</w:t>
      </w:r>
    </w:p>
    <w:p w14:paraId="7AF2CC13" w14:textId="77777777" w:rsidR="00520C74" w:rsidRPr="008A62D7" w:rsidRDefault="00520C74" w:rsidP="00520C74">
      <w:pPr>
        <w:rPr>
          <w:lang w:val="en-GB"/>
        </w:rPr>
      </w:pPr>
    </w:p>
    <w:p w14:paraId="7F0F8A79" w14:textId="77777777" w:rsidR="00520C74" w:rsidRPr="008A62D7" w:rsidRDefault="00520C74" w:rsidP="00520C74">
      <w:pPr>
        <w:rPr>
          <w:lang w:val="en-GB"/>
        </w:rPr>
      </w:pPr>
      <w:r w:rsidRPr="008A62D7">
        <w:rPr>
          <w:lang w:val="en-GB"/>
        </w:rPr>
        <w:t>This equation is applied to the following mass fluxes:</w:t>
      </w:r>
    </w:p>
    <w:p w14:paraId="745F533C" w14:textId="0809284D" w:rsidR="00537F29" w:rsidRPr="008A62D7" w:rsidRDefault="00537F29" w:rsidP="00520C74">
      <w:pPr>
        <w:rPr>
          <w:lang w:val="en-GB"/>
        </w:rPr>
      </w:pPr>
      <w:r w:rsidRPr="008A62D7">
        <w:rPr>
          <w:u w:val="single"/>
          <w:lang w:val="en-GB"/>
        </w:rPr>
        <w:t>on the CMER data level</w:t>
      </w:r>
      <w:r w:rsidRPr="008A62D7">
        <w:rPr>
          <w:lang w:val="en-GB"/>
        </w:rPr>
        <w:t>:</w:t>
      </w:r>
    </w:p>
    <w:p w14:paraId="4E78322A" w14:textId="7E342B74" w:rsidR="00520C74" w:rsidRPr="008A62D7" w:rsidRDefault="00520C74"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abs.min</w:t>
      </w:r>
      <w:r w:rsidRPr="008A62D7">
        <w:rPr>
          <w:rFonts w:eastAsiaTheme="minorEastAsia"/>
          <w:lang w:val="en-GB"/>
        </w:rPr>
        <w:t xml:space="preserve"> resulting in </w:t>
      </w:r>
      <w:r w:rsidRPr="008A62D7">
        <w:rPr>
          <w:rFonts w:eastAsiaTheme="minorEastAsia"/>
          <w:b/>
          <w:i/>
          <w:lang w:val="en-GB"/>
        </w:rPr>
        <w:t>M</w:t>
      </w:r>
      <w:r w:rsidR="001F7BC6" w:rsidRPr="008A62D7">
        <w:rPr>
          <w:rFonts w:eastAsiaTheme="minorEastAsia"/>
          <w:b/>
          <w:i/>
          <w:vertAlign w:val="subscript"/>
          <w:lang w:val="en-GB"/>
        </w:rPr>
        <w:t>C_a</w:t>
      </w:r>
      <w:r w:rsidRPr="008A62D7">
        <w:rPr>
          <w:rFonts w:eastAsiaTheme="minorEastAsia"/>
          <w:b/>
          <w:i/>
          <w:vertAlign w:val="subscript"/>
          <w:lang w:val="en-GB"/>
        </w:rPr>
        <w:t>bs.min</w:t>
      </w:r>
      <w:r w:rsidRPr="008A62D7">
        <w:rPr>
          <w:rFonts w:eastAsiaTheme="minorEastAsia"/>
          <w:lang w:val="en-GB"/>
        </w:rPr>
        <w:t xml:space="preserve"> </w:t>
      </w:r>
    </w:p>
    <w:p w14:paraId="63FCA6C1" w14:textId="32740072" w:rsidR="00520C74" w:rsidRPr="008A62D7" w:rsidRDefault="00520C74"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abs.max</w:t>
      </w:r>
      <w:r w:rsidRPr="008A62D7">
        <w:rPr>
          <w:rFonts w:eastAsiaTheme="minorEastAsia"/>
          <w:lang w:val="en-GB"/>
        </w:rPr>
        <w:t xml:space="preserve"> resulting in </w:t>
      </w:r>
      <w:r w:rsidRPr="008A62D7">
        <w:rPr>
          <w:rFonts w:eastAsiaTheme="minorEastAsia"/>
          <w:b/>
          <w:i/>
          <w:lang w:val="en-GB"/>
        </w:rPr>
        <w:t>M</w:t>
      </w:r>
      <w:r w:rsidR="001F7BC6" w:rsidRPr="008A62D7">
        <w:rPr>
          <w:rFonts w:eastAsiaTheme="minorEastAsia"/>
          <w:b/>
          <w:i/>
          <w:vertAlign w:val="subscript"/>
          <w:lang w:val="en-GB"/>
        </w:rPr>
        <w:t>C_a</w:t>
      </w:r>
      <w:r w:rsidRPr="008A62D7">
        <w:rPr>
          <w:rFonts w:eastAsiaTheme="minorEastAsia"/>
          <w:b/>
          <w:i/>
          <w:vertAlign w:val="subscript"/>
          <w:lang w:val="en-GB"/>
        </w:rPr>
        <w:t>bs.max</w:t>
      </w:r>
      <w:r w:rsidRPr="008A62D7">
        <w:rPr>
          <w:rFonts w:eastAsiaTheme="minorEastAsia"/>
          <w:lang w:val="en-GB"/>
        </w:rPr>
        <w:t xml:space="preserve"> </w:t>
      </w:r>
    </w:p>
    <w:p w14:paraId="32A0B338" w14:textId="2741E045" w:rsidR="00520C74" w:rsidRPr="008A62D7" w:rsidRDefault="00537F29"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maxhmin</w:t>
      </w:r>
      <w:r w:rsidRPr="008A62D7">
        <w:rPr>
          <w:rFonts w:eastAsiaTheme="minorEastAsia"/>
          <w:lang w:val="en-GB"/>
        </w:rPr>
        <w:t xml:space="preserve"> resulting in </w:t>
      </w:r>
      <w:r w:rsidRPr="008A62D7">
        <w:rPr>
          <w:rFonts w:eastAsiaTheme="minorEastAsia"/>
          <w:b/>
          <w:i/>
          <w:lang w:val="en-GB"/>
        </w:rPr>
        <w:t>M</w:t>
      </w:r>
      <w:r w:rsidR="001F7BC6" w:rsidRPr="008A62D7">
        <w:rPr>
          <w:rFonts w:eastAsiaTheme="minorEastAsia"/>
          <w:b/>
          <w:i/>
          <w:vertAlign w:val="subscript"/>
          <w:lang w:val="en-GB"/>
        </w:rPr>
        <w:t>C_m</w:t>
      </w:r>
      <w:r w:rsidRPr="008A62D7">
        <w:rPr>
          <w:rFonts w:eastAsiaTheme="minorEastAsia"/>
          <w:b/>
          <w:i/>
          <w:vertAlign w:val="subscript"/>
          <w:lang w:val="en-GB"/>
        </w:rPr>
        <w:t>axhmin</w:t>
      </w:r>
    </w:p>
    <w:p w14:paraId="625BBD0E" w14:textId="7431F4E4" w:rsidR="00537F29" w:rsidRPr="008A62D7" w:rsidRDefault="00537F29" w:rsidP="001507E8">
      <w:pPr>
        <w:pStyle w:val="ListParagraph"/>
        <w:numPr>
          <w:ilvl w:val="0"/>
          <w:numId w:val="12"/>
        </w:numPr>
        <w:rPr>
          <w:rFonts w:eastAsia="Times New Roman"/>
          <w:lang w:val="en-GB"/>
        </w:rPr>
      </w:pPr>
      <w:r w:rsidRPr="008A62D7">
        <w:rPr>
          <w:rFonts w:eastAsiaTheme="minorEastAsia"/>
          <w:b/>
          <w:i/>
          <w:lang w:val="en-GB"/>
        </w:rPr>
        <w:t>Q</w:t>
      </w:r>
      <w:r w:rsidRPr="008A62D7">
        <w:rPr>
          <w:rFonts w:eastAsiaTheme="minorEastAsia"/>
          <w:b/>
          <w:i/>
          <w:vertAlign w:val="subscript"/>
          <w:lang w:val="en-GB"/>
        </w:rPr>
        <w:t>conv_wavg</w:t>
      </w:r>
      <w:r w:rsidRPr="008A62D7">
        <w:rPr>
          <w:rFonts w:eastAsiaTheme="minorEastAsia"/>
          <w:b/>
          <w:lang w:val="en-GB"/>
        </w:rPr>
        <w:t xml:space="preserve"> </w:t>
      </w:r>
      <w:r w:rsidRPr="008A62D7">
        <w:rPr>
          <w:rFonts w:eastAsiaTheme="minorEastAsia"/>
          <w:lang w:val="en-GB"/>
        </w:rPr>
        <w:t xml:space="preserve">resulting in </w:t>
      </w:r>
      <w:r w:rsidRPr="008A62D7">
        <w:rPr>
          <w:rFonts w:eastAsiaTheme="minorEastAsia"/>
          <w:b/>
          <w:i/>
          <w:lang w:val="en-GB"/>
        </w:rPr>
        <w:t>M</w:t>
      </w:r>
      <w:r w:rsidR="001F7BC6" w:rsidRPr="008A62D7">
        <w:rPr>
          <w:rFonts w:eastAsiaTheme="minorEastAsia"/>
          <w:b/>
          <w:i/>
          <w:vertAlign w:val="subscript"/>
          <w:lang w:val="en-GB"/>
        </w:rPr>
        <w:t>C</w:t>
      </w:r>
      <w:r w:rsidRPr="008A62D7">
        <w:rPr>
          <w:rFonts w:eastAsiaTheme="minorEastAsia"/>
          <w:b/>
          <w:i/>
          <w:vertAlign w:val="subscript"/>
          <w:lang w:val="en-GB"/>
        </w:rPr>
        <w:t>_wavg</w:t>
      </w:r>
      <w:r w:rsidRPr="008A62D7">
        <w:rPr>
          <w:lang w:val="en-GB"/>
        </w:rPr>
        <w:t xml:space="preserve"> </w:t>
      </w:r>
    </w:p>
    <w:p w14:paraId="76D51398" w14:textId="56853D86" w:rsidR="00C96594" w:rsidRPr="008A62D7" w:rsidRDefault="00C96594" w:rsidP="001507E8">
      <w:pPr>
        <w:pStyle w:val="ListParagraph"/>
        <w:numPr>
          <w:ilvl w:val="0"/>
          <w:numId w:val="12"/>
        </w:numPr>
        <w:rPr>
          <w:rFonts w:eastAsia="Times New Roman"/>
          <w:lang w:val="en-GB"/>
        </w:rPr>
      </w:pPr>
      <w:r w:rsidRPr="008A62D7">
        <w:rPr>
          <w:rFonts w:eastAsiaTheme="minorEastAsia"/>
          <w:b/>
          <w:i/>
          <w:lang w:val="en-GB"/>
        </w:rPr>
        <w:t>Q</w:t>
      </w:r>
      <w:r w:rsidRPr="008A62D7">
        <w:rPr>
          <w:rFonts w:eastAsiaTheme="minorEastAsia"/>
          <w:b/>
          <w:i/>
          <w:vertAlign w:val="subscript"/>
          <w:lang w:val="en-GB"/>
        </w:rPr>
        <w:t>CMER</w:t>
      </w:r>
      <w:r w:rsidRPr="008A62D7">
        <w:rPr>
          <w:rFonts w:eastAsiaTheme="minorEastAsia"/>
          <w:b/>
          <w:lang w:val="en-GB"/>
        </w:rPr>
        <w:t xml:space="preserve"> </w:t>
      </w:r>
      <w:r w:rsidRPr="008A62D7">
        <w:rPr>
          <w:rFonts w:eastAsiaTheme="minorEastAsia"/>
          <w:lang w:val="en-GB"/>
        </w:rPr>
        <w:t xml:space="preserve">resulting in </w:t>
      </w:r>
      <w:r w:rsidRPr="008A62D7">
        <w:rPr>
          <w:rFonts w:eastAsiaTheme="minorEastAsia"/>
          <w:b/>
          <w:i/>
          <w:lang w:val="en-GB"/>
        </w:rPr>
        <w:t>M</w:t>
      </w:r>
      <w:r w:rsidRPr="008A62D7">
        <w:rPr>
          <w:rFonts w:eastAsiaTheme="minorEastAsia"/>
          <w:b/>
          <w:i/>
          <w:vertAlign w:val="subscript"/>
          <w:lang w:val="en-GB"/>
        </w:rPr>
        <w:t>CMER</w:t>
      </w:r>
      <w:r w:rsidRPr="008A62D7">
        <w:rPr>
          <w:lang w:val="en-GB"/>
        </w:rPr>
        <w:t xml:space="preserve"> </w:t>
      </w:r>
    </w:p>
    <w:p w14:paraId="72A7C61D" w14:textId="176D5D46" w:rsidR="00537F29" w:rsidRPr="008A62D7" w:rsidRDefault="00537F29" w:rsidP="001507E8">
      <w:pPr>
        <w:pStyle w:val="ListParagraph"/>
        <w:numPr>
          <w:ilvl w:val="0"/>
          <w:numId w:val="12"/>
        </w:numPr>
        <w:rPr>
          <w:rFonts w:eastAsia="Times New Roman"/>
          <w:lang w:val="en-GB"/>
        </w:rPr>
      </w:pPr>
      <w:r w:rsidRPr="008A62D7">
        <w:rPr>
          <w:rFonts w:eastAsiaTheme="minorEastAsia"/>
          <w:b/>
          <w:i/>
          <w:lang w:val="en-GB"/>
        </w:rPr>
        <w:t>Q</w:t>
      </w:r>
      <w:r w:rsidR="00C96594" w:rsidRPr="008A62D7">
        <w:rPr>
          <w:rFonts w:eastAsiaTheme="minorEastAsia"/>
          <w:b/>
          <w:i/>
          <w:vertAlign w:val="subscript"/>
          <w:lang w:val="en-GB"/>
        </w:rPr>
        <w:t>conv_u</w:t>
      </w:r>
      <w:r w:rsidRPr="008A62D7">
        <w:rPr>
          <w:rFonts w:eastAsiaTheme="minorEastAsia"/>
          <w:b/>
          <w:i/>
          <w:vertAlign w:val="subscript"/>
          <w:lang w:val="en-GB"/>
        </w:rPr>
        <w:t>pper</w:t>
      </w:r>
      <w:r w:rsidRPr="008A62D7">
        <w:rPr>
          <w:rFonts w:eastAsiaTheme="minorEastAsia"/>
          <w:lang w:val="en-GB"/>
        </w:rPr>
        <w:t xml:space="preserve"> resulting in </w:t>
      </w:r>
      <w:r w:rsidRPr="008A62D7">
        <w:rPr>
          <w:rFonts w:eastAsiaTheme="minorEastAsia"/>
          <w:b/>
          <w:i/>
          <w:lang w:val="en-GB"/>
        </w:rPr>
        <w:t>M</w:t>
      </w:r>
      <w:r w:rsidR="00C96594" w:rsidRPr="008A62D7">
        <w:rPr>
          <w:rFonts w:eastAsiaTheme="minorEastAsia"/>
          <w:b/>
          <w:i/>
          <w:vertAlign w:val="subscript"/>
          <w:lang w:val="en-GB"/>
        </w:rPr>
        <w:t>CMER_max</w:t>
      </w:r>
    </w:p>
    <w:p w14:paraId="5DABDF4B" w14:textId="2C368F87" w:rsidR="00537F29" w:rsidRPr="008A62D7" w:rsidRDefault="00537F29" w:rsidP="001507E8">
      <w:pPr>
        <w:pStyle w:val="ListParagraph"/>
        <w:numPr>
          <w:ilvl w:val="0"/>
          <w:numId w:val="12"/>
        </w:numPr>
        <w:rPr>
          <w:rFonts w:eastAsia="Times New Roman"/>
          <w:lang w:val="en-GB"/>
        </w:rPr>
      </w:pPr>
      <w:r w:rsidRPr="008A62D7">
        <w:rPr>
          <w:rFonts w:eastAsiaTheme="minorEastAsia"/>
          <w:b/>
          <w:i/>
          <w:lang w:val="en-GB"/>
        </w:rPr>
        <w:t>Q</w:t>
      </w:r>
      <w:r w:rsidR="00C96594" w:rsidRPr="008A62D7">
        <w:rPr>
          <w:rFonts w:eastAsiaTheme="minorEastAsia"/>
          <w:b/>
          <w:i/>
          <w:vertAlign w:val="subscript"/>
          <w:lang w:val="en-GB"/>
        </w:rPr>
        <w:t>Gudmundsson</w:t>
      </w:r>
      <w:r w:rsidRPr="008A62D7">
        <w:rPr>
          <w:rFonts w:eastAsiaTheme="minorEastAsia"/>
          <w:lang w:val="en-GB"/>
        </w:rPr>
        <w:t xml:space="preserve"> resulting in </w:t>
      </w:r>
      <w:r w:rsidRPr="008A62D7">
        <w:rPr>
          <w:rFonts w:eastAsiaTheme="minorEastAsia"/>
          <w:b/>
          <w:i/>
          <w:lang w:val="en-GB"/>
        </w:rPr>
        <w:t>M</w:t>
      </w:r>
      <w:r w:rsidR="001F7BC6" w:rsidRPr="008A62D7">
        <w:rPr>
          <w:rFonts w:eastAsiaTheme="minorEastAsia"/>
          <w:b/>
          <w:i/>
          <w:vertAlign w:val="subscript"/>
          <w:lang w:val="en-GB"/>
        </w:rPr>
        <w:t>G</w:t>
      </w:r>
      <w:r w:rsidR="00C96594" w:rsidRPr="008A62D7">
        <w:rPr>
          <w:rFonts w:eastAsiaTheme="minorEastAsia"/>
          <w:b/>
          <w:i/>
          <w:vertAlign w:val="subscript"/>
          <w:lang w:val="en-GB"/>
        </w:rPr>
        <w:t>udmunds</w:t>
      </w:r>
    </w:p>
    <w:p w14:paraId="25A21E6F" w14:textId="7F5DD4D2" w:rsidR="00537F29" w:rsidRPr="00BC37ED" w:rsidRDefault="00537F29" w:rsidP="001507E8">
      <w:pPr>
        <w:pStyle w:val="ListParagraph"/>
        <w:numPr>
          <w:ilvl w:val="0"/>
          <w:numId w:val="12"/>
        </w:numPr>
        <w:rPr>
          <w:ins w:id="1940" w:author="Dioguardi, Fabio" w:date="2019-01-24T16:27:00Z"/>
          <w:rFonts w:eastAsia="Times New Roman"/>
          <w:lang w:val="en-GB"/>
        </w:rPr>
      </w:pPr>
      <w:r w:rsidRPr="008A62D7">
        <w:rPr>
          <w:rFonts w:eastAsiaTheme="minorEastAsia"/>
          <w:b/>
          <w:i/>
          <w:lang w:val="en-GB"/>
        </w:rPr>
        <w:t>Q</w:t>
      </w:r>
      <w:r w:rsidR="00C96594" w:rsidRPr="008A62D7">
        <w:rPr>
          <w:rFonts w:eastAsiaTheme="minorEastAsia"/>
          <w:b/>
          <w:i/>
          <w:vertAlign w:val="subscript"/>
          <w:lang w:val="en-GB"/>
        </w:rPr>
        <w:t>Degruyter Bonadonna</w:t>
      </w:r>
      <w:r w:rsidRPr="008A62D7">
        <w:rPr>
          <w:rFonts w:eastAsiaTheme="minorEastAsia"/>
          <w:lang w:val="en-GB"/>
        </w:rPr>
        <w:t xml:space="preserve"> resulting in </w:t>
      </w:r>
      <w:r w:rsidRPr="008A62D7">
        <w:rPr>
          <w:rFonts w:eastAsiaTheme="minorEastAsia"/>
          <w:b/>
          <w:i/>
          <w:lang w:val="en-GB"/>
        </w:rPr>
        <w:t>M</w:t>
      </w:r>
      <w:r w:rsidR="001F7BC6" w:rsidRPr="008A62D7">
        <w:rPr>
          <w:rFonts w:eastAsiaTheme="minorEastAsia"/>
          <w:b/>
          <w:i/>
          <w:vertAlign w:val="subscript"/>
          <w:lang w:val="en-GB"/>
        </w:rPr>
        <w:t>D</w:t>
      </w:r>
      <w:r w:rsidR="00C96594" w:rsidRPr="008A62D7">
        <w:rPr>
          <w:rFonts w:eastAsiaTheme="minorEastAsia"/>
          <w:b/>
          <w:i/>
          <w:vertAlign w:val="subscript"/>
          <w:lang w:val="en-GB"/>
        </w:rPr>
        <w:t>egr_</w:t>
      </w:r>
      <w:r w:rsidR="001F7BC6" w:rsidRPr="008A62D7">
        <w:rPr>
          <w:rFonts w:eastAsiaTheme="minorEastAsia"/>
          <w:b/>
          <w:i/>
          <w:vertAlign w:val="subscript"/>
          <w:lang w:val="en-GB"/>
        </w:rPr>
        <w:t>B</w:t>
      </w:r>
      <w:r w:rsidR="00C96594" w:rsidRPr="008A62D7">
        <w:rPr>
          <w:rFonts w:eastAsiaTheme="minorEastAsia"/>
          <w:b/>
          <w:i/>
          <w:vertAlign w:val="subscript"/>
          <w:lang w:val="en-GB"/>
        </w:rPr>
        <w:t>ona</w:t>
      </w:r>
    </w:p>
    <w:p w14:paraId="4DBA70BA" w14:textId="2A54665A" w:rsidR="00BC37ED" w:rsidRPr="00BC37ED" w:rsidRDefault="00BC37ED" w:rsidP="00BC37ED">
      <w:pPr>
        <w:pStyle w:val="ListParagraph"/>
        <w:numPr>
          <w:ilvl w:val="0"/>
          <w:numId w:val="12"/>
        </w:numPr>
        <w:rPr>
          <w:rFonts w:eastAsia="Times New Roman"/>
          <w:lang w:val="en-GB"/>
        </w:rPr>
      </w:pPr>
      <w:ins w:id="1941" w:author="Dioguardi, Fabio" w:date="2019-01-24T16:27:00Z">
        <w:r w:rsidRPr="008A62D7">
          <w:rPr>
            <w:rFonts w:eastAsiaTheme="minorEastAsia"/>
            <w:b/>
            <w:i/>
            <w:lang w:val="en-GB"/>
          </w:rPr>
          <w:t>Q</w:t>
        </w:r>
        <w:r>
          <w:rPr>
            <w:rFonts w:eastAsiaTheme="minorEastAsia"/>
            <w:b/>
            <w:i/>
            <w:vertAlign w:val="subscript"/>
            <w:lang w:val="en-GB"/>
          </w:rPr>
          <w:t xml:space="preserve">Wood0D </w:t>
        </w:r>
        <w:r w:rsidRPr="008A62D7">
          <w:rPr>
            <w:rFonts w:eastAsiaTheme="minorEastAsia"/>
            <w:lang w:val="en-GB"/>
          </w:rPr>
          <w:t xml:space="preserve">resulting in </w:t>
        </w:r>
        <w:r w:rsidRPr="008A62D7">
          <w:rPr>
            <w:rFonts w:eastAsiaTheme="minorEastAsia"/>
            <w:b/>
            <w:i/>
            <w:lang w:val="en-GB"/>
          </w:rPr>
          <w:t>M</w:t>
        </w:r>
        <w:r>
          <w:rPr>
            <w:rFonts w:eastAsiaTheme="minorEastAsia"/>
            <w:b/>
            <w:i/>
            <w:vertAlign w:val="subscript"/>
            <w:lang w:val="en-GB"/>
          </w:rPr>
          <w:t>Wood0D</w:t>
        </w:r>
      </w:ins>
    </w:p>
    <w:p w14:paraId="527EC0D0" w14:textId="77777777" w:rsidR="00C96594" w:rsidRPr="008A62D7" w:rsidRDefault="00537F29" w:rsidP="001507E8">
      <w:pPr>
        <w:pStyle w:val="ListParagraph"/>
        <w:numPr>
          <w:ilvl w:val="0"/>
          <w:numId w:val="12"/>
        </w:numPr>
        <w:rPr>
          <w:rFonts w:eastAsia="Times New Roman"/>
          <w:lang w:val="en-GB"/>
        </w:rPr>
      </w:pPr>
      <w:r w:rsidRPr="008A62D7">
        <w:rPr>
          <w:rFonts w:eastAsiaTheme="minorEastAsia"/>
          <w:b/>
          <w:i/>
          <w:lang w:val="en-GB"/>
        </w:rPr>
        <w:t>Q</w:t>
      </w:r>
      <w:r w:rsidR="00C96594" w:rsidRPr="008A62D7">
        <w:rPr>
          <w:rFonts w:eastAsiaTheme="minorEastAsia"/>
          <w:b/>
          <w:i/>
          <w:vertAlign w:val="subscript"/>
          <w:lang w:val="en-GB"/>
        </w:rPr>
        <w:t>lowe</w:t>
      </w:r>
      <w:r w:rsidRPr="008A62D7">
        <w:rPr>
          <w:rFonts w:eastAsiaTheme="minorEastAsia"/>
          <w:b/>
          <w:i/>
          <w:vertAlign w:val="subscript"/>
          <w:lang w:val="en-GB"/>
        </w:rPr>
        <w:t>r</w:t>
      </w:r>
      <w:r w:rsidRPr="008A62D7">
        <w:rPr>
          <w:rFonts w:eastAsiaTheme="minorEastAsia"/>
          <w:lang w:val="en-GB"/>
        </w:rPr>
        <w:t xml:space="preserve"> resulting in </w:t>
      </w:r>
      <w:r w:rsidRPr="008A62D7">
        <w:rPr>
          <w:rFonts w:eastAsiaTheme="minorEastAsia"/>
          <w:b/>
          <w:i/>
          <w:lang w:val="en-GB"/>
        </w:rPr>
        <w:t>M</w:t>
      </w:r>
      <w:r w:rsidR="00C96594" w:rsidRPr="008A62D7">
        <w:rPr>
          <w:rFonts w:eastAsiaTheme="minorEastAsia"/>
          <w:b/>
          <w:i/>
          <w:vertAlign w:val="subscript"/>
          <w:lang w:val="en-GB"/>
        </w:rPr>
        <w:t>CMER_min</w:t>
      </w:r>
    </w:p>
    <w:p w14:paraId="033FE5FA" w14:textId="7B89D939" w:rsidR="00C96594" w:rsidRPr="008A62D7" w:rsidRDefault="00C96594" w:rsidP="00C96594">
      <w:pPr>
        <w:rPr>
          <w:lang w:val="en-GB"/>
        </w:rPr>
      </w:pPr>
      <w:r w:rsidRPr="008A62D7">
        <w:rPr>
          <w:u w:val="single"/>
          <w:lang w:val="en-GB"/>
        </w:rPr>
        <w:t>on the FMER data level</w:t>
      </w:r>
      <w:r w:rsidRPr="008A62D7">
        <w:rPr>
          <w:lang w:val="en-GB"/>
        </w:rPr>
        <w:t>:</w:t>
      </w:r>
    </w:p>
    <w:p w14:paraId="45664A5D" w14:textId="2D320055" w:rsidR="00C96594" w:rsidRPr="008A62D7" w:rsidRDefault="00C96594" w:rsidP="001507E8">
      <w:pPr>
        <w:pStyle w:val="ListParagraph"/>
        <w:numPr>
          <w:ilvl w:val="0"/>
          <w:numId w:val="12"/>
        </w:numPr>
        <w:rPr>
          <w:rFonts w:eastAsiaTheme="minorEastAsia"/>
          <w:lang w:val="en-GB"/>
        </w:rPr>
      </w:pPr>
      <w:r w:rsidRPr="008A62D7">
        <w:rPr>
          <w:rFonts w:eastAsiaTheme="minorEastAsia"/>
          <w:b/>
          <w:i/>
          <w:lang w:val="en-GB"/>
        </w:rPr>
        <w:lastRenderedPageBreak/>
        <w:t>Q</w:t>
      </w:r>
      <w:r w:rsidRPr="008A62D7">
        <w:rPr>
          <w:rFonts w:eastAsiaTheme="minorEastAsia"/>
          <w:b/>
          <w:i/>
          <w:vertAlign w:val="subscript"/>
          <w:lang w:val="en-GB"/>
        </w:rPr>
        <w:t>f_abs. min</w:t>
      </w:r>
      <w:r w:rsidRPr="008A62D7">
        <w:rPr>
          <w:rFonts w:eastAsiaTheme="minorEastAsia"/>
          <w:lang w:val="en-GB"/>
        </w:rPr>
        <w:t xml:space="preserve"> resulting in </w:t>
      </w:r>
      <w:r w:rsidRPr="008A62D7">
        <w:rPr>
          <w:rFonts w:eastAsiaTheme="minorEastAsia"/>
          <w:b/>
          <w:i/>
          <w:lang w:val="en-GB"/>
        </w:rPr>
        <w:t>M</w:t>
      </w:r>
      <w:r w:rsidRPr="008A62D7">
        <w:rPr>
          <w:rFonts w:eastAsiaTheme="minorEastAsia"/>
          <w:b/>
          <w:i/>
          <w:vertAlign w:val="subscript"/>
          <w:lang w:val="en-GB"/>
        </w:rPr>
        <w:t>abs.min</w:t>
      </w:r>
      <w:r w:rsidR="001F7BC6" w:rsidRPr="008A62D7">
        <w:rPr>
          <w:rFonts w:eastAsiaTheme="minorEastAsia"/>
          <w:lang w:val="en-GB"/>
        </w:rPr>
        <w:t>:</w:t>
      </w:r>
    </w:p>
    <w:p w14:paraId="68CD3FFF" w14:textId="0751D6DC" w:rsidR="001F7BC6" w:rsidRPr="008A62D7" w:rsidRDefault="001F7BC6" w:rsidP="001F7BC6">
      <w:pPr>
        <w:pStyle w:val="ListParagraph"/>
        <w:ind w:firstLine="720"/>
        <w:rPr>
          <w:rFonts w:eastAsiaTheme="minorEastAsia"/>
          <w:lang w:val="en-GB"/>
        </w:rPr>
      </w:pPr>
      <w:r w:rsidRPr="008A62D7">
        <w:rPr>
          <w:rFonts w:eastAsiaTheme="minorEastAsia"/>
          <w:lang w:val="en-GB"/>
        </w:rPr>
        <w:t>minimum assumable mass erupted</w:t>
      </w:r>
    </w:p>
    <w:p w14:paraId="534A6D7E" w14:textId="052ECF3A" w:rsidR="001F7BC6" w:rsidRPr="008A62D7" w:rsidRDefault="001F7BC6"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f_abs. max</w:t>
      </w:r>
      <w:r w:rsidRPr="008A62D7">
        <w:rPr>
          <w:rFonts w:eastAsiaTheme="minorEastAsia"/>
          <w:lang w:val="en-GB"/>
        </w:rPr>
        <w:t xml:space="preserve"> resulting in </w:t>
      </w:r>
      <w:r w:rsidRPr="008A62D7">
        <w:rPr>
          <w:rFonts w:eastAsiaTheme="minorEastAsia"/>
          <w:b/>
          <w:i/>
          <w:lang w:val="en-GB"/>
        </w:rPr>
        <w:t>M</w:t>
      </w:r>
      <w:r w:rsidRPr="008A62D7">
        <w:rPr>
          <w:rFonts w:eastAsiaTheme="minorEastAsia"/>
          <w:b/>
          <w:i/>
          <w:vertAlign w:val="subscript"/>
          <w:lang w:val="en-GB"/>
        </w:rPr>
        <w:t>abs.max</w:t>
      </w:r>
      <w:r w:rsidRPr="008A62D7">
        <w:rPr>
          <w:rFonts w:eastAsiaTheme="minorEastAsia"/>
          <w:lang w:val="en-GB"/>
        </w:rPr>
        <w:t>:</w:t>
      </w:r>
    </w:p>
    <w:p w14:paraId="74687CBC" w14:textId="2EF1F606" w:rsidR="001F7BC6" w:rsidRPr="008A62D7" w:rsidRDefault="001F7BC6" w:rsidP="001F7BC6">
      <w:pPr>
        <w:pStyle w:val="ListParagraph"/>
        <w:ind w:firstLine="720"/>
        <w:rPr>
          <w:rFonts w:eastAsiaTheme="minorEastAsia"/>
          <w:lang w:val="en-GB"/>
        </w:rPr>
      </w:pPr>
      <w:r w:rsidRPr="008A62D7">
        <w:rPr>
          <w:rFonts w:eastAsiaTheme="minorEastAsia"/>
          <w:lang w:val="en-GB"/>
        </w:rPr>
        <w:t>maximum assumable mass erupted</w:t>
      </w:r>
    </w:p>
    <w:p w14:paraId="002FC30B" w14:textId="07334E1A" w:rsidR="001F7BC6" w:rsidRPr="008A62D7" w:rsidRDefault="001F7BC6"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FMER_min</w:t>
      </w:r>
      <w:r w:rsidRPr="008A62D7">
        <w:rPr>
          <w:rFonts w:eastAsiaTheme="minorEastAsia"/>
          <w:lang w:val="en-GB"/>
        </w:rPr>
        <w:t xml:space="preserve"> resulting in </w:t>
      </w:r>
      <w:r w:rsidRPr="008A62D7">
        <w:rPr>
          <w:rFonts w:eastAsiaTheme="minorEastAsia"/>
          <w:b/>
          <w:i/>
          <w:lang w:val="en-GB"/>
        </w:rPr>
        <w:t>M</w:t>
      </w:r>
      <w:r w:rsidRPr="008A62D7">
        <w:rPr>
          <w:rFonts w:eastAsiaTheme="minorEastAsia"/>
          <w:b/>
          <w:i/>
          <w:vertAlign w:val="subscript"/>
          <w:lang w:val="en-GB"/>
        </w:rPr>
        <w:t>FMER_min</w:t>
      </w:r>
      <w:r w:rsidRPr="008A62D7">
        <w:rPr>
          <w:rFonts w:eastAsiaTheme="minorEastAsia"/>
          <w:lang w:val="en-GB"/>
        </w:rPr>
        <w:t>:</w:t>
      </w:r>
      <w:r w:rsidRPr="008A62D7">
        <w:rPr>
          <w:rFonts w:eastAsiaTheme="minorEastAsia"/>
          <w:lang w:val="en-GB"/>
        </w:rPr>
        <w:br/>
        <w:t>the lower boundary of best estimate for total mass erupted suggested by FOXI</w:t>
      </w:r>
    </w:p>
    <w:p w14:paraId="60BF230F" w14:textId="36C473CB" w:rsidR="00987F09" w:rsidRPr="008A62D7" w:rsidRDefault="001F7BC6" w:rsidP="001507E8">
      <w:pPr>
        <w:pStyle w:val="ListParagraph"/>
        <w:numPr>
          <w:ilvl w:val="0"/>
          <w:numId w:val="12"/>
        </w:numPr>
        <w:rPr>
          <w:rFonts w:eastAsiaTheme="minorEastAsia"/>
          <w:lang w:val="en-GB"/>
        </w:rPr>
      </w:pPr>
      <w:r w:rsidRPr="000E1A5F">
        <w:rPr>
          <w:rFonts w:eastAsiaTheme="minorEastAsia"/>
          <w:b/>
          <w:i/>
          <w:lang w:val="en-GB"/>
        </w:rPr>
        <w:t>Q</w:t>
      </w:r>
      <w:r w:rsidRPr="000E1A5F">
        <w:rPr>
          <w:rFonts w:eastAsiaTheme="minorEastAsia"/>
          <w:b/>
          <w:i/>
          <w:vertAlign w:val="subscript"/>
          <w:lang w:val="en-GB"/>
        </w:rPr>
        <w:t>FMER</w:t>
      </w:r>
      <w:r w:rsidRPr="00552368">
        <w:rPr>
          <w:rFonts w:eastAsiaTheme="minorEastAsia"/>
          <w:lang w:val="en-GB"/>
        </w:rPr>
        <w:t xml:space="preserve"> resulting in </w:t>
      </w:r>
      <w:r w:rsidRPr="001E0E58">
        <w:rPr>
          <w:rFonts w:eastAsiaTheme="minorEastAsia"/>
          <w:b/>
          <w:i/>
          <w:lang w:val="en-GB"/>
        </w:rPr>
        <w:t>M</w:t>
      </w:r>
      <w:r w:rsidRPr="001E0E58">
        <w:rPr>
          <w:rFonts w:eastAsiaTheme="minorEastAsia"/>
          <w:b/>
          <w:i/>
          <w:vertAlign w:val="subscript"/>
          <w:lang w:val="en-GB"/>
        </w:rPr>
        <w:t>FMER</w:t>
      </w:r>
      <w:r w:rsidRPr="008A62D7">
        <w:rPr>
          <w:rFonts w:eastAsiaTheme="minorEastAsia"/>
          <w:lang w:val="en-GB"/>
        </w:rPr>
        <w:t>:</w:t>
      </w:r>
      <w:r w:rsidRPr="000E1A5F">
        <w:rPr>
          <w:rFonts w:eastAsiaTheme="minorEastAsia"/>
          <w:lang w:val="en-GB"/>
        </w:rPr>
        <w:br/>
      </w:r>
      <w:r w:rsidR="00987F09" w:rsidRPr="008A62D7">
        <w:rPr>
          <w:rFonts w:eastAsiaTheme="minorEastAsia"/>
          <w:lang w:val="en-GB"/>
        </w:rPr>
        <w:t>the best estimate for total mass erupted suggested by FOXI</w:t>
      </w:r>
    </w:p>
    <w:p w14:paraId="0976F524" w14:textId="387D376F" w:rsidR="00987F09" w:rsidRPr="008A62D7" w:rsidRDefault="00987F09"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FMER_max</w:t>
      </w:r>
      <w:r w:rsidRPr="008A62D7">
        <w:rPr>
          <w:rFonts w:eastAsiaTheme="minorEastAsia"/>
          <w:lang w:val="en-GB"/>
        </w:rPr>
        <w:t xml:space="preserve"> resulting in </w:t>
      </w:r>
      <w:r w:rsidRPr="008A62D7">
        <w:rPr>
          <w:rFonts w:eastAsiaTheme="minorEastAsia"/>
          <w:b/>
          <w:i/>
          <w:lang w:val="en-GB"/>
        </w:rPr>
        <w:t>M</w:t>
      </w:r>
      <w:r w:rsidRPr="008A62D7">
        <w:rPr>
          <w:rFonts w:eastAsiaTheme="minorEastAsia"/>
          <w:b/>
          <w:i/>
          <w:vertAlign w:val="subscript"/>
          <w:lang w:val="en-GB"/>
        </w:rPr>
        <w:t>FMER_max</w:t>
      </w:r>
      <w:r w:rsidRPr="008A62D7">
        <w:rPr>
          <w:rFonts w:eastAsiaTheme="minorEastAsia"/>
          <w:lang w:val="en-GB"/>
        </w:rPr>
        <w:t>:</w:t>
      </w:r>
      <w:r w:rsidRPr="008A62D7">
        <w:rPr>
          <w:rFonts w:eastAsiaTheme="minorEastAsia"/>
          <w:lang w:val="en-GB"/>
        </w:rPr>
        <w:br/>
        <w:t>the upper boundary of best estimate for total mass erupted suggested by FOXI</w:t>
      </w:r>
    </w:p>
    <w:p w14:paraId="76E8005C" w14:textId="50864170" w:rsidR="00987F09" w:rsidRPr="008A62D7" w:rsidRDefault="00987F09" w:rsidP="00C96594">
      <w:pPr>
        <w:rPr>
          <w:lang w:val="en-GB"/>
        </w:rPr>
      </w:pPr>
      <w:r w:rsidRPr="000E1A5F">
        <w:rPr>
          <w:rFonts w:eastAsiaTheme="minorEastAsia"/>
          <w:szCs w:val="22"/>
          <w:lang w:val="en-GB"/>
        </w:rPr>
        <w:t xml:space="preserve">The results are written into the file </w:t>
      </w:r>
      <w:r w:rsidRPr="000E1A5F">
        <w:rPr>
          <w:rFonts w:eastAsiaTheme="minorEastAsia"/>
          <w:i/>
          <w:szCs w:val="22"/>
          <w:lang w:val="en-GB"/>
        </w:rPr>
        <w:t>&lt;outputname&gt;_</w:t>
      </w:r>
      <w:r w:rsidRPr="008A62D7">
        <w:rPr>
          <w:i/>
          <w:kern w:val="32"/>
          <w:szCs w:val="22"/>
          <w:lang w:val="en-GB"/>
        </w:rPr>
        <w:t>_mass_</w:t>
      </w:r>
      <w:r w:rsidR="00A52361" w:rsidRPr="008A62D7">
        <w:rPr>
          <w:i/>
          <w:kern w:val="32"/>
          <w:szCs w:val="22"/>
          <w:lang w:val="en-GB"/>
        </w:rPr>
        <w:t>LOG</w:t>
      </w:r>
      <w:r w:rsidRPr="008A62D7">
        <w:rPr>
          <w:i/>
          <w:kern w:val="32"/>
          <w:szCs w:val="22"/>
          <w:lang w:val="en-GB"/>
        </w:rPr>
        <w:t>.txt</w:t>
      </w:r>
      <w:r w:rsidRPr="008A62D7">
        <w:rPr>
          <w:lang w:val="en-GB"/>
        </w:rPr>
        <w:t xml:space="preserve">, </w:t>
      </w:r>
      <w:r w:rsidR="00B86D75" w:rsidRPr="008A62D7">
        <w:rPr>
          <w:lang w:val="en-GB"/>
        </w:rPr>
        <w:t>which adopts the</w:t>
      </w:r>
      <w:r w:rsidRPr="008A62D7">
        <w:rPr>
          <w:lang w:val="en-GB"/>
        </w:rPr>
        <w:t xml:space="preserve"> order </w:t>
      </w:r>
      <w:r w:rsidR="00B86D75" w:rsidRPr="008A62D7">
        <w:rPr>
          <w:lang w:val="en-GB"/>
        </w:rPr>
        <w:t>of the values that is listed above.</w:t>
      </w:r>
    </w:p>
    <w:p w14:paraId="0FA1CA89" w14:textId="77777777" w:rsidR="00987F09" w:rsidRPr="008A62D7" w:rsidRDefault="00987F09" w:rsidP="00C96594">
      <w:pPr>
        <w:rPr>
          <w:lang w:val="en-GB"/>
        </w:rPr>
      </w:pPr>
    </w:p>
    <w:p w14:paraId="67FEC886" w14:textId="03AF8351" w:rsidR="00FD480C" w:rsidRPr="008A62D7" w:rsidRDefault="00FD480C">
      <w:pPr>
        <w:rPr>
          <w:rFonts w:asciiTheme="majorHAnsi" w:eastAsiaTheme="majorEastAsia" w:hAnsiTheme="majorHAnsi" w:cstheme="majorBidi"/>
          <w:color w:val="365F91" w:themeColor="accent1" w:themeShade="BF"/>
          <w:sz w:val="26"/>
          <w:szCs w:val="26"/>
          <w:lang w:val="en-GB"/>
        </w:rPr>
      </w:pPr>
    </w:p>
    <w:p w14:paraId="4CE3AB42" w14:textId="437CD3A5" w:rsidR="00987F09" w:rsidRPr="008A62D7" w:rsidRDefault="00987F09" w:rsidP="0010418F">
      <w:pPr>
        <w:pStyle w:val="Heading2"/>
        <w:rPr>
          <w:lang w:val="en-GB"/>
        </w:rPr>
      </w:pPr>
      <w:bookmarkStart w:id="1942" w:name="_Ref483233429"/>
      <w:bookmarkStart w:id="1943" w:name="_Toc536110935"/>
      <w:r w:rsidRPr="008A62D7">
        <w:rPr>
          <w:lang w:val="en-GB"/>
        </w:rPr>
        <w:t>Step 10: Output</w:t>
      </w:r>
      <w:r w:rsidR="00335371" w:rsidRPr="008A62D7">
        <w:rPr>
          <w:lang w:val="en-GB"/>
        </w:rPr>
        <w:t>s -</w:t>
      </w:r>
      <w:r w:rsidRPr="008A62D7">
        <w:rPr>
          <w:lang w:val="en-GB"/>
        </w:rPr>
        <w:t xml:space="preserve"> Plots and Results</w:t>
      </w:r>
      <w:bookmarkEnd w:id="1942"/>
      <w:bookmarkEnd w:id="1943"/>
    </w:p>
    <w:p w14:paraId="7C3EBA70" w14:textId="77777777" w:rsidR="007444FB" w:rsidRPr="008A62D7" w:rsidRDefault="007444FB" w:rsidP="007444FB">
      <w:pPr>
        <w:rPr>
          <w:lang w:val="en-GB"/>
        </w:rPr>
      </w:pPr>
    </w:p>
    <w:p w14:paraId="5D08F4A0" w14:textId="56C29F10" w:rsidR="007444FB" w:rsidRPr="008A62D7" w:rsidRDefault="007444FB" w:rsidP="007444FB">
      <w:pPr>
        <w:rPr>
          <w:lang w:val="en-GB"/>
        </w:rPr>
      </w:pPr>
      <w:r w:rsidRPr="008A62D7">
        <w:rPr>
          <w:lang w:val="en-GB"/>
        </w:rPr>
        <w:t xml:space="preserve">Technically, many of the output files (plots and text files) described in this section are in fact generated during previous steps by FOXI. Step 10 represents just a finalizing phase in which the output data can be transferred on an openly accessible file server and hence made online available. (This is the case for the FutureVolc-specific version REFIR </w:t>
      </w:r>
      <w:del w:id="1944" w:author="Dioguardi, Fabio" w:date="2019-01-24T17:10:00Z">
        <w:r w:rsidR="00A70C55" w:rsidRPr="008A62D7" w:rsidDel="00D812EF">
          <w:rPr>
            <w:lang w:val="en-GB"/>
          </w:rPr>
          <w:delText>18.1</w:delText>
        </w:r>
      </w:del>
      <w:ins w:id="1945" w:author="Dioguardi, Fabio" w:date="2019-01-24T17:10:00Z">
        <w:r w:rsidR="00D812EF">
          <w:rPr>
            <w:lang w:val="en-GB"/>
          </w:rPr>
          <w:t>19.0</w:t>
        </w:r>
      </w:ins>
      <w:r w:rsidRPr="008A62D7">
        <w:rPr>
          <w:lang w:val="en-GB"/>
        </w:rPr>
        <w:t xml:space="preserve">FV run by University of Iceland and the Icelandic Met Office). </w:t>
      </w:r>
    </w:p>
    <w:p w14:paraId="2C3B5BD5" w14:textId="3B9D7DBC" w:rsidR="007444FB" w:rsidRPr="008A62D7" w:rsidRDefault="007444FB" w:rsidP="007444FB">
      <w:pPr>
        <w:rPr>
          <w:lang w:val="en-GB"/>
        </w:rPr>
      </w:pPr>
      <w:r w:rsidRPr="008A62D7">
        <w:rPr>
          <w:lang w:val="en-GB"/>
        </w:rPr>
        <w:t>However, for better clarity all plots generated by FOXI, are presented all together in this section.</w:t>
      </w:r>
    </w:p>
    <w:p w14:paraId="6A7882B5" w14:textId="77777777" w:rsidR="007444FB" w:rsidRPr="008A62D7" w:rsidRDefault="007444FB" w:rsidP="007444FB">
      <w:pPr>
        <w:rPr>
          <w:lang w:val="en-GB"/>
        </w:rPr>
      </w:pPr>
    </w:p>
    <w:p w14:paraId="22611C4F" w14:textId="4867D637" w:rsidR="00335371" w:rsidRPr="008A62D7" w:rsidRDefault="00335371" w:rsidP="00335371">
      <w:pPr>
        <w:rPr>
          <w:lang w:val="en-GB"/>
        </w:rPr>
      </w:pPr>
    </w:p>
    <w:p w14:paraId="0287D4F8" w14:textId="26D04C9D" w:rsidR="00335371" w:rsidRPr="008A62D7" w:rsidRDefault="005F5849" w:rsidP="00335371">
      <w:pPr>
        <w:pStyle w:val="Heading3"/>
        <w:rPr>
          <w:lang w:val="en-GB"/>
        </w:rPr>
      </w:pPr>
      <w:bookmarkStart w:id="1946" w:name="_Toc536110936"/>
      <w:r w:rsidRPr="008A62D7">
        <w:rPr>
          <w:lang w:val="en-GB"/>
        </w:rPr>
        <w:t>The</w:t>
      </w:r>
      <w:r w:rsidR="0030291B" w:rsidRPr="008A62D7">
        <w:rPr>
          <w:lang w:val="en-GB"/>
        </w:rPr>
        <w:t xml:space="preserve"> “</w:t>
      </w:r>
      <w:r w:rsidR="0030291B" w:rsidRPr="008A62D7">
        <w:rPr>
          <w:i/>
          <w:lang w:val="en-GB"/>
        </w:rPr>
        <w:t>.log</w:t>
      </w:r>
      <w:r w:rsidR="0030291B" w:rsidRPr="008A62D7">
        <w:rPr>
          <w:lang w:val="en-GB"/>
        </w:rPr>
        <w:t>” file</w:t>
      </w:r>
      <w:bookmarkEnd w:id="1946"/>
    </w:p>
    <w:p w14:paraId="73BD9C8D" w14:textId="77777777" w:rsidR="00335371" w:rsidRPr="008A62D7" w:rsidRDefault="00335371" w:rsidP="00335371">
      <w:pPr>
        <w:rPr>
          <w:lang w:val="en-GB"/>
        </w:rPr>
      </w:pPr>
    </w:p>
    <w:p w14:paraId="09B32FC4" w14:textId="765A48E6" w:rsidR="00646B1D" w:rsidRPr="008A62D7" w:rsidRDefault="0013240E" w:rsidP="00335371">
      <w:pPr>
        <w:rPr>
          <w:lang w:val="en-GB"/>
        </w:rPr>
      </w:pPr>
      <w:r w:rsidRPr="008A62D7">
        <w:rPr>
          <w:lang w:val="en-GB"/>
        </w:rPr>
        <w:t xml:space="preserve">When </w:t>
      </w:r>
      <w:r w:rsidR="00646B1D" w:rsidRPr="008A62D7">
        <w:rPr>
          <w:lang w:val="en-GB"/>
        </w:rPr>
        <w:t>starting the program, FOXI creates a “</w:t>
      </w:r>
      <w:r w:rsidR="00646B1D" w:rsidRPr="008A62D7">
        <w:rPr>
          <w:i/>
          <w:lang w:val="en-GB"/>
        </w:rPr>
        <w:t>.log</w:t>
      </w:r>
      <w:r w:rsidR="00646B1D" w:rsidRPr="008A62D7">
        <w:rPr>
          <w:lang w:val="en-GB"/>
        </w:rPr>
        <w:t xml:space="preserve">” file, located in a subfolder named “foxi_log”. (If this folder doesn’t exist, it is automatically generated by the script). The name of the log file </w:t>
      </w:r>
      <w:r w:rsidR="008066C2" w:rsidRPr="008A62D7">
        <w:rPr>
          <w:lang w:val="en-GB"/>
        </w:rPr>
        <w:t>includes the date and time of program initiation according to the following format</w:t>
      </w:r>
      <w:r w:rsidR="00646B1D" w:rsidRPr="008A62D7">
        <w:rPr>
          <w:lang w:val="en-GB"/>
        </w:rPr>
        <w:t>: “</w:t>
      </w:r>
      <w:r w:rsidR="00646B1D" w:rsidRPr="008A62D7">
        <w:rPr>
          <w:b/>
          <w:i/>
          <w:lang w:val="en-GB"/>
        </w:rPr>
        <w:t>refir_</w:t>
      </w:r>
      <w:r w:rsidR="00646B1D" w:rsidRPr="008A62D7">
        <w:rPr>
          <w:i/>
          <w:lang w:val="en-GB"/>
        </w:rPr>
        <w:t>yyyymmdd</w:t>
      </w:r>
      <w:r w:rsidR="00646B1D" w:rsidRPr="008A62D7">
        <w:rPr>
          <w:b/>
          <w:i/>
          <w:lang w:val="en-GB"/>
        </w:rPr>
        <w:t>_</w:t>
      </w:r>
      <w:r w:rsidR="00646B1D" w:rsidRPr="008A62D7">
        <w:rPr>
          <w:i/>
          <w:lang w:val="en-GB"/>
        </w:rPr>
        <w:t>HHMM</w:t>
      </w:r>
      <w:r w:rsidR="00646B1D" w:rsidRPr="008A62D7">
        <w:rPr>
          <w:b/>
          <w:i/>
          <w:lang w:val="en-GB"/>
        </w:rPr>
        <w:t>.log</w:t>
      </w:r>
      <w:r w:rsidR="00646B1D" w:rsidRPr="008A62D7">
        <w:rPr>
          <w:lang w:val="en-GB"/>
        </w:rPr>
        <w:t>”</w:t>
      </w:r>
      <w:r w:rsidR="008066C2" w:rsidRPr="008A62D7">
        <w:rPr>
          <w:lang w:val="en-GB"/>
        </w:rPr>
        <w:t>.</w:t>
      </w:r>
    </w:p>
    <w:p w14:paraId="0840DDE3" w14:textId="45B829E2" w:rsidR="008066C2" w:rsidRPr="008A62D7" w:rsidRDefault="008066C2" w:rsidP="00335371">
      <w:pPr>
        <w:rPr>
          <w:lang w:val="en-GB"/>
        </w:rPr>
      </w:pPr>
      <w:r w:rsidRPr="008A62D7">
        <w:rPr>
          <w:lang w:val="en-GB"/>
        </w:rPr>
        <w:t>The “.log” file of a FOXI run started at 15:00 on 15 May 2017 would hence be labelled “</w:t>
      </w:r>
      <w:r w:rsidRPr="008A62D7">
        <w:rPr>
          <w:i/>
          <w:lang w:val="en-GB"/>
        </w:rPr>
        <w:t>refir_20170515_1500.log</w:t>
      </w:r>
      <w:r w:rsidRPr="008A62D7">
        <w:rPr>
          <w:lang w:val="en-GB"/>
        </w:rPr>
        <w:t>”.</w:t>
      </w:r>
    </w:p>
    <w:p w14:paraId="50824671" w14:textId="33D72A47" w:rsidR="006973E6" w:rsidRPr="008A62D7" w:rsidRDefault="008066C2" w:rsidP="00335371">
      <w:pPr>
        <w:rPr>
          <w:lang w:val="en-GB"/>
        </w:rPr>
      </w:pPr>
      <w:r w:rsidRPr="008A62D7">
        <w:rPr>
          <w:lang w:val="en-GB"/>
        </w:rPr>
        <w:t>A lo</w:t>
      </w:r>
      <w:r w:rsidR="008D013B" w:rsidRPr="008A62D7">
        <w:rPr>
          <w:lang w:val="en-GB"/>
        </w:rPr>
        <w:t xml:space="preserve">g file allows to track the processes performed by FOXI during each run. It records </w:t>
      </w:r>
      <w:r w:rsidRPr="008A62D7">
        <w:rPr>
          <w:lang w:val="en-GB"/>
        </w:rPr>
        <w:t>a</w:t>
      </w:r>
      <w:r w:rsidR="008D013B" w:rsidRPr="008A62D7">
        <w:rPr>
          <w:lang w:val="en-GB"/>
        </w:rPr>
        <w:t xml:space="preserve">ll </w:t>
      </w:r>
      <w:r w:rsidRPr="008A62D7">
        <w:rPr>
          <w:lang w:val="en-GB"/>
        </w:rPr>
        <w:t xml:space="preserve">messages displayed on screen, all </w:t>
      </w:r>
      <w:r w:rsidR="008D013B" w:rsidRPr="008A62D7">
        <w:rPr>
          <w:lang w:val="en-GB"/>
        </w:rPr>
        <w:t xml:space="preserve">relevant input parameters, along with all </w:t>
      </w:r>
      <w:r w:rsidRPr="008A62D7">
        <w:rPr>
          <w:lang w:val="en-GB"/>
        </w:rPr>
        <w:t>int</w:t>
      </w:r>
      <w:r w:rsidR="008D013B" w:rsidRPr="008A62D7">
        <w:rPr>
          <w:lang w:val="en-GB"/>
        </w:rPr>
        <w:t>ermediate</w:t>
      </w:r>
      <w:r w:rsidRPr="008A62D7">
        <w:rPr>
          <w:lang w:val="en-GB"/>
        </w:rPr>
        <w:t xml:space="preserve"> </w:t>
      </w:r>
      <w:r w:rsidR="008D013B" w:rsidRPr="008A62D7">
        <w:rPr>
          <w:lang w:val="en-GB"/>
        </w:rPr>
        <w:t>and final results</w:t>
      </w:r>
      <w:r w:rsidRPr="008A62D7">
        <w:rPr>
          <w:lang w:val="en-GB"/>
        </w:rPr>
        <w:t>. Each entry contains</w:t>
      </w:r>
      <w:r w:rsidR="006973E6" w:rsidRPr="008A62D7">
        <w:rPr>
          <w:lang w:val="en-GB"/>
        </w:rPr>
        <w:t xml:space="preserve"> the</w:t>
      </w:r>
      <w:r w:rsidR="008D013B" w:rsidRPr="008A62D7">
        <w:rPr>
          <w:lang w:val="en-GB"/>
        </w:rPr>
        <w:t xml:space="preserve"> date and time of creation </w:t>
      </w:r>
      <w:r w:rsidRPr="008A62D7">
        <w:rPr>
          <w:lang w:val="en-GB"/>
        </w:rPr>
        <w:t xml:space="preserve">along with </w:t>
      </w:r>
      <w:r w:rsidR="008D013B" w:rsidRPr="008A62D7">
        <w:rPr>
          <w:lang w:val="en-GB"/>
        </w:rPr>
        <w:t>a marker of the</w:t>
      </w:r>
      <w:r w:rsidR="006973E6" w:rsidRPr="008A62D7">
        <w:rPr>
          <w:lang w:val="en-GB"/>
        </w:rPr>
        <w:t xml:space="preserve"> </w:t>
      </w:r>
      <w:r w:rsidRPr="008A62D7">
        <w:rPr>
          <w:lang w:val="en-GB"/>
        </w:rPr>
        <w:t>processing level</w:t>
      </w:r>
      <w:r w:rsidR="006973E6" w:rsidRPr="008A62D7">
        <w:rPr>
          <w:lang w:val="en-GB"/>
        </w:rPr>
        <w:t>, following</w:t>
      </w:r>
      <w:r w:rsidRPr="008A62D7">
        <w:rPr>
          <w:lang w:val="en-GB"/>
        </w:rPr>
        <w:t xml:space="preserve"> </w:t>
      </w:r>
      <w:r w:rsidR="006973E6" w:rsidRPr="008A62D7">
        <w:rPr>
          <w:lang w:val="en-GB"/>
        </w:rPr>
        <w:t xml:space="preserve">in broad outline </w:t>
      </w:r>
      <w:r w:rsidRPr="008A62D7">
        <w:rPr>
          <w:lang w:val="en-GB"/>
        </w:rPr>
        <w:t>the “step” structure of this manual</w:t>
      </w:r>
      <w:r w:rsidR="006973E6" w:rsidRPr="008A62D7">
        <w:rPr>
          <w:lang w:val="en-GB"/>
        </w:rPr>
        <w:t xml:space="preserve"> (see</w:t>
      </w:r>
      <w:r w:rsidRPr="008A62D7">
        <w:rPr>
          <w:lang w:val="en-GB"/>
        </w:rPr>
        <w:t xml:space="preserve"> </w:t>
      </w:r>
      <w:r w:rsidRPr="008A62D7">
        <w:rPr>
          <w:lang w:val="en-GB"/>
        </w:rPr>
        <w:fldChar w:fldCharType="begin"/>
      </w:r>
      <w:r w:rsidRPr="008A62D7">
        <w:rPr>
          <w:lang w:val="en-GB"/>
        </w:rPr>
        <w:instrText xml:space="preserve"> REF _Ref482442614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35</w:t>
      </w:r>
      <w:r w:rsidRPr="008A62D7">
        <w:rPr>
          <w:lang w:val="en-GB"/>
        </w:rPr>
        <w:fldChar w:fldCharType="end"/>
      </w:r>
      <w:r w:rsidR="006973E6" w:rsidRPr="008A62D7">
        <w:rPr>
          <w:lang w:val="en-GB"/>
        </w:rPr>
        <w:t>).</w:t>
      </w:r>
      <w:r w:rsidR="008D013B" w:rsidRPr="008A62D7">
        <w:rPr>
          <w:lang w:val="en-GB"/>
        </w:rPr>
        <w:t xml:space="preserve"> In the example given in </w:t>
      </w:r>
      <w:r w:rsidR="008D013B" w:rsidRPr="008A62D7">
        <w:rPr>
          <w:lang w:val="en-GB"/>
        </w:rPr>
        <w:fldChar w:fldCharType="begin"/>
      </w:r>
      <w:r w:rsidR="008D013B" w:rsidRPr="008A62D7">
        <w:rPr>
          <w:lang w:val="en-GB"/>
        </w:rPr>
        <w:instrText xml:space="preserve"> REF _Ref482621708 \h </w:instrText>
      </w:r>
      <w:r w:rsidR="008D013B" w:rsidRPr="008A62D7">
        <w:rPr>
          <w:lang w:val="en-GB"/>
        </w:rPr>
      </w:r>
      <w:r w:rsidR="008D013B" w:rsidRPr="008A62D7">
        <w:rPr>
          <w:lang w:val="en-GB"/>
        </w:rPr>
        <w:fldChar w:fldCharType="separate"/>
      </w:r>
      <w:r w:rsidR="00DE7C99" w:rsidRPr="008A62D7">
        <w:rPr>
          <w:lang w:val="en-GB"/>
        </w:rPr>
        <w:t xml:space="preserve">Figure </w:t>
      </w:r>
      <w:r w:rsidR="00DE7C99" w:rsidRPr="008A62D7">
        <w:rPr>
          <w:noProof/>
          <w:lang w:val="en-GB"/>
        </w:rPr>
        <w:t>44</w:t>
      </w:r>
      <w:r w:rsidR="008D013B" w:rsidRPr="008A62D7">
        <w:rPr>
          <w:lang w:val="en-GB"/>
        </w:rPr>
        <w:fldChar w:fldCharType="end"/>
      </w:r>
      <w:r w:rsidR="008D013B" w:rsidRPr="008A62D7">
        <w:rPr>
          <w:lang w:val="en-GB"/>
        </w:rPr>
        <w:t xml:space="preserve">, “Level05” indicates that the depicted entries </w:t>
      </w:r>
      <w:r w:rsidR="00F73A62" w:rsidRPr="008A62D7">
        <w:rPr>
          <w:lang w:val="en-GB"/>
        </w:rPr>
        <w:t>refer to the procedures computed during</w:t>
      </w:r>
      <w:r w:rsidR="008D013B" w:rsidRPr="008A62D7">
        <w:rPr>
          <w:lang w:val="en-GB"/>
        </w:rPr>
        <w:t xml:space="preserve"> step 5</w:t>
      </w:r>
      <w:r w:rsidR="00F73A62" w:rsidRPr="008A62D7">
        <w:rPr>
          <w:lang w:val="en-GB"/>
        </w:rPr>
        <w:t xml:space="preserve"> (described in</w:t>
      </w:r>
      <w:r w:rsidR="008D013B" w:rsidRPr="008A62D7">
        <w:rPr>
          <w:lang w:val="en-GB"/>
        </w:rPr>
        <w:t xml:space="preserve"> </w:t>
      </w:r>
      <w:r w:rsidR="00F73A62" w:rsidRPr="008A62D7">
        <w:rPr>
          <w:lang w:val="en-GB"/>
        </w:rPr>
        <w:t xml:space="preserve">section </w:t>
      </w:r>
      <w:r w:rsidR="00DC774B" w:rsidRPr="008A62D7">
        <w:rPr>
          <w:lang w:val="en-GB"/>
        </w:rPr>
        <w:fldChar w:fldCharType="begin"/>
      </w:r>
      <w:r w:rsidR="00DC774B" w:rsidRPr="008A62D7">
        <w:rPr>
          <w:lang w:val="en-GB"/>
        </w:rPr>
        <w:instrText xml:space="preserve"> REF _Ref482621810 \r \h </w:instrText>
      </w:r>
      <w:r w:rsidR="00DC774B" w:rsidRPr="008A62D7">
        <w:rPr>
          <w:lang w:val="en-GB"/>
        </w:rPr>
      </w:r>
      <w:r w:rsidR="00DC774B" w:rsidRPr="008A62D7">
        <w:rPr>
          <w:lang w:val="en-GB"/>
        </w:rPr>
        <w:fldChar w:fldCharType="separate"/>
      </w:r>
      <w:r w:rsidR="00DE7C99" w:rsidRPr="008A62D7">
        <w:rPr>
          <w:lang w:val="en-GB"/>
        </w:rPr>
        <w:t>5.5</w:t>
      </w:r>
      <w:r w:rsidR="00DC774B" w:rsidRPr="008A62D7">
        <w:rPr>
          <w:lang w:val="en-GB"/>
        </w:rPr>
        <w:fldChar w:fldCharType="end"/>
      </w:r>
      <w:r w:rsidR="00F73A62" w:rsidRPr="008A62D7">
        <w:rPr>
          <w:lang w:val="en-GB"/>
        </w:rPr>
        <w:t>).</w:t>
      </w:r>
    </w:p>
    <w:p w14:paraId="58D9D7C5" w14:textId="77777777" w:rsidR="006973E6" w:rsidRPr="008A62D7" w:rsidRDefault="006973E6" w:rsidP="006973E6">
      <w:pPr>
        <w:keepNext/>
        <w:jc w:val="center"/>
        <w:rPr>
          <w:lang w:val="en-GB"/>
        </w:rPr>
      </w:pPr>
    </w:p>
    <w:p w14:paraId="7BA6872B" w14:textId="3851A240" w:rsidR="006973E6" w:rsidRPr="008A62D7" w:rsidRDefault="006973E6" w:rsidP="006973E6">
      <w:pPr>
        <w:pStyle w:val="Caption"/>
        <w:rPr>
          <w:lang w:val="en-GB"/>
        </w:rPr>
      </w:pPr>
      <w:bookmarkStart w:id="1947" w:name="_Ref482621708"/>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948" w:author="Dioguardi, Fabio" w:date="2018-11-07T13:54:00Z">
        <w:r w:rsidR="00F35802">
          <w:rPr>
            <w:noProof/>
            <w:lang w:val="en-GB"/>
          </w:rPr>
          <w:t>50</w:t>
        </w:r>
      </w:ins>
      <w:del w:id="1949" w:author="Dioguardi, Fabio" w:date="2018-11-07T10:11:00Z">
        <w:r w:rsidR="00DE7C99" w:rsidRPr="008A62D7" w:rsidDel="00A3487B">
          <w:rPr>
            <w:noProof/>
            <w:lang w:val="en-GB"/>
          </w:rPr>
          <w:delText>44</w:delText>
        </w:r>
      </w:del>
      <w:r w:rsidRPr="008A62D7">
        <w:rPr>
          <w:lang w:val="en-GB"/>
        </w:rPr>
        <w:fldChar w:fldCharType="end"/>
      </w:r>
      <w:bookmarkEnd w:id="1947"/>
      <w:r w:rsidRPr="008A62D7">
        <w:rPr>
          <w:lang w:val="en-GB"/>
        </w:rPr>
        <w:t>: Excerpt of a typical ".log" file. "Level05" indicates that the depicted entries were generated during the computations conducted within step 5.</w:t>
      </w:r>
    </w:p>
    <w:p w14:paraId="132B8AE3" w14:textId="32A1BAE2" w:rsidR="006973E6" w:rsidRPr="008A62D7" w:rsidRDefault="00F73A62" w:rsidP="00335371">
      <w:pPr>
        <w:rPr>
          <w:lang w:val="en-GB"/>
        </w:rPr>
      </w:pPr>
      <w:r w:rsidRPr="008A62D7">
        <w:rPr>
          <w:lang w:val="en-GB"/>
        </w:rPr>
        <w:t>The entries in an additional column inform the user about the type of each entry:</w:t>
      </w:r>
    </w:p>
    <w:p w14:paraId="22AFBADA" w14:textId="60582612" w:rsidR="00F73A62" w:rsidRPr="008A62D7" w:rsidRDefault="00F73A62" w:rsidP="001507E8">
      <w:pPr>
        <w:pStyle w:val="ListParagraph"/>
        <w:numPr>
          <w:ilvl w:val="0"/>
          <w:numId w:val="38"/>
        </w:numPr>
        <w:rPr>
          <w:lang w:val="en-GB"/>
        </w:rPr>
      </w:pPr>
      <w:r w:rsidRPr="008A62D7">
        <w:rPr>
          <w:lang w:val="en-GB"/>
        </w:rPr>
        <w:t>DEBUG: these entries give extra information which might be relevant for debugging (e.g. intermediate results)</w:t>
      </w:r>
      <w:r w:rsidR="00630530" w:rsidRPr="008A62D7">
        <w:rPr>
          <w:lang w:val="en-GB"/>
        </w:rPr>
        <w:t>. They were not displayed on the screen.</w:t>
      </w:r>
      <w:r w:rsidRPr="008A62D7">
        <w:rPr>
          <w:lang w:val="en-GB"/>
        </w:rPr>
        <w:t xml:space="preserve"> </w:t>
      </w:r>
    </w:p>
    <w:p w14:paraId="70FE267D" w14:textId="408341E8" w:rsidR="00630530" w:rsidRPr="008A62D7" w:rsidRDefault="00F73A62" w:rsidP="001507E8">
      <w:pPr>
        <w:pStyle w:val="ListParagraph"/>
        <w:numPr>
          <w:ilvl w:val="0"/>
          <w:numId w:val="38"/>
        </w:numPr>
        <w:rPr>
          <w:lang w:val="en-GB"/>
        </w:rPr>
      </w:pPr>
      <w:r w:rsidRPr="008A62D7">
        <w:rPr>
          <w:lang w:val="en-GB"/>
        </w:rPr>
        <w:t xml:space="preserve">INFO: </w:t>
      </w:r>
      <w:r w:rsidR="00630530" w:rsidRPr="008A62D7">
        <w:rPr>
          <w:lang w:val="en-GB"/>
        </w:rPr>
        <w:t xml:space="preserve">these entries contain useful information for the operator, displayed on the screen. </w:t>
      </w:r>
    </w:p>
    <w:p w14:paraId="28FB890A" w14:textId="114B8DDC" w:rsidR="00F73A62" w:rsidRPr="008A62D7" w:rsidRDefault="00630530" w:rsidP="001507E8">
      <w:pPr>
        <w:pStyle w:val="ListParagraph"/>
        <w:numPr>
          <w:ilvl w:val="0"/>
          <w:numId w:val="38"/>
        </w:numPr>
        <w:rPr>
          <w:lang w:val="en-GB"/>
        </w:rPr>
      </w:pPr>
      <w:r w:rsidRPr="008A62D7">
        <w:rPr>
          <w:lang w:val="en-GB"/>
        </w:rPr>
        <w:t>WARNING: these entries contain warnings reported to the operator.</w:t>
      </w:r>
    </w:p>
    <w:p w14:paraId="2611BB4F" w14:textId="1319C217" w:rsidR="00630530" w:rsidRPr="008A62D7" w:rsidRDefault="00630530" w:rsidP="001507E8">
      <w:pPr>
        <w:pStyle w:val="ListParagraph"/>
        <w:numPr>
          <w:ilvl w:val="0"/>
          <w:numId w:val="38"/>
        </w:numPr>
        <w:rPr>
          <w:lang w:val="en-GB"/>
        </w:rPr>
      </w:pPr>
      <w:r w:rsidRPr="008A62D7">
        <w:rPr>
          <w:lang w:val="en-GB"/>
        </w:rPr>
        <w:t>ERROR: these entries report an error, for example when a configuration file is missing.</w:t>
      </w:r>
    </w:p>
    <w:p w14:paraId="500A1407" w14:textId="5E379544" w:rsidR="00630530" w:rsidRPr="008A62D7" w:rsidRDefault="00630530" w:rsidP="001507E8">
      <w:pPr>
        <w:pStyle w:val="ListParagraph"/>
        <w:numPr>
          <w:ilvl w:val="0"/>
          <w:numId w:val="38"/>
        </w:numPr>
        <w:rPr>
          <w:lang w:val="en-GB"/>
        </w:rPr>
      </w:pPr>
      <w:r w:rsidRPr="008A62D7">
        <w:rPr>
          <w:lang w:val="en-GB"/>
        </w:rPr>
        <w:t>CRITICAL: these entries inform the user about a potential critical error, such as inconsistent plume height data.</w:t>
      </w:r>
    </w:p>
    <w:p w14:paraId="311A9769" w14:textId="77777777" w:rsidR="00376724" w:rsidRPr="008A62D7" w:rsidRDefault="00376724" w:rsidP="00376724">
      <w:pPr>
        <w:rPr>
          <w:lang w:val="en-GB"/>
        </w:rPr>
      </w:pPr>
    </w:p>
    <w:p w14:paraId="642F6AB0" w14:textId="2017FD8D" w:rsidR="00376724" w:rsidRPr="008A62D7" w:rsidRDefault="001245B9" w:rsidP="00376724">
      <w:pPr>
        <w:pStyle w:val="Heading3"/>
        <w:rPr>
          <w:lang w:val="en-GB"/>
        </w:rPr>
      </w:pPr>
      <w:bookmarkStart w:id="1950" w:name="_Toc536110937"/>
      <w:r w:rsidRPr="008A62D7">
        <w:rPr>
          <w:lang w:val="en-GB"/>
        </w:rPr>
        <w:t>The Status Report</w:t>
      </w:r>
      <w:bookmarkEnd w:id="1950"/>
    </w:p>
    <w:p w14:paraId="0A1CD016" w14:textId="77777777" w:rsidR="00376724" w:rsidRPr="008A62D7" w:rsidRDefault="00376724" w:rsidP="00376724">
      <w:pPr>
        <w:rPr>
          <w:lang w:val="en-GB"/>
        </w:rPr>
      </w:pPr>
    </w:p>
    <w:p w14:paraId="78AE7BA2" w14:textId="1B972F1F" w:rsidR="00987F09" w:rsidRPr="008A62D7" w:rsidRDefault="001245B9" w:rsidP="00987F09">
      <w:pPr>
        <w:rPr>
          <w:lang w:val="en-GB"/>
        </w:rPr>
      </w:pPr>
      <w:r w:rsidRPr="008A62D7">
        <w:rPr>
          <w:lang w:val="en-GB"/>
        </w:rPr>
        <w:t>If this feature is switched o</w:t>
      </w:r>
      <w:r w:rsidR="00FC44D1" w:rsidRPr="008A62D7">
        <w:rPr>
          <w:lang w:val="en-GB"/>
        </w:rPr>
        <w:t>n</w:t>
      </w:r>
      <w:r w:rsidR="00A86710" w:rsidRPr="008A62D7">
        <w:rPr>
          <w:lang w:val="en-GB"/>
        </w:rPr>
        <w:t xml:space="preserve"> (see section</w:t>
      </w:r>
      <w:r w:rsidR="000270D4" w:rsidRPr="008A62D7">
        <w:rPr>
          <w:lang w:val="en-GB"/>
        </w:rPr>
        <w:fldChar w:fldCharType="begin"/>
      </w:r>
      <w:r w:rsidR="000270D4" w:rsidRPr="008A62D7">
        <w:rPr>
          <w:lang w:val="en-GB"/>
        </w:rPr>
        <w:instrText xml:space="preserve"> REF _Ref482623041 \h </w:instrText>
      </w:r>
      <w:r w:rsidR="000270D4" w:rsidRPr="008A62D7">
        <w:rPr>
          <w:lang w:val="en-GB"/>
        </w:rPr>
      </w:r>
      <w:r w:rsidR="000270D4" w:rsidRPr="008A62D7">
        <w:rPr>
          <w:lang w:val="en-GB"/>
        </w:rPr>
        <w:fldChar w:fldCharType="separate"/>
      </w:r>
      <w:r w:rsidR="00DE7C99" w:rsidRPr="008A62D7">
        <w:rPr>
          <w:lang w:val="en-GB"/>
        </w:rPr>
        <w:t xml:space="preserve"> “Output Control” and REFIR maps</w:t>
      </w:r>
      <w:r w:rsidR="000270D4" w:rsidRPr="008A62D7">
        <w:rPr>
          <w:lang w:val="en-GB"/>
        </w:rPr>
        <w:fldChar w:fldCharType="end"/>
      </w:r>
      <w:r w:rsidR="00A86710" w:rsidRPr="008A62D7">
        <w:rPr>
          <w:lang w:val="en-GB"/>
        </w:rPr>
        <w:t>)</w:t>
      </w:r>
      <w:r w:rsidRPr="008A62D7">
        <w:rPr>
          <w:lang w:val="en-GB"/>
        </w:rPr>
        <w:t xml:space="preserve">, </w:t>
      </w:r>
      <w:r w:rsidR="00850F2F" w:rsidRPr="008A62D7">
        <w:rPr>
          <w:lang w:val="en-GB"/>
        </w:rPr>
        <w:t xml:space="preserve">a status report will be issued, </w:t>
      </w:r>
      <w:r w:rsidRPr="008A62D7">
        <w:rPr>
          <w:lang w:val="en-GB"/>
        </w:rPr>
        <w:t xml:space="preserve">which is saved under </w:t>
      </w:r>
      <w:r w:rsidRPr="008A62D7">
        <w:rPr>
          <w:i/>
          <w:lang w:val="en-GB"/>
        </w:rPr>
        <w:t>&lt;outputfile&gt;_STATUS_REPORT.txt</w:t>
      </w:r>
      <w:r w:rsidR="000270D4" w:rsidRPr="008A62D7">
        <w:rPr>
          <w:lang w:val="en-GB"/>
        </w:rPr>
        <w:t xml:space="preserve">. </w:t>
      </w:r>
      <w:r w:rsidR="002E5F92" w:rsidRPr="008A62D7">
        <w:rPr>
          <w:lang w:val="en-GB"/>
        </w:rPr>
        <w:t>At</w:t>
      </w:r>
      <w:r w:rsidRPr="008A62D7">
        <w:rPr>
          <w:lang w:val="en-GB"/>
        </w:rPr>
        <w:t xml:space="preserve"> each </w:t>
      </w:r>
      <w:r w:rsidR="00FC44D1" w:rsidRPr="008A62D7">
        <w:rPr>
          <w:lang w:val="en-GB"/>
        </w:rPr>
        <w:t>iteration of the processing loop</w:t>
      </w:r>
      <w:r w:rsidR="002E5F92" w:rsidRPr="008A62D7">
        <w:rPr>
          <w:lang w:val="en-GB"/>
        </w:rPr>
        <w:t>, the file</w:t>
      </w:r>
      <w:r w:rsidR="00FC44D1" w:rsidRPr="008A62D7">
        <w:rPr>
          <w:lang w:val="en-GB"/>
        </w:rPr>
        <w:t xml:space="preserve"> is </w:t>
      </w:r>
      <w:r w:rsidRPr="008A62D7">
        <w:rPr>
          <w:lang w:val="en-GB"/>
        </w:rPr>
        <w:t>replaced</w:t>
      </w:r>
      <w:r w:rsidR="000270D4" w:rsidRPr="008A62D7">
        <w:rPr>
          <w:lang w:val="en-GB"/>
        </w:rPr>
        <w:t>.</w:t>
      </w:r>
      <w:r w:rsidR="00850F2F" w:rsidRPr="008A62D7">
        <w:rPr>
          <w:lang w:val="en-GB"/>
        </w:rPr>
        <w:t xml:space="preserve"> (See</w:t>
      </w:r>
      <w:r w:rsidR="0041172B" w:rsidRPr="008A62D7">
        <w:rPr>
          <w:lang w:val="en-GB"/>
        </w:rPr>
        <w:t xml:space="preserve"> Appendix G</w:t>
      </w:r>
      <w:r w:rsidR="00850F2F" w:rsidRPr="008A62D7">
        <w:rPr>
          <w:lang w:val="en-GB"/>
        </w:rPr>
        <w:t xml:space="preserve">, which shows the status report at the very end of the FutureVolc </w:t>
      </w:r>
      <w:r w:rsidR="005F7DF3" w:rsidRPr="008A62D7">
        <w:rPr>
          <w:lang w:val="en-GB"/>
        </w:rPr>
        <w:t>E</w:t>
      </w:r>
      <w:r w:rsidR="008066C2" w:rsidRPr="008A62D7">
        <w:rPr>
          <w:lang w:val="en-GB"/>
        </w:rPr>
        <w:t>xerc</w:t>
      </w:r>
      <w:r w:rsidR="00850F2F" w:rsidRPr="008A62D7">
        <w:rPr>
          <w:lang w:val="en-GB"/>
        </w:rPr>
        <w:t>ise 2 in January 2016</w:t>
      </w:r>
      <w:r w:rsidRPr="008A62D7">
        <w:rPr>
          <w:lang w:val="en-GB"/>
        </w:rPr>
        <w:t>).</w:t>
      </w:r>
    </w:p>
    <w:p w14:paraId="0F73D3F4" w14:textId="15D663E9" w:rsidR="001245B9" w:rsidRPr="008A62D7" w:rsidRDefault="00A86710" w:rsidP="00987F09">
      <w:pPr>
        <w:rPr>
          <w:lang w:val="en-GB"/>
        </w:rPr>
      </w:pPr>
      <w:r w:rsidRPr="008A62D7">
        <w:rPr>
          <w:lang w:val="en-GB"/>
        </w:rPr>
        <w:t>Th</w:t>
      </w:r>
      <w:r w:rsidR="00850F2F" w:rsidRPr="008A62D7">
        <w:rPr>
          <w:lang w:val="en-GB"/>
        </w:rPr>
        <w:t>e report</w:t>
      </w:r>
      <w:r w:rsidRPr="008A62D7">
        <w:rPr>
          <w:lang w:val="en-GB"/>
        </w:rPr>
        <w:t xml:space="preserve"> is an ASCII text file which</w:t>
      </w:r>
      <w:r w:rsidR="001245B9" w:rsidRPr="008A62D7">
        <w:rPr>
          <w:lang w:val="en-GB"/>
        </w:rPr>
        <w:t xml:space="preserve"> gives a</w:t>
      </w:r>
      <w:r w:rsidR="000270D4" w:rsidRPr="008A62D7">
        <w:rPr>
          <w:lang w:val="en-GB"/>
        </w:rPr>
        <w:t xml:space="preserve"> concise</w:t>
      </w:r>
      <w:r w:rsidR="00FC44D1" w:rsidRPr="008A62D7">
        <w:rPr>
          <w:lang w:val="en-GB"/>
        </w:rPr>
        <w:t xml:space="preserve"> </w:t>
      </w:r>
      <w:r w:rsidR="001245B9" w:rsidRPr="008A62D7">
        <w:rPr>
          <w:lang w:val="en-GB"/>
        </w:rPr>
        <w:t>overview of the current MER situation</w:t>
      </w:r>
      <w:r w:rsidR="00850F2F" w:rsidRPr="008A62D7">
        <w:rPr>
          <w:lang w:val="en-GB"/>
        </w:rPr>
        <w:t xml:space="preserve">. It is written in a way that </w:t>
      </w:r>
      <w:r w:rsidR="00FC44D1" w:rsidRPr="008A62D7">
        <w:rPr>
          <w:lang w:val="en-GB"/>
        </w:rPr>
        <w:t>allows it to be</w:t>
      </w:r>
      <w:r w:rsidRPr="008A62D7">
        <w:rPr>
          <w:lang w:val="en-GB"/>
        </w:rPr>
        <w:t xml:space="preserve"> print</w:t>
      </w:r>
      <w:r w:rsidR="00FC44D1" w:rsidRPr="008A62D7">
        <w:rPr>
          <w:lang w:val="en-GB"/>
        </w:rPr>
        <w:t>ed to page</w:t>
      </w:r>
      <w:r w:rsidRPr="008A62D7">
        <w:rPr>
          <w:lang w:val="en-GB"/>
        </w:rPr>
        <w:t xml:space="preserve">, </w:t>
      </w:r>
      <w:r w:rsidR="00FC44D1" w:rsidRPr="008A62D7">
        <w:rPr>
          <w:lang w:val="en-GB"/>
        </w:rPr>
        <w:t>uploaded and accessed</w:t>
      </w:r>
      <w:r w:rsidR="00850F2F" w:rsidRPr="008A62D7">
        <w:rPr>
          <w:lang w:val="en-GB"/>
        </w:rPr>
        <w:t xml:space="preserve"> </w:t>
      </w:r>
      <w:r w:rsidRPr="008A62D7">
        <w:rPr>
          <w:lang w:val="en-GB"/>
        </w:rPr>
        <w:t xml:space="preserve">on a </w:t>
      </w:r>
      <w:r w:rsidR="00850F2F" w:rsidRPr="008A62D7">
        <w:rPr>
          <w:lang w:val="en-GB"/>
        </w:rPr>
        <w:t xml:space="preserve">webpage (or e.g. a </w:t>
      </w:r>
      <w:r w:rsidRPr="008A62D7">
        <w:rPr>
          <w:lang w:val="en-GB"/>
        </w:rPr>
        <w:t>blog</w:t>
      </w:r>
      <w:r w:rsidR="00850F2F" w:rsidRPr="008A62D7">
        <w:rPr>
          <w:lang w:val="en-GB"/>
        </w:rPr>
        <w:t>)</w:t>
      </w:r>
      <w:r w:rsidRPr="008A62D7">
        <w:rPr>
          <w:lang w:val="en-GB"/>
        </w:rPr>
        <w:t xml:space="preserve">, </w:t>
      </w:r>
      <w:r w:rsidR="00850F2F" w:rsidRPr="008A62D7">
        <w:rPr>
          <w:lang w:val="en-GB"/>
        </w:rPr>
        <w:t xml:space="preserve">or </w:t>
      </w:r>
      <w:r w:rsidRPr="008A62D7">
        <w:rPr>
          <w:lang w:val="en-GB"/>
        </w:rPr>
        <w:t>send</w:t>
      </w:r>
      <w:r w:rsidR="00850F2F" w:rsidRPr="008A62D7">
        <w:rPr>
          <w:lang w:val="en-GB"/>
        </w:rPr>
        <w:t xml:space="preserve"> </w:t>
      </w:r>
      <w:r w:rsidRPr="008A62D7">
        <w:rPr>
          <w:lang w:val="en-GB"/>
        </w:rPr>
        <w:t>by e-mail</w:t>
      </w:r>
      <w:r w:rsidR="00850F2F" w:rsidRPr="008A62D7">
        <w:rPr>
          <w:lang w:val="en-GB"/>
        </w:rPr>
        <w:t>, without the need of lengthy explanations.</w:t>
      </w:r>
    </w:p>
    <w:p w14:paraId="19659B6C" w14:textId="77777777" w:rsidR="005F7DF3" w:rsidRPr="008A62D7" w:rsidRDefault="005F7DF3" w:rsidP="00987F09">
      <w:pPr>
        <w:rPr>
          <w:lang w:val="en-GB"/>
        </w:rPr>
      </w:pPr>
    </w:p>
    <w:p w14:paraId="7413BD8E" w14:textId="523F5361" w:rsidR="00412BA5" w:rsidRPr="008A62D7" w:rsidRDefault="00850F2F" w:rsidP="00987F09">
      <w:pPr>
        <w:rPr>
          <w:lang w:val="en-GB"/>
        </w:rPr>
      </w:pPr>
      <w:r w:rsidRPr="008A62D7">
        <w:rPr>
          <w:lang w:val="en-GB"/>
        </w:rPr>
        <w:t xml:space="preserve">The key </w:t>
      </w:r>
      <w:r w:rsidR="00FC44D1" w:rsidRPr="008A62D7">
        <w:rPr>
          <w:lang w:val="en-GB"/>
        </w:rPr>
        <w:t xml:space="preserve">values </w:t>
      </w:r>
      <w:r w:rsidRPr="008A62D7">
        <w:rPr>
          <w:lang w:val="en-GB"/>
        </w:rPr>
        <w:t xml:space="preserve">listed </w:t>
      </w:r>
      <w:r w:rsidR="00412BA5" w:rsidRPr="008A62D7">
        <w:rPr>
          <w:lang w:val="en-GB"/>
        </w:rPr>
        <w:t xml:space="preserve">in the report </w:t>
      </w:r>
      <w:r w:rsidRPr="008A62D7">
        <w:rPr>
          <w:lang w:val="en-GB"/>
        </w:rPr>
        <w:t>are:</w:t>
      </w:r>
    </w:p>
    <w:p w14:paraId="46B2A13C" w14:textId="1A9385E5" w:rsidR="00412BA5" w:rsidRPr="008A62D7" w:rsidRDefault="00412BA5" w:rsidP="00987F09">
      <w:pPr>
        <w:rPr>
          <w:b/>
          <w:u w:val="single"/>
          <w:lang w:val="en-GB"/>
        </w:rPr>
      </w:pPr>
      <w:r w:rsidRPr="008A62D7">
        <w:rPr>
          <w:b/>
          <w:u w:val="single"/>
          <w:lang w:val="en-GB"/>
        </w:rPr>
        <w:t>“&gt;&gt;&gt; Plume Height Stats (a.v.) &lt;&lt;&lt;”:</w:t>
      </w:r>
    </w:p>
    <w:p w14:paraId="21690558" w14:textId="70D32496" w:rsidR="00850F2F" w:rsidRPr="008A62D7" w:rsidRDefault="00850F2F" w:rsidP="001507E8">
      <w:pPr>
        <w:pStyle w:val="ListParagraph"/>
        <w:numPr>
          <w:ilvl w:val="0"/>
          <w:numId w:val="24"/>
        </w:numPr>
        <w:rPr>
          <w:lang w:val="en-GB"/>
        </w:rPr>
      </w:pPr>
      <w:r w:rsidRPr="008A62D7">
        <w:rPr>
          <w:b/>
          <w:lang w:val="en-GB"/>
        </w:rPr>
        <w:t>“time frame”</w:t>
      </w:r>
      <w:r w:rsidR="005723AC" w:rsidRPr="008A62D7">
        <w:rPr>
          <w:b/>
          <w:lang w:val="en-GB"/>
        </w:rPr>
        <w:t xml:space="preserve"> </w:t>
      </w:r>
      <w:r w:rsidRPr="008A62D7">
        <w:rPr>
          <w:lang w:val="en-GB"/>
        </w:rPr>
        <w:t>=&gt;</w:t>
      </w:r>
      <w:r w:rsidR="005723AC" w:rsidRPr="008A62D7">
        <w:rPr>
          <w:lang w:val="en-GB"/>
        </w:rPr>
        <w:t xml:space="preserve"> </w:t>
      </w:r>
      <w:r w:rsidRPr="008A62D7">
        <w:rPr>
          <w:lang w:val="en-GB"/>
        </w:rPr>
        <w:t xml:space="preserve">corresponds to the </w:t>
      </w:r>
      <w:r w:rsidRPr="008A62D7">
        <w:rPr>
          <w:b/>
          <w:lang w:val="en-GB"/>
        </w:rPr>
        <w:t>time base</w:t>
      </w:r>
      <w:r w:rsidRPr="008A62D7">
        <w:rPr>
          <w:lang w:val="en-GB"/>
        </w:rPr>
        <w:t xml:space="preserve"> used in FOXI</w:t>
      </w:r>
    </w:p>
    <w:p w14:paraId="7D9D20B6" w14:textId="6F2F8B78" w:rsidR="00850F2F" w:rsidRPr="008A62D7" w:rsidRDefault="00850F2F" w:rsidP="001507E8">
      <w:pPr>
        <w:pStyle w:val="ListParagraph"/>
        <w:numPr>
          <w:ilvl w:val="0"/>
          <w:numId w:val="24"/>
        </w:numPr>
        <w:rPr>
          <w:lang w:val="en-GB"/>
        </w:rPr>
      </w:pPr>
      <w:r w:rsidRPr="008A62D7">
        <w:rPr>
          <w:b/>
          <w:lang w:val="en-GB"/>
        </w:rPr>
        <w:t xml:space="preserve">“tracked data N” </w:t>
      </w:r>
      <w:r w:rsidRPr="008A62D7">
        <w:rPr>
          <w:lang w:val="en-GB"/>
        </w:rPr>
        <w:t>=&gt;</w:t>
      </w:r>
      <w:r w:rsidR="005723AC" w:rsidRPr="008A62D7">
        <w:rPr>
          <w:lang w:val="en-GB"/>
        </w:rPr>
        <w:t xml:space="preserve"> </w:t>
      </w:r>
      <w:r w:rsidRPr="008A62D7">
        <w:rPr>
          <w:lang w:val="en-GB"/>
        </w:rPr>
        <w:t xml:space="preserve">corresponds to the number of considered data for the run </w:t>
      </w:r>
      <w:r w:rsidRPr="008A62D7">
        <w:rPr>
          <w:b/>
          <w:i/>
          <w:lang w:val="en-GB"/>
        </w:rPr>
        <w:t>N</w:t>
      </w:r>
      <w:r w:rsidRPr="008A62D7">
        <w:rPr>
          <w:lang w:val="en-GB"/>
        </w:rPr>
        <w:t xml:space="preserve"> in FOXI</w:t>
      </w:r>
    </w:p>
    <w:p w14:paraId="07A9D051" w14:textId="0E0679E6" w:rsidR="00412BA5" w:rsidRPr="008A62D7" w:rsidRDefault="00412BA5" w:rsidP="001507E8">
      <w:pPr>
        <w:pStyle w:val="ListParagraph"/>
        <w:numPr>
          <w:ilvl w:val="0"/>
          <w:numId w:val="24"/>
        </w:numPr>
        <w:rPr>
          <w:lang w:val="en-GB"/>
        </w:rPr>
      </w:pPr>
      <w:r w:rsidRPr="008A62D7">
        <w:rPr>
          <w:b/>
          <w:lang w:val="en-GB"/>
        </w:rPr>
        <w:t xml:space="preserve"> “minimum pl.h.”</w:t>
      </w:r>
      <w:r w:rsidRPr="008A62D7">
        <w:rPr>
          <w:lang w:val="en-GB"/>
        </w:rPr>
        <w:t xml:space="preserve"> =&gt;</w:t>
      </w:r>
      <w:r w:rsidR="005723AC" w:rsidRPr="008A62D7">
        <w:rPr>
          <w:lang w:val="en-GB"/>
        </w:rPr>
        <w:t xml:space="preserve"> </w:t>
      </w:r>
      <w:r w:rsidRPr="008A62D7">
        <w:rPr>
          <w:lang w:val="en-GB"/>
        </w:rPr>
        <w:t xml:space="preserve">corresponds to the minimum best plume height estimate </w:t>
      </w:r>
      <w:r w:rsidRPr="008A62D7">
        <w:rPr>
          <w:b/>
          <w:i/>
          <w:lang w:val="en-GB"/>
        </w:rPr>
        <w:t>h</w:t>
      </w:r>
      <w:r w:rsidRPr="008A62D7">
        <w:rPr>
          <w:b/>
          <w:i/>
          <w:vertAlign w:val="subscript"/>
          <w:lang w:val="en-GB"/>
        </w:rPr>
        <w:t>min</w:t>
      </w:r>
      <w:r w:rsidRPr="008A62D7">
        <w:rPr>
          <w:lang w:val="en-GB"/>
        </w:rPr>
        <w:t xml:space="preserve"> </w:t>
      </w:r>
    </w:p>
    <w:p w14:paraId="55D602A3" w14:textId="297F3769" w:rsidR="00412BA5" w:rsidRPr="008A62D7" w:rsidRDefault="00412BA5" w:rsidP="001507E8">
      <w:pPr>
        <w:pStyle w:val="ListParagraph"/>
        <w:numPr>
          <w:ilvl w:val="0"/>
          <w:numId w:val="24"/>
        </w:numPr>
        <w:rPr>
          <w:lang w:val="en-GB"/>
        </w:rPr>
      </w:pPr>
      <w:r w:rsidRPr="008A62D7">
        <w:rPr>
          <w:b/>
          <w:lang w:val="en-GB"/>
        </w:rPr>
        <w:t>“best e. pl.h.”</w:t>
      </w:r>
      <w:r w:rsidRPr="008A62D7">
        <w:rPr>
          <w:lang w:val="en-GB"/>
        </w:rPr>
        <w:t xml:space="preserve"> =&gt;</w:t>
      </w:r>
      <w:r w:rsidR="005723AC" w:rsidRPr="008A62D7">
        <w:rPr>
          <w:lang w:val="en-GB"/>
        </w:rPr>
        <w:t xml:space="preserve"> </w:t>
      </w:r>
      <w:r w:rsidRPr="008A62D7">
        <w:rPr>
          <w:lang w:val="en-GB"/>
        </w:rPr>
        <w:t xml:space="preserve">corresponds to the average best plume height estimate </w:t>
      </w:r>
      <w:r w:rsidRPr="008A62D7">
        <w:rPr>
          <w:b/>
          <w:i/>
          <w:lang w:val="en-GB"/>
        </w:rPr>
        <w:t>h</w:t>
      </w:r>
      <w:r w:rsidRPr="008A62D7">
        <w:rPr>
          <w:b/>
          <w:i/>
          <w:vertAlign w:val="subscript"/>
          <w:lang w:val="en-GB"/>
        </w:rPr>
        <w:t>avg</w:t>
      </w:r>
      <w:r w:rsidRPr="008A62D7">
        <w:rPr>
          <w:lang w:val="en-GB"/>
        </w:rPr>
        <w:t xml:space="preserve"> </w:t>
      </w:r>
    </w:p>
    <w:p w14:paraId="6659DD14" w14:textId="107D7C3B" w:rsidR="00412BA5" w:rsidRPr="008A62D7" w:rsidRDefault="00412BA5" w:rsidP="001507E8">
      <w:pPr>
        <w:pStyle w:val="ListParagraph"/>
        <w:numPr>
          <w:ilvl w:val="0"/>
          <w:numId w:val="24"/>
        </w:numPr>
        <w:rPr>
          <w:lang w:val="en-GB"/>
        </w:rPr>
      </w:pPr>
      <w:r w:rsidRPr="008A62D7">
        <w:rPr>
          <w:b/>
          <w:lang w:val="en-GB"/>
        </w:rPr>
        <w:t>“maximum pl.h.”</w:t>
      </w:r>
      <w:r w:rsidRPr="008A62D7">
        <w:rPr>
          <w:lang w:val="en-GB"/>
        </w:rPr>
        <w:t xml:space="preserve"> =&gt;</w:t>
      </w:r>
      <w:r w:rsidR="005723AC" w:rsidRPr="008A62D7">
        <w:rPr>
          <w:lang w:val="en-GB"/>
        </w:rPr>
        <w:t xml:space="preserve"> </w:t>
      </w:r>
      <w:r w:rsidRPr="008A62D7">
        <w:rPr>
          <w:lang w:val="en-GB"/>
        </w:rPr>
        <w:t xml:space="preserve">corresponds to the maximum best plume height estimate </w:t>
      </w:r>
      <w:r w:rsidRPr="008A62D7">
        <w:rPr>
          <w:b/>
          <w:i/>
          <w:lang w:val="en-GB"/>
        </w:rPr>
        <w:t>h</w:t>
      </w:r>
      <w:r w:rsidRPr="008A62D7">
        <w:rPr>
          <w:b/>
          <w:i/>
          <w:vertAlign w:val="subscript"/>
          <w:lang w:val="en-GB"/>
        </w:rPr>
        <w:t>max</w:t>
      </w:r>
      <w:r w:rsidRPr="008A62D7">
        <w:rPr>
          <w:lang w:val="en-GB"/>
        </w:rPr>
        <w:t xml:space="preserve"> </w:t>
      </w:r>
    </w:p>
    <w:p w14:paraId="1AFE4289" w14:textId="442476C2" w:rsidR="00412BA5" w:rsidRPr="008A62D7" w:rsidRDefault="00412BA5" w:rsidP="00412BA5">
      <w:pPr>
        <w:rPr>
          <w:b/>
          <w:u w:val="single"/>
          <w:lang w:val="en-GB"/>
        </w:rPr>
      </w:pPr>
      <w:r w:rsidRPr="008A62D7">
        <w:rPr>
          <w:b/>
          <w:u w:val="single"/>
          <w:lang w:val="en-GB"/>
        </w:rPr>
        <w:t>“&gt;&gt;&gt; Mass Eruption Rate Stats &lt;&lt;&lt;”:</w:t>
      </w:r>
    </w:p>
    <w:p w14:paraId="09718D59" w14:textId="3913A90B" w:rsidR="00412BA5" w:rsidRPr="008A62D7" w:rsidRDefault="00412BA5" w:rsidP="001507E8">
      <w:pPr>
        <w:pStyle w:val="ListParagraph"/>
        <w:numPr>
          <w:ilvl w:val="0"/>
          <w:numId w:val="24"/>
        </w:numPr>
        <w:rPr>
          <w:lang w:val="en-GB"/>
        </w:rPr>
      </w:pPr>
      <w:r w:rsidRPr="008A62D7">
        <w:rPr>
          <w:b/>
          <w:lang w:val="en-GB"/>
        </w:rPr>
        <w:t>“minimum MER”</w:t>
      </w:r>
      <w:r w:rsidRPr="008A62D7">
        <w:rPr>
          <w:lang w:val="en-GB"/>
        </w:rPr>
        <w:t xml:space="preserve"> =&gt;</w:t>
      </w:r>
      <w:r w:rsidR="005723AC" w:rsidRPr="008A62D7">
        <w:rPr>
          <w:lang w:val="en-GB"/>
        </w:rPr>
        <w:t xml:space="preserve"> </w:t>
      </w:r>
      <w:r w:rsidRPr="008A62D7">
        <w:rPr>
          <w:lang w:val="en-GB"/>
        </w:rPr>
        <w:t xml:space="preserve">corresponds to the minimum assumable MER </w:t>
      </w:r>
      <w:r w:rsidRPr="008A62D7">
        <w:rPr>
          <w:rFonts w:eastAsiaTheme="minorEastAsia"/>
          <w:b/>
          <w:i/>
          <w:lang w:val="en-GB"/>
        </w:rPr>
        <w:t>Q</w:t>
      </w:r>
      <w:r w:rsidRPr="008A62D7">
        <w:rPr>
          <w:rFonts w:eastAsiaTheme="minorEastAsia"/>
          <w:b/>
          <w:i/>
          <w:vertAlign w:val="subscript"/>
          <w:lang w:val="en-GB"/>
        </w:rPr>
        <w:t>f_abs.min</w:t>
      </w:r>
      <w:r w:rsidRPr="008A62D7">
        <w:rPr>
          <w:lang w:val="en-GB"/>
        </w:rPr>
        <w:t xml:space="preserve"> </w:t>
      </w:r>
    </w:p>
    <w:p w14:paraId="15217271" w14:textId="4248DB05" w:rsidR="00412BA5" w:rsidRPr="008A62D7" w:rsidRDefault="00412BA5" w:rsidP="001507E8">
      <w:pPr>
        <w:pStyle w:val="ListParagraph"/>
        <w:numPr>
          <w:ilvl w:val="0"/>
          <w:numId w:val="24"/>
        </w:numPr>
        <w:rPr>
          <w:lang w:val="en-GB"/>
        </w:rPr>
      </w:pPr>
      <w:r w:rsidRPr="008A62D7">
        <w:rPr>
          <w:b/>
          <w:lang w:val="en-GB"/>
        </w:rPr>
        <w:t>“wt. average MER”</w:t>
      </w:r>
      <w:r w:rsidRPr="008A62D7">
        <w:rPr>
          <w:lang w:val="en-GB"/>
        </w:rPr>
        <w:t xml:space="preserve"> =&gt;</w:t>
      </w:r>
      <w:r w:rsidR="005723AC" w:rsidRPr="008A62D7">
        <w:rPr>
          <w:lang w:val="en-GB"/>
        </w:rPr>
        <w:t xml:space="preserve"> </w:t>
      </w:r>
      <w:r w:rsidRPr="008A62D7">
        <w:rPr>
          <w:lang w:val="en-GB"/>
        </w:rPr>
        <w:t xml:space="preserve">corresponds to MER </w:t>
      </w:r>
      <w:r w:rsidRPr="008A62D7">
        <w:rPr>
          <w:rFonts w:eastAsiaTheme="minorEastAsia"/>
          <w:b/>
          <w:i/>
          <w:lang w:val="en-GB"/>
        </w:rPr>
        <w:t>Q</w:t>
      </w:r>
      <w:r w:rsidRPr="008A62D7">
        <w:rPr>
          <w:rFonts w:eastAsiaTheme="minorEastAsia"/>
          <w:b/>
          <w:i/>
          <w:vertAlign w:val="subscript"/>
          <w:lang w:val="en-GB"/>
        </w:rPr>
        <w:t>CMER</w:t>
      </w:r>
    </w:p>
    <w:p w14:paraId="7C5DD3E9" w14:textId="0007285C" w:rsidR="00412BA5" w:rsidRPr="008A62D7" w:rsidRDefault="00412BA5" w:rsidP="001507E8">
      <w:pPr>
        <w:pStyle w:val="ListParagraph"/>
        <w:numPr>
          <w:ilvl w:val="0"/>
          <w:numId w:val="24"/>
        </w:numPr>
        <w:rPr>
          <w:lang w:val="en-GB"/>
        </w:rPr>
      </w:pPr>
      <w:r w:rsidRPr="008A62D7">
        <w:rPr>
          <w:b/>
          <w:lang w:val="en-GB"/>
        </w:rPr>
        <w:t>“maximum MER”</w:t>
      </w:r>
      <w:r w:rsidRPr="008A62D7">
        <w:rPr>
          <w:lang w:val="en-GB"/>
        </w:rPr>
        <w:t xml:space="preserve"> =&gt;</w:t>
      </w:r>
      <w:r w:rsidR="005723AC" w:rsidRPr="008A62D7">
        <w:rPr>
          <w:lang w:val="en-GB"/>
        </w:rPr>
        <w:t xml:space="preserve"> </w:t>
      </w:r>
      <w:r w:rsidRPr="008A62D7">
        <w:rPr>
          <w:lang w:val="en-GB"/>
        </w:rPr>
        <w:t xml:space="preserve">corresponds to the maximum assumable MER </w:t>
      </w:r>
      <w:r w:rsidRPr="008A62D7">
        <w:rPr>
          <w:rFonts w:eastAsiaTheme="minorEastAsia"/>
          <w:b/>
          <w:i/>
          <w:lang w:val="en-GB"/>
        </w:rPr>
        <w:t>Q</w:t>
      </w:r>
      <w:r w:rsidRPr="008A62D7">
        <w:rPr>
          <w:rFonts w:eastAsiaTheme="minorEastAsia"/>
          <w:b/>
          <w:i/>
          <w:vertAlign w:val="subscript"/>
          <w:lang w:val="en-GB"/>
        </w:rPr>
        <w:t>f_abs.max</w:t>
      </w:r>
      <w:r w:rsidRPr="008A62D7">
        <w:rPr>
          <w:lang w:val="en-GB"/>
        </w:rPr>
        <w:t xml:space="preserve"> </w:t>
      </w:r>
    </w:p>
    <w:p w14:paraId="3EDFAF1B" w14:textId="2DA40739" w:rsidR="00412BA5" w:rsidRPr="008A62D7" w:rsidRDefault="00412BA5" w:rsidP="00412BA5">
      <w:pPr>
        <w:ind w:left="360"/>
        <w:rPr>
          <w:b/>
          <w:u w:val="single"/>
          <w:lang w:val="en-GB"/>
        </w:rPr>
      </w:pPr>
      <w:r w:rsidRPr="008A62D7">
        <w:rPr>
          <w:b/>
          <w:u w:val="single"/>
          <w:lang w:val="en-GB"/>
        </w:rPr>
        <w:t>“&gt;&gt;&gt; Best Estimate of Current MER</w:t>
      </w:r>
      <w:r w:rsidR="005723AC" w:rsidRPr="008A62D7">
        <w:rPr>
          <w:b/>
          <w:u w:val="single"/>
          <w:lang w:val="en-GB"/>
        </w:rPr>
        <w:t xml:space="preserve"> </w:t>
      </w:r>
      <w:r w:rsidRPr="008A62D7">
        <w:rPr>
          <w:b/>
          <w:u w:val="single"/>
          <w:lang w:val="en-GB"/>
        </w:rPr>
        <w:t>&lt;&lt;&lt;”:</w:t>
      </w:r>
    </w:p>
    <w:p w14:paraId="776C6FB6" w14:textId="08B5D939" w:rsidR="00412BA5" w:rsidRPr="008A62D7" w:rsidRDefault="00412BA5" w:rsidP="001507E8">
      <w:pPr>
        <w:pStyle w:val="ListParagraph"/>
        <w:numPr>
          <w:ilvl w:val="0"/>
          <w:numId w:val="24"/>
        </w:numPr>
        <w:rPr>
          <w:lang w:val="en-GB"/>
        </w:rPr>
      </w:pPr>
      <w:r w:rsidRPr="008A62D7">
        <w:rPr>
          <w:b/>
          <w:lang w:val="en-GB"/>
        </w:rPr>
        <w:t>“lower boundary”</w:t>
      </w:r>
      <w:r w:rsidRPr="008A62D7">
        <w:rPr>
          <w:lang w:val="en-GB"/>
        </w:rPr>
        <w:t xml:space="preserve"> =&gt;</w:t>
      </w:r>
      <w:r w:rsidR="005723AC" w:rsidRPr="008A62D7">
        <w:rPr>
          <w:lang w:val="en-GB"/>
        </w:rPr>
        <w:t xml:space="preserve"> </w:t>
      </w:r>
      <w:r w:rsidRPr="008A62D7">
        <w:rPr>
          <w:lang w:val="en-GB"/>
        </w:rPr>
        <w:t xml:space="preserve">corresponds to the minimum assumable MER </w:t>
      </w:r>
      <w:r w:rsidRPr="008A62D7">
        <w:rPr>
          <w:rFonts w:eastAsiaTheme="minorEastAsia"/>
          <w:b/>
          <w:i/>
          <w:lang w:val="en-GB"/>
        </w:rPr>
        <w:t>Q</w:t>
      </w:r>
      <w:r w:rsidR="005F7DF3" w:rsidRPr="008A62D7">
        <w:rPr>
          <w:rFonts w:eastAsiaTheme="minorEastAsia"/>
          <w:b/>
          <w:i/>
          <w:vertAlign w:val="subscript"/>
          <w:lang w:val="en-GB"/>
        </w:rPr>
        <w:t>FMER_</w:t>
      </w:r>
      <w:r w:rsidRPr="008A62D7">
        <w:rPr>
          <w:rFonts w:eastAsiaTheme="minorEastAsia"/>
          <w:b/>
          <w:i/>
          <w:vertAlign w:val="subscript"/>
          <w:lang w:val="en-GB"/>
        </w:rPr>
        <w:t>min</w:t>
      </w:r>
      <w:r w:rsidRPr="008A62D7">
        <w:rPr>
          <w:lang w:val="en-GB"/>
        </w:rPr>
        <w:t xml:space="preserve"> </w:t>
      </w:r>
    </w:p>
    <w:p w14:paraId="16069341" w14:textId="435B13B5" w:rsidR="00412BA5" w:rsidRPr="008A62D7" w:rsidRDefault="00412BA5" w:rsidP="001507E8">
      <w:pPr>
        <w:pStyle w:val="ListParagraph"/>
        <w:numPr>
          <w:ilvl w:val="0"/>
          <w:numId w:val="24"/>
        </w:numPr>
        <w:rPr>
          <w:lang w:val="en-GB"/>
        </w:rPr>
      </w:pPr>
      <w:r w:rsidRPr="008A62D7">
        <w:rPr>
          <w:b/>
          <w:lang w:val="en-GB"/>
        </w:rPr>
        <w:t>“best est. MER”</w:t>
      </w:r>
      <w:r w:rsidRPr="008A62D7">
        <w:rPr>
          <w:lang w:val="en-GB"/>
        </w:rPr>
        <w:t xml:space="preserve"> =&gt;</w:t>
      </w:r>
      <w:r w:rsidR="005723AC" w:rsidRPr="008A62D7">
        <w:rPr>
          <w:lang w:val="en-GB"/>
        </w:rPr>
        <w:t xml:space="preserve"> </w:t>
      </w:r>
      <w:r w:rsidRPr="008A62D7">
        <w:rPr>
          <w:lang w:val="en-GB"/>
        </w:rPr>
        <w:t xml:space="preserve">corresponds to MER </w:t>
      </w:r>
      <w:r w:rsidRPr="008A62D7">
        <w:rPr>
          <w:rFonts w:eastAsiaTheme="minorEastAsia"/>
          <w:b/>
          <w:i/>
          <w:lang w:val="en-GB"/>
        </w:rPr>
        <w:t>Q</w:t>
      </w:r>
      <w:r w:rsidR="005F7DF3" w:rsidRPr="008A62D7">
        <w:rPr>
          <w:rFonts w:eastAsiaTheme="minorEastAsia"/>
          <w:b/>
          <w:i/>
          <w:vertAlign w:val="subscript"/>
          <w:lang w:val="en-GB"/>
        </w:rPr>
        <w:t>F</w:t>
      </w:r>
      <w:r w:rsidRPr="008A62D7">
        <w:rPr>
          <w:rFonts w:eastAsiaTheme="minorEastAsia"/>
          <w:b/>
          <w:i/>
          <w:vertAlign w:val="subscript"/>
          <w:lang w:val="en-GB"/>
        </w:rPr>
        <w:t>MER</w:t>
      </w:r>
    </w:p>
    <w:p w14:paraId="1A20B6DB" w14:textId="180FE2D8" w:rsidR="00412BA5" w:rsidRPr="008A62D7" w:rsidRDefault="00412BA5" w:rsidP="001507E8">
      <w:pPr>
        <w:pStyle w:val="ListParagraph"/>
        <w:numPr>
          <w:ilvl w:val="0"/>
          <w:numId w:val="24"/>
        </w:numPr>
        <w:rPr>
          <w:lang w:val="en-GB"/>
        </w:rPr>
      </w:pPr>
      <w:r w:rsidRPr="008A62D7">
        <w:rPr>
          <w:b/>
          <w:lang w:val="en-GB"/>
        </w:rPr>
        <w:t>“</w:t>
      </w:r>
      <w:r w:rsidR="005F7DF3" w:rsidRPr="008A62D7">
        <w:rPr>
          <w:b/>
          <w:lang w:val="en-GB"/>
        </w:rPr>
        <w:t>upper boundary</w:t>
      </w:r>
      <w:r w:rsidRPr="008A62D7">
        <w:rPr>
          <w:b/>
          <w:lang w:val="en-GB"/>
        </w:rPr>
        <w:t>”</w:t>
      </w:r>
      <w:r w:rsidRPr="008A62D7">
        <w:rPr>
          <w:lang w:val="en-GB"/>
        </w:rPr>
        <w:t xml:space="preserve"> =&gt;</w:t>
      </w:r>
      <w:r w:rsidR="005723AC" w:rsidRPr="008A62D7">
        <w:rPr>
          <w:lang w:val="en-GB"/>
        </w:rPr>
        <w:t xml:space="preserve"> </w:t>
      </w:r>
      <w:r w:rsidRPr="008A62D7">
        <w:rPr>
          <w:lang w:val="en-GB"/>
        </w:rPr>
        <w:t xml:space="preserve">corresponds to the maximum assumable MER </w:t>
      </w:r>
      <w:r w:rsidRPr="008A62D7">
        <w:rPr>
          <w:rFonts w:eastAsiaTheme="minorEastAsia"/>
          <w:b/>
          <w:i/>
          <w:lang w:val="en-GB"/>
        </w:rPr>
        <w:t>Q</w:t>
      </w:r>
      <w:r w:rsidR="005F7DF3" w:rsidRPr="008A62D7">
        <w:rPr>
          <w:rFonts w:eastAsiaTheme="minorEastAsia"/>
          <w:b/>
          <w:i/>
          <w:vertAlign w:val="subscript"/>
          <w:lang w:val="en-GB"/>
        </w:rPr>
        <w:t>FMER_</w:t>
      </w:r>
      <w:r w:rsidRPr="008A62D7">
        <w:rPr>
          <w:rFonts w:eastAsiaTheme="minorEastAsia"/>
          <w:b/>
          <w:i/>
          <w:vertAlign w:val="subscript"/>
          <w:lang w:val="en-GB"/>
        </w:rPr>
        <w:t>max</w:t>
      </w:r>
      <w:r w:rsidRPr="008A62D7">
        <w:rPr>
          <w:lang w:val="en-GB"/>
        </w:rPr>
        <w:t xml:space="preserve"> </w:t>
      </w:r>
    </w:p>
    <w:p w14:paraId="246CDB0C" w14:textId="7D692A70" w:rsidR="005F7DF3" w:rsidRPr="008A62D7" w:rsidRDefault="005F7DF3" w:rsidP="005F7DF3">
      <w:pPr>
        <w:ind w:left="360"/>
        <w:rPr>
          <w:b/>
          <w:u w:val="single"/>
          <w:lang w:val="en-GB"/>
        </w:rPr>
      </w:pPr>
      <w:r w:rsidRPr="008A62D7">
        <w:rPr>
          <w:b/>
          <w:u w:val="single"/>
          <w:lang w:val="en-GB"/>
        </w:rPr>
        <w:t>“&gt;&gt;&gt; Computed Total Erupted Mass &lt;&lt;&lt;”:</w:t>
      </w:r>
    </w:p>
    <w:p w14:paraId="7F1C2037" w14:textId="347E3503" w:rsidR="005F7DF3" w:rsidRPr="008A62D7" w:rsidRDefault="005F7DF3" w:rsidP="001507E8">
      <w:pPr>
        <w:pStyle w:val="ListParagraph"/>
        <w:numPr>
          <w:ilvl w:val="0"/>
          <w:numId w:val="24"/>
        </w:numPr>
        <w:rPr>
          <w:lang w:val="en-GB"/>
        </w:rPr>
      </w:pPr>
      <w:r w:rsidRPr="008A62D7">
        <w:rPr>
          <w:b/>
          <w:lang w:val="en-GB"/>
        </w:rPr>
        <w:t>“lower boundary”</w:t>
      </w:r>
      <w:r w:rsidRPr="008A62D7">
        <w:rPr>
          <w:lang w:val="en-GB"/>
        </w:rPr>
        <w:t xml:space="preserve"> =&gt;</w:t>
      </w:r>
      <w:r w:rsidR="005723AC" w:rsidRPr="008A62D7">
        <w:rPr>
          <w:lang w:val="en-GB"/>
        </w:rPr>
        <w:t xml:space="preserve"> </w:t>
      </w:r>
      <w:r w:rsidRPr="008A62D7">
        <w:rPr>
          <w:lang w:val="en-GB"/>
        </w:rPr>
        <w:t xml:space="preserve">corresponds to the minimum assumable MER </w:t>
      </w:r>
      <w:r w:rsidRPr="008A62D7">
        <w:rPr>
          <w:rFonts w:eastAsiaTheme="minorEastAsia"/>
          <w:b/>
          <w:i/>
          <w:lang w:val="en-GB"/>
        </w:rPr>
        <w:t>M</w:t>
      </w:r>
      <w:r w:rsidRPr="008A62D7">
        <w:rPr>
          <w:rFonts w:eastAsiaTheme="minorEastAsia"/>
          <w:b/>
          <w:i/>
          <w:vertAlign w:val="subscript"/>
          <w:lang w:val="en-GB"/>
        </w:rPr>
        <w:t>FMER_min</w:t>
      </w:r>
      <w:r w:rsidRPr="008A62D7">
        <w:rPr>
          <w:lang w:val="en-GB"/>
        </w:rPr>
        <w:t xml:space="preserve"> </w:t>
      </w:r>
    </w:p>
    <w:p w14:paraId="750CDB68" w14:textId="68C484EF" w:rsidR="005F7DF3" w:rsidRPr="008A62D7" w:rsidRDefault="005F7DF3" w:rsidP="001507E8">
      <w:pPr>
        <w:pStyle w:val="ListParagraph"/>
        <w:numPr>
          <w:ilvl w:val="0"/>
          <w:numId w:val="24"/>
        </w:numPr>
        <w:rPr>
          <w:lang w:val="en-GB"/>
        </w:rPr>
      </w:pPr>
      <w:r w:rsidRPr="008A62D7">
        <w:rPr>
          <w:b/>
          <w:lang w:val="en-GB"/>
        </w:rPr>
        <w:t>“best est. MER”</w:t>
      </w:r>
      <w:r w:rsidRPr="008A62D7">
        <w:rPr>
          <w:lang w:val="en-GB"/>
        </w:rPr>
        <w:t xml:space="preserve"> =&gt;</w:t>
      </w:r>
      <w:r w:rsidR="005723AC" w:rsidRPr="008A62D7">
        <w:rPr>
          <w:lang w:val="en-GB"/>
        </w:rPr>
        <w:t xml:space="preserve"> </w:t>
      </w:r>
      <w:r w:rsidRPr="008A62D7">
        <w:rPr>
          <w:lang w:val="en-GB"/>
        </w:rPr>
        <w:t xml:space="preserve">corresponds to MER </w:t>
      </w:r>
      <w:r w:rsidRPr="008A62D7">
        <w:rPr>
          <w:rFonts w:eastAsiaTheme="minorEastAsia"/>
          <w:b/>
          <w:i/>
          <w:lang w:val="en-GB"/>
        </w:rPr>
        <w:t>M</w:t>
      </w:r>
      <w:r w:rsidRPr="008A62D7">
        <w:rPr>
          <w:rFonts w:eastAsiaTheme="minorEastAsia"/>
          <w:b/>
          <w:i/>
          <w:vertAlign w:val="subscript"/>
          <w:lang w:val="en-GB"/>
        </w:rPr>
        <w:t>FMER</w:t>
      </w:r>
    </w:p>
    <w:p w14:paraId="094A27AF" w14:textId="562CC4A7" w:rsidR="005F7DF3" w:rsidRPr="008A62D7" w:rsidRDefault="005F7DF3" w:rsidP="001507E8">
      <w:pPr>
        <w:pStyle w:val="ListParagraph"/>
        <w:numPr>
          <w:ilvl w:val="0"/>
          <w:numId w:val="24"/>
        </w:numPr>
        <w:rPr>
          <w:lang w:val="en-GB"/>
        </w:rPr>
      </w:pPr>
      <w:r w:rsidRPr="008A62D7">
        <w:rPr>
          <w:b/>
          <w:lang w:val="en-GB"/>
        </w:rPr>
        <w:t>“upper boundary”</w:t>
      </w:r>
      <w:r w:rsidRPr="008A62D7">
        <w:rPr>
          <w:lang w:val="en-GB"/>
        </w:rPr>
        <w:t xml:space="preserve"> =&gt;</w:t>
      </w:r>
      <w:r w:rsidR="005723AC" w:rsidRPr="008A62D7">
        <w:rPr>
          <w:lang w:val="en-GB"/>
        </w:rPr>
        <w:t xml:space="preserve"> </w:t>
      </w:r>
      <w:r w:rsidRPr="008A62D7">
        <w:rPr>
          <w:lang w:val="en-GB"/>
        </w:rPr>
        <w:t xml:space="preserve">corresponds to the maximum assumable MER </w:t>
      </w:r>
      <w:r w:rsidRPr="008A62D7">
        <w:rPr>
          <w:rFonts w:eastAsiaTheme="minorEastAsia"/>
          <w:b/>
          <w:i/>
          <w:lang w:val="en-GB"/>
        </w:rPr>
        <w:t>M</w:t>
      </w:r>
      <w:r w:rsidRPr="008A62D7">
        <w:rPr>
          <w:rFonts w:eastAsiaTheme="minorEastAsia"/>
          <w:b/>
          <w:i/>
          <w:vertAlign w:val="subscript"/>
          <w:lang w:val="en-GB"/>
        </w:rPr>
        <w:t>FMER_max</w:t>
      </w:r>
      <w:r w:rsidRPr="008A62D7">
        <w:rPr>
          <w:lang w:val="en-GB"/>
        </w:rPr>
        <w:t xml:space="preserve"> </w:t>
      </w:r>
    </w:p>
    <w:p w14:paraId="7F4D5CD0" w14:textId="77777777" w:rsidR="00AA65D2" w:rsidRPr="008A62D7" w:rsidRDefault="00AA65D2" w:rsidP="00AA65D2">
      <w:pPr>
        <w:pStyle w:val="ListParagraph"/>
        <w:rPr>
          <w:lang w:val="en-GB"/>
        </w:rPr>
      </w:pPr>
    </w:p>
    <w:p w14:paraId="735F8F3A" w14:textId="77777777" w:rsidR="00B33EF8" w:rsidRPr="008A62D7" w:rsidRDefault="00B33EF8">
      <w:pPr>
        <w:rPr>
          <w:rFonts w:asciiTheme="majorHAnsi" w:eastAsiaTheme="majorEastAsia" w:hAnsiTheme="majorHAnsi" w:cstheme="majorBidi"/>
          <w:color w:val="243F60" w:themeColor="accent1" w:themeShade="7F"/>
          <w:sz w:val="24"/>
          <w:lang w:val="en-GB"/>
        </w:rPr>
      </w:pPr>
      <w:r w:rsidRPr="008A62D7">
        <w:rPr>
          <w:lang w:val="en-GB"/>
        </w:rPr>
        <w:br w:type="page"/>
      </w:r>
    </w:p>
    <w:p w14:paraId="3D202922" w14:textId="5366CDE2" w:rsidR="005F7DF3" w:rsidRPr="008A62D7" w:rsidRDefault="00C2342C" w:rsidP="005F7DF3">
      <w:pPr>
        <w:pStyle w:val="Heading3"/>
        <w:rPr>
          <w:lang w:val="en-GB"/>
        </w:rPr>
      </w:pPr>
      <w:bookmarkStart w:id="1951" w:name="_Ref482879964"/>
      <w:bookmarkStart w:id="1952" w:name="_Toc536110938"/>
      <w:r w:rsidRPr="008A62D7">
        <w:rPr>
          <w:lang w:val="en-GB"/>
        </w:rPr>
        <w:lastRenderedPageBreak/>
        <w:t xml:space="preserve">Plume Height </w:t>
      </w:r>
      <w:r w:rsidR="005F7DF3" w:rsidRPr="008A62D7">
        <w:rPr>
          <w:lang w:val="en-GB"/>
        </w:rPr>
        <w:t>Plots</w:t>
      </w:r>
      <w:bookmarkEnd w:id="1951"/>
      <w:bookmarkEnd w:id="1952"/>
    </w:p>
    <w:p w14:paraId="01345A34" w14:textId="77777777" w:rsidR="005F7DF3" w:rsidRPr="008A62D7" w:rsidRDefault="005F7DF3" w:rsidP="005F7DF3">
      <w:pPr>
        <w:rPr>
          <w:lang w:val="en-GB"/>
        </w:rPr>
      </w:pPr>
    </w:p>
    <w:p w14:paraId="000787F9" w14:textId="5306C0CE" w:rsidR="00C2342C" w:rsidRPr="008A62D7" w:rsidRDefault="00C2342C" w:rsidP="005F7DF3">
      <w:pPr>
        <w:rPr>
          <w:lang w:val="en-GB"/>
        </w:rPr>
      </w:pPr>
      <w:r w:rsidRPr="008A62D7">
        <w:rPr>
          <w:lang w:val="en-GB"/>
        </w:rPr>
        <w:t>Three types of plume height plots are provided, each of them in both, “.</w:t>
      </w:r>
      <w:r w:rsidRPr="008A62D7">
        <w:rPr>
          <w:i/>
          <w:lang w:val="en-GB"/>
        </w:rPr>
        <w:t>png</w:t>
      </w:r>
      <w:r w:rsidRPr="008A62D7">
        <w:rPr>
          <w:lang w:val="en-GB"/>
        </w:rPr>
        <w:t>” and “.</w:t>
      </w:r>
      <w:r w:rsidRPr="008A62D7">
        <w:rPr>
          <w:i/>
          <w:lang w:val="en-GB"/>
        </w:rPr>
        <w:t>svg</w:t>
      </w:r>
      <w:r w:rsidRPr="008A62D7">
        <w:rPr>
          <w:lang w:val="en-GB"/>
        </w:rPr>
        <w:t>” format:</w:t>
      </w:r>
    </w:p>
    <w:p w14:paraId="00704358" w14:textId="77777777" w:rsidR="00E74878" w:rsidRPr="008A62D7" w:rsidRDefault="00E74878" w:rsidP="005F7DF3">
      <w:pPr>
        <w:rPr>
          <w:b/>
          <w:u w:val="single"/>
          <w:lang w:val="en-GB"/>
        </w:rPr>
      </w:pPr>
    </w:p>
    <w:p w14:paraId="37812B91" w14:textId="1AAD3D5E" w:rsidR="00C2342C" w:rsidRPr="008A62D7" w:rsidRDefault="00C2342C" w:rsidP="001507E8">
      <w:pPr>
        <w:pStyle w:val="ListParagraph"/>
        <w:numPr>
          <w:ilvl w:val="0"/>
          <w:numId w:val="39"/>
        </w:numPr>
        <w:rPr>
          <w:b/>
          <w:u w:val="single"/>
          <w:lang w:val="en-GB"/>
        </w:rPr>
      </w:pPr>
      <w:r w:rsidRPr="008A62D7">
        <w:rPr>
          <w:b/>
          <w:u w:val="single"/>
          <w:lang w:val="en-GB"/>
        </w:rPr>
        <w:t>Best Plume Height Estimate</w:t>
      </w:r>
      <w:r w:rsidR="00937607" w:rsidRPr="008A62D7">
        <w:rPr>
          <w:b/>
          <w:u w:val="single"/>
          <w:lang w:val="en-GB"/>
        </w:rPr>
        <w:t xml:space="preserve"> (“PH plot</w:t>
      </w:r>
      <w:r w:rsidR="00306B42" w:rsidRPr="008A62D7">
        <w:rPr>
          <w:b/>
          <w:u w:val="single"/>
          <w:lang w:val="en-GB"/>
        </w:rPr>
        <w:t>s</w:t>
      </w:r>
      <w:r w:rsidR="00937607" w:rsidRPr="008A62D7">
        <w:rPr>
          <w:b/>
          <w:u w:val="single"/>
          <w:lang w:val="en-GB"/>
        </w:rPr>
        <w:t>”)</w:t>
      </w:r>
      <w:r w:rsidR="00EB68C7" w:rsidRPr="008A62D7">
        <w:rPr>
          <w:b/>
          <w:u w:val="single"/>
          <w:lang w:val="en-GB"/>
        </w:rPr>
        <w:t>:</w:t>
      </w:r>
      <w:r w:rsidRPr="008A62D7">
        <w:rPr>
          <w:b/>
          <w:u w:val="single"/>
          <w:lang w:val="en-GB"/>
        </w:rPr>
        <w:t xml:space="preserve"> </w:t>
      </w:r>
    </w:p>
    <w:p w14:paraId="34A65773" w14:textId="5A80CF10" w:rsidR="00C522A2" w:rsidRPr="008A62D7" w:rsidRDefault="00C522A2" w:rsidP="00C522A2">
      <w:pPr>
        <w:rPr>
          <w:lang w:val="en-GB"/>
        </w:rPr>
      </w:pPr>
      <w:r w:rsidRPr="008A62D7">
        <w:rPr>
          <w:lang w:val="en-GB"/>
        </w:rPr>
        <w:t>Th</w:t>
      </w:r>
      <w:r w:rsidR="00306B42" w:rsidRPr="008A62D7">
        <w:rPr>
          <w:lang w:val="en-GB"/>
        </w:rPr>
        <w:t>ese</w:t>
      </w:r>
      <w:r w:rsidRPr="008A62D7">
        <w:rPr>
          <w:lang w:val="en-GB"/>
        </w:rPr>
        <w:t xml:space="preserve"> plot</w:t>
      </w:r>
      <w:r w:rsidR="00306B42" w:rsidRPr="008A62D7">
        <w:rPr>
          <w:lang w:val="en-GB"/>
        </w:rPr>
        <w:t>s</w:t>
      </w:r>
      <w:r w:rsidRPr="008A62D7">
        <w:rPr>
          <w:lang w:val="en-GB"/>
        </w:rPr>
        <w:t xml:space="preserve"> show the temporal development of the estimated plume height above sea level (“a.s.l.”) in meters, as a result of the plume height constraining procedures described in section </w:t>
      </w:r>
      <w:r w:rsidR="00DC774B" w:rsidRPr="008A62D7">
        <w:rPr>
          <w:lang w:val="en-GB"/>
        </w:rPr>
        <w:fldChar w:fldCharType="begin"/>
      </w:r>
      <w:r w:rsidR="00DC774B" w:rsidRPr="008A62D7">
        <w:rPr>
          <w:lang w:val="en-GB"/>
        </w:rPr>
        <w:instrText xml:space="preserve"> REF _Ref482621810 \r \h </w:instrText>
      </w:r>
      <w:r w:rsidR="00DC774B" w:rsidRPr="008A62D7">
        <w:rPr>
          <w:lang w:val="en-GB"/>
        </w:rPr>
      </w:r>
      <w:r w:rsidR="00DC774B" w:rsidRPr="008A62D7">
        <w:rPr>
          <w:lang w:val="en-GB"/>
        </w:rPr>
        <w:fldChar w:fldCharType="separate"/>
      </w:r>
      <w:r w:rsidR="00DE7C99" w:rsidRPr="008A62D7">
        <w:rPr>
          <w:lang w:val="en-GB"/>
        </w:rPr>
        <w:t>5.5</w:t>
      </w:r>
      <w:r w:rsidR="00DC774B" w:rsidRPr="008A62D7">
        <w:rPr>
          <w:lang w:val="en-GB"/>
        </w:rPr>
        <w:fldChar w:fldCharType="end"/>
      </w:r>
      <w:r w:rsidR="00DC774B" w:rsidRPr="008A62D7">
        <w:rPr>
          <w:lang w:val="en-GB"/>
        </w:rPr>
        <w:t>.</w:t>
      </w:r>
      <w:r w:rsidRPr="008A62D7">
        <w:rPr>
          <w:lang w:val="en-GB"/>
        </w:rPr>
        <w:t xml:space="preserve"> An example of such a plot is depicted in </w:t>
      </w:r>
      <w:r w:rsidRPr="008A62D7">
        <w:rPr>
          <w:lang w:val="en-GB"/>
        </w:rPr>
        <w:fldChar w:fldCharType="begin"/>
      </w:r>
      <w:r w:rsidRPr="008A62D7">
        <w:rPr>
          <w:lang w:val="en-GB"/>
        </w:rPr>
        <w:instrText xml:space="preserve"> REF _Ref482712005 \h  \* MERGEFORMAT </w:instrText>
      </w:r>
      <w:r w:rsidRPr="008A62D7">
        <w:rPr>
          <w:lang w:val="en-GB"/>
        </w:rPr>
      </w:r>
      <w:r w:rsidRPr="008A62D7">
        <w:rPr>
          <w:lang w:val="en-GB"/>
        </w:rPr>
        <w:fldChar w:fldCharType="separate"/>
      </w:r>
      <w:r w:rsidR="00DE7C99" w:rsidRPr="008A62D7">
        <w:rPr>
          <w:lang w:val="en-GB"/>
        </w:rPr>
        <w:t>Figure 45</w:t>
      </w:r>
      <w:r w:rsidRPr="008A62D7">
        <w:rPr>
          <w:lang w:val="en-GB"/>
        </w:rPr>
        <w:fldChar w:fldCharType="end"/>
      </w:r>
      <w:r w:rsidRPr="008A62D7">
        <w:rPr>
          <w:lang w:val="en-GB"/>
        </w:rPr>
        <w:t xml:space="preserve">. </w:t>
      </w:r>
    </w:p>
    <w:p w14:paraId="0B4EE497" w14:textId="631AEAC4" w:rsidR="00C522A2" w:rsidRPr="008A62D7" w:rsidRDefault="00306B42" w:rsidP="00C522A2">
      <w:pPr>
        <w:rPr>
          <w:lang w:val="en-GB"/>
        </w:rPr>
      </w:pPr>
      <w:r w:rsidRPr="008A62D7">
        <w:rPr>
          <w:lang w:val="en-GB"/>
        </w:rPr>
        <w:t>The PH plots</w:t>
      </w:r>
      <w:r w:rsidR="00C522A2" w:rsidRPr="008A62D7">
        <w:rPr>
          <w:lang w:val="en-GB"/>
        </w:rPr>
        <w:t xml:space="preserve"> illustrate the evolution of the main input parameter for the eruption source parameter models used within FOXI. They are stored with the ending string “_PH_plot”.</w:t>
      </w:r>
    </w:p>
    <w:p w14:paraId="7B8E4B5D" w14:textId="5B3E3BC9" w:rsidR="00B74DDE" w:rsidRPr="008A62D7" w:rsidRDefault="00B74DDE" w:rsidP="00C522A2">
      <w:pPr>
        <w:rPr>
          <w:lang w:val="en-GB"/>
        </w:rPr>
      </w:pPr>
      <w:r w:rsidRPr="008A62D7">
        <w:rPr>
          <w:lang w:val="en-GB"/>
        </w:rPr>
        <w:t xml:space="preserve">PH plots can be controlled by the operator, using the “Output Control” menu within FIX (see </w:t>
      </w:r>
      <w:r w:rsidRPr="008A62D7">
        <w:rPr>
          <w:lang w:val="en-GB"/>
        </w:rPr>
        <w:fldChar w:fldCharType="begin"/>
      </w:r>
      <w:r w:rsidRPr="008A62D7">
        <w:rPr>
          <w:lang w:val="en-GB"/>
        </w:rPr>
        <w:instrText xml:space="preserve"> REF _Ref482715059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46</w:t>
      </w:r>
      <w:r w:rsidRPr="008A62D7">
        <w:rPr>
          <w:lang w:val="en-GB"/>
        </w:rPr>
        <w:fldChar w:fldCharType="end"/>
      </w:r>
      <w:r w:rsidRPr="008A62D7">
        <w:rPr>
          <w:lang w:val="en-GB"/>
        </w:rPr>
        <w:t>).</w:t>
      </w:r>
    </w:p>
    <w:p w14:paraId="712EB011" w14:textId="77777777" w:rsidR="00B74DDE" w:rsidRPr="008A62D7" w:rsidRDefault="00B74DDE" w:rsidP="00C522A2">
      <w:pPr>
        <w:rPr>
          <w:b/>
          <w:u w:val="single"/>
          <w:lang w:val="en-GB"/>
        </w:rPr>
      </w:pPr>
    </w:p>
    <w:p w14:paraId="0FBDAF1C" w14:textId="246D2C72" w:rsidR="008A1AAE" w:rsidRPr="008A62D7" w:rsidRDefault="008A1AAE" w:rsidP="00C522A2">
      <w:pPr>
        <w:pStyle w:val="Caption"/>
        <w:rPr>
          <w:lang w:val="en-GB"/>
        </w:rPr>
      </w:pPr>
    </w:p>
    <w:p w14:paraId="3C59EEA5" w14:textId="1F7A5D07" w:rsidR="00561DA4" w:rsidRPr="008A62D7" w:rsidRDefault="008A1AAE" w:rsidP="008A1AAE">
      <w:pPr>
        <w:pStyle w:val="Caption"/>
        <w:rPr>
          <w:lang w:val="en-GB"/>
        </w:rPr>
      </w:pPr>
      <w:bookmarkStart w:id="1953" w:name="_Ref482712005"/>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954" w:author="Dioguardi, Fabio" w:date="2018-11-07T13:54:00Z">
        <w:r w:rsidR="00F35802">
          <w:rPr>
            <w:noProof/>
            <w:lang w:val="en-GB"/>
          </w:rPr>
          <w:t>51</w:t>
        </w:r>
      </w:ins>
      <w:del w:id="1955" w:author="Dioguardi, Fabio" w:date="2018-11-07T10:11:00Z">
        <w:r w:rsidR="00DE7C99" w:rsidRPr="008A62D7" w:rsidDel="00A3487B">
          <w:rPr>
            <w:noProof/>
            <w:lang w:val="en-GB"/>
          </w:rPr>
          <w:delText>45</w:delText>
        </w:r>
      </w:del>
      <w:r w:rsidRPr="008A62D7">
        <w:rPr>
          <w:lang w:val="en-GB"/>
        </w:rPr>
        <w:fldChar w:fldCharType="end"/>
      </w:r>
      <w:bookmarkEnd w:id="1953"/>
      <w:r w:rsidRPr="008A62D7">
        <w:rPr>
          <w:lang w:val="en-GB"/>
        </w:rPr>
        <w:t xml:space="preserve">: Plot presenting the estimated plume height, </w:t>
      </w:r>
      <w:r w:rsidR="00561DA4" w:rsidRPr="008A62D7">
        <w:rPr>
          <w:lang w:val="en-GB"/>
        </w:rPr>
        <w:t>based on the results</w:t>
      </w:r>
      <w:r w:rsidRPr="008A62D7">
        <w:rPr>
          <w:lang w:val="en-GB"/>
        </w:rPr>
        <w:t xml:space="preserve"> from the FOXI plume height constraining </w:t>
      </w:r>
      <w:r w:rsidR="00561DA4" w:rsidRPr="008A62D7">
        <w:rPr>
          <w:lang w:val="en-GB"/>
        </w:rPr>
        <w:t>procedures</w:t>
      </w:r>
      <w:r w:rsidRPr="008A62D7">
        <w:rPr>
          <w:lang w:val="en-GB"/>
        </w:rPr>
        <w:t xml:space="preserve"> described in section </w:t>
      </w:r>
      <w:r w:rsidR="00BD0604" w:rsidRPr="008A62D7">
        <w:rPr>
          <w:lang w:val="en-GB"/>
        </w:rPr>
        <w:fldChar w:fldCharType="begin"/>
      </w:r>
      <w:r w:rsidR="00BD0604" w:rsidRPr="008A62D7">
        <w:rPr>
          <w:lang w:val="en-GB"/>
        </w:rPr>
        <w:instrText xml:space="preserve"> REF _Ref482621810 \r \h </w:instrText>
      </w:r>
      <w:r w:rsidR="00BD0604" w:rsidRPr="008A62D7">
        <w:rPr>
          <w:lang w:val="en-GB"/>
        </w:rPr>
      </w:r>
      <w:r w:rsidR="00BD0604" w:rsidRPr="008A62D7">
        <w:rPr>
          <w:lang w:val="en-GB"/>
        </w:rPr>
        <w:fldChar w:fldCharType="separate"/>
      </w:r>
      <w:r w:rsidR="00DE7C99" w:rsidRPr="008A62D7">
        <w:rPr>
          <w:lang w:val="en-GB"/>
        </w:rPr>
        <w:t>5.5</w:t>
      </w:r>
      <w:r w:rsidR="00BD0604" w:rsidRPr="008A62D7">
        <w:rPr>
          <w:lang w:val="en-GB"/>
        </w:rPr>
        <w:fldChar w:fldCharType="end"/>
      </w:r>
      <w:r w:rsidR="00561DA4" w:rsidRPr="008A62D7">
        <w:rPr>
          <w:lang w:val="en-GB"/>
        </w:rPr>
        <w:t>. This plume height plot shows the result of a simulation on the basis of the radar data achieved during the Eyjafjallajökull eruption on May 5, 2010.</w:t>
      </w:r>
    </w:p>
    <w:p w14:paraId="5AB263C0" w14:textId="77777777" w:rsidR="00B74DDE" w:rsidRPr="008A62D7" w:rsidRDefault="00B74DDE" w:rsidP="00B74DDE">
      <w:pPr>
        <w:keepNext/>
        <w:jc w:val="center"/>
        <w:rPr>
          <w:lang w:val="en-GB"/>
        </w:rPr>
      </w:pPr>
    </w:p>
    <w:p w14:paraId="357A382E" w14:textId="1FEC3CD2" w:rsidR="00B74DDE" w:rsidRPr="008A62D7" w:rsidRDefault="00B74DDE" w:rsidP="00B74DDE">
      <w:pPr>
        <w:pStyle w:val="Caption"/>
        <w:rPr>
          <w:lang w:val="en-GB"/>
        </w:rPr>
      </w:pPr>
      <w:bookmarkStart w:id="1956" w:name="_Ref482715059"/>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957" w:author="Dioguardi, Fabio" w:date="2018-11-07T13:54:00Z">
        <w:r w:rsidR="00F35802">
          <w:rPr>
            <w:noProof/>
            <w:lang w:val="en-GB"/>
          </w:rPr>
          <w:t>52</w:t>
        </w:r>
      </w:ins>
      <w:del w:id="1958" w:author="Dioguardi, Fabio" w:date="2018-11-07T10:11:00Z">
        <w:r w:rsidR="00DE7C99" w:rsidRPr="008A62D7" w:rsidDel="00A3487B">
          <w:rPr>
            <w:noProof/>
            <w:lang w:val="en-GB"/>
          </w:rPr>
          <w:delText>46</w:delText>
        </w:r>
      </w:del>
      <w:r w:rsidRPr="008A62D7">
        <w:rPr>
          <w:lang w:val="en-GB"/>
        </w:rPr>
        <w:fldChar w:fldCharType="end"/>
      </w:r>
      <w:bookmarkEnd w:id="1956"/>
      <w:r w:rsidRPr="008A62D7">
        <w:rPr>
          <w:lang w:val="en-GB"/>
        </w:rPr>
        <w:t xml:space="preserve">: PH plot control menu. The operator can </w:t>
      </w:r>
      <w:r w:rsidR="00C74692" w:rsidRPr="008A62D7">
        <w:rPr>
          <w:lang w:val="en-GB"/>
        </w:rPr>
        <w:t>specify</w:t>
      </w:r>
      <w:r w:rsidRPr="008A62D7">
        <w:rPr>
          <w:lang w:val="en-GB"/>
        </w:rPr>
        <w:t xml:space="preserve"> the time axis of the PH plots </w:t>
      </w:r>
      <w:r w:rsidR="00C74692" w:rsidRPr="008A62D7">
        <w:rPr>
          <w:lang w:val="en-GB"/>
        </w:rPr>
        <w:t>via</w:t>
      </w:r>
      <w:r w:rsidRPr="008A62D7">
        <w:rPr>
          <w:lang w:val="en-GB"/>
        </w:rPr>
        <w:t xml:space="preserve"> the output control menu </w:t>
      </w:r>
      <w:r w:rsidR="00C74692" w:rsidRPr="008A62D7">
        <w:rPr>
          <w:lang w:val="en-GB"/>
        </w:rPr>
        <w:t>provided by</w:t>
      </w:r>
      <w:r w:rsidRPr="008A62D7">
        <w:rPr>
          <w:lang w:val="en-GB"/>
        </w:rPr>
        <w:t xml:space="preserve"> FIX (see section</w:t>
      </w:r>
      <w:r w:rsidR="00C74692" w:rsidRPr="008A62D7">
        <w:rPr>
          <w:lang w:val="en-GB"/>
        </w:rPr>
        <w:fldChar w:fldCharType="begin"/>
      </w:r>
      <w:r w:rsidR="00C74692" w:rsidRPr="008A62D7">
        <w:rPr>
          <w:lang w:val="en-GB"/>
        </w:rPr>
        <w:instrText xml:space="preserve"> REF _Ref482623041 \h </w:instrText>
      </w:r>
      <w:r w:rsidR="00C74692" w:rsidRPr="008A62D7">
        <w:rPr>
          <w:lang w:val="en-GB"/>
        </w:rPr>
      </w:r>
      <w:r w:rsidR="00C74692" w:rsidRPr="008A62D7">
        <w:rPr>
          <w:lang w:val="en-GB"/>
        </w:rPr>
        <w:fldChar w:fldCharType="separate"/>
      </w:r>
      <w:r w:rsidR="00DE7C99" w:rsidRPr="008A62D7">
        <w:rPr>
          <w:lang w:val="en-GB"/>
        </w:rPr>
        <w:t xml:space="preserve"> “Output Control” and REFIR maps</w:t>
      </w:r>
      <w:r w:rsidR="00C74692" w:rsidRPr="008A62D7">
        <w:rPr>
          <w:lang w:val="en-GB"/>
        </w:rPr>
        <w:fldChar w:fldCharType="end"/>
      </w:r>
      <w:r w:rsidRPr="008A62D7">
        <w:rPr>
          <w:lang w:val="en-GB"/>
        </w:rPr>
        <w:t>).</w:t>
      </w:r>
    </w:p>
    <w:p w14:paraId="6CE80D41" w14:textId="77777777" w:rsidR="00B74DDE" w:rsidRPr="008A62D7" w:rsidRDefault="00B74DDE" w:rsidP="00B74DDE">
      <w:pPr>
        <w:jc w:val="center"/>
        <w:rPr>
          <w:lang w:val="en-GB"/>
        </w:rPr>
      </w:pPr>
    </w:p>
    <w:p w14:paraId="4CC9EDC2" w14:textId="720AC645" w:rsidR="00561DA4" w:rsidRPr="008A62D7" w:rsidRDefault="00561DA4" w:rsidP="001507E8">
      <w:pPr>
        <w:pStyle w:val="ListParagraph"/>
        <w:numPr>
          <w:ilvl w:val="0"/>
          <w:numId w:val="39"/>
        </w:numPr>
        <w:rPr>
          <w:b/>
          <w:u w:val="single"/>
          <w:lang w:val="en-GB"/>
        </w:rPr>
      </w:pPr>
      <w:r w:rsidRPr="008A62D7">
        <w:rPr>
          <w:lang w:val="en-GB"/>
        </w:rPr>
        <w:t xml:space="preserve"> </w:t>
      </w:r>
      <w:r w:rsidR="00B33EF8" w:rsidRPr="008A62D7">
        <w:rPr>
          <w:b/>
          <w:u w:val="single"/>
          <w:lang w:val="en-GB"/>
        </w:rPr>
        <w:t>Plume Heights by Sources and Sectors</w:t>
      </w:r>
      <w:r w:rsidR="00937607" w:rsidRPr="008A62D7">
        <w:rPr>
          <w:b/>
          <w:u w:val="single"/>
          <w:lang w:val="en-GB"/>
        </w:rPr>
        <w:t xml:space="preserve"> (“APH plot</w:t>
      </w:r>
      <w:r w:rsidR="00306B42" w:rsidRPr="008A62D7">
        <w:rPr>
          <w:b/>
          <w:u w:val="single"/>
          <w:lang w:val="en-GB"/>
        </w:rPr>
        <w:t>s</w:t>
      </w:r>
      <w:r w:rsidR="00937607" w:rsidRPr="008A62D7">
        <w:rPr>
          <w:b/>
          <w:u w:val="single"/>
          <w:lang w:val="en-GB"/>
        </w:rPr>
        <w:t>”)</w:t>
      </w:r>
      <w:r w:rsidRPr="008A62D7">
        <w:rPr>
          <w:b/>
          <w:u w:val="single"/>
          <w:lang w:val="en-GB"/>
        </w:rPr>
        <w:t xml:space="preserve">: </w:t>
      </w:r>
    </w:p>
    <w:p w14:paraId="6953C962" w14:textId="3B34F77B" w:rsidR="00937607" w:rsidRPr="008A62D7" w:rsidRDefault="00C522A2" w:rsidP="00561DA4">
      <w:pPr>
        <w:rPr>
          <w:szCs w:val="22"/>
          <w:lang w:val="en-GB"/>
        </w:rPr>
      </w:pPr>
      <w:r w:rsidRPr="008A62D7">
        <w:rPr>
          <w:szCs w:val="22"/>
          <w:lang w:val="en-GB"/>
        </w:rPr>
        <w:t>Th</w:t>
      </w:r>
      <w:r w:rsidR="00306B42" w:rsidRPr="008A62D7">
        <w:rPr>
          <w:szCs w:val="22"/>
          <w:lang w:val="en-GB"/>
        </w:rPr>
        <w:t>e</w:t>
      </w:r>
      <w:r w:rsidRPr="008A62D7">
        <w:rPr>
          <w:szCs w:val="22"/>
          <w:lang w:val="en-GB"/>
        </w:rPr>
        <w:t>s</w:t>
      </w:r>
      <w:r w:rsidR="00306B42" w:rsidRPr="008A62D7">
        <w:rPr>
          <w:szCs w:val="22"/>
          <w:lang w:val="en-GB"/>
        </w:rPr>
        <w:t>e</w:t>
      </w:r>
      <w:r w:rsidRPr="008A62D7">
        <w:rPr>
          <w:szCs w:val="22"/>
          <w:lang w:val="en-GB"/>
        </w:rPr>
        <w:t xml:space="preserve"> plot</w:t>
      </w:r>
      <w:r w:rsidR="00306B42" w:rsidRPr="008A62D7">
        <w:rPr>
          <w:szCs w:val="22"/>
          <w:lang w:val="en-GB"/>
        </w:rPr>
        <w:t>s</w:t>
      </w:r>
      <w:r w:rsidRPr="008A62D7">
        <w:rPr>
          <w:szCs w:val="22"/>
          <w:lang w:val="en-GB"/>
        </w:rPr>
        <w:t xml:space="preserve"> </w:t>
      </w:r>
      <w:r w:rsidR="00561DA4" w:rsidRPr="008A62D7">
        <w:rPr>
          <w:szCs w:val="22"/>
          <w:lang w:val="en-GB"/>
        </w:rPr>
        <w:t>show</w:t>
      </w:r>
      <w:r w:rsidRPr="008A62D7">
        <w:rPr>
          <w:szCs w:val="22"/>
          <w:lang w:val="en-GB"/>
        </w:rPr>
        <w:t>s the temporal development of</w:t>
      </w:r>
      <w:r w:rsidR="00561DA4" w:rsidRPr="008A62D7">
        <w:rPr>
          <w:szCs w:val="22"/>
          <w:lang w:val="en-GB"/>
        </w:rPr>
        <w:t xml:space="preserve"> plume height</w:t>
      </w:r>
      <w:r w:rsidRPr="008A62D7">
        <w:rPr>
          <w:szCs w:val="22"/>
          <w:lang w:val="en-GB"/>
        </w:rPr>
        <w:t>s</w:t>
      </w:r>
      <w:r w:rsidR="00561DA4" w:rsidRPr="008A62D7">
        <w:rPr>
          <w:szCs w:val="22"/>
          <w:lang w:val="en-GB"/>
        </w:rPr>
        <w:t xml:space="preserve"> </w:t>
      </w:r>
      <w:r w:rsidRPr="008A62D7">
        <w:rPr>
          <w:szCs w:val="22"/>
          <w:lang w:val="en-GB"/>
        </w:rPr>
        <w:t xml:space="preserve">separated by individual data sources. Each sensor is characterized by a different color. Plume heights from data sources that are located </w:t>
      </w:r>
      <w:r w:rsidR="00306B42" w:rsidRPr="008A62D7">
        <w:rPr>
          <w:szCs w:val="22"/>
          <w:lang w:val="en-GB"/>
        </w:rPr>
        <w:t>to</w:t>
      </w:r>
      <w:r w:rsidRPr="008A62D7">
        <w:rPr>
          <w:szCs w:val="22"/>
          <w:lang w:val="en-GB"/>
        </w:rPr>
        <w:t xml:space="preserve"> the East of the vent (“Eastern sector”) are marked by dashed lines, those originating from sensors in the Western sector are marked by straight lines. It is to note that these values are heights in meters </w:t>
      </w:r>
      <w:r w:rsidR="00561DA4" w:rsidRPr="008A62D7">
        <w:rPr>
          <w:szCs w:val="22"/>
          <w:lang w:val="en-GB"/>
        </w:rPr>
        <w:t xml:space="preserve">above </w:t>
      </w:r>
      <w:r w:rsidRPr="008A62D7">
        <w:rPr>
          <w:szCs w:val="22"/>
          <w:lang w:val="en-GB"/>
        </w:rPr>
        <w:t>the vent</w:t>
      </w:r>
      <w:r w:rsidR="00561DA4" w:rsidRPr="008A62D7">
        <w:rPr>
          <w:szCs w:val="22"/>
          <w:lang w:val="en-GB"/>
        </w:rPr>
        <w:t xml:space="preserve"> (“a</w:t>
      </w:r>
      <w:r w:rsidRPr="008A62D7">
        <w:rPr>
          <w:szCs w:val="22"/>
          <w:lang w:val="en-GB"/>
        </w:rPr>
        <w:t>.v.</w:t>
      </w:r>
      <w:r w:rsidR="00561DA4" w:rsidRPr="008A62D7">
        <w:rPr>
          <w:szCs w:val="22"/>
          <w:lang w:val="en-GB"/>
        </w:rPr>
        <w:t>”)</w:t>
      </w:r>
      <w:r w:rsidRPr="008A62D7">
        <w:rPr>
          <w:szCs w:val="22"/>
          <w:lang w:val="en-GB"/>
        </w:rPr>
        <w:t xml:space="preserve">. </w:t>
      </w:r>
      <w:r w:rsidR="00306B42" w:rsidRPr="008A62D7">
        <w:rPr>
          <w:szCs w:val="22"/>
          <w:lang w:val="en-GB"/>
        </w:rPr>
        <w:t>The APH plots</w:t>
      </w:r>
      <w:r w:rsidR="00561DA4" w:rsidRPr="008A62D7">
        <w:rPr>
          <w:szCs w:val="22"/>
          <w:lang w:val="en-GB"/>
        </w:rPr>
        <w:t xml:space="preserve"> </w:t>
      </w:r>
      <w:r w:rsidR="00937607" w:rsidRPr="008A62D7">
        <w:rPr>
          <w:szCs w:val="22"/>
          <w:lang w:val="en-GB"/>
        </w:rPr>
        <w:t xml:space="preserve">help the operator to e.g. quickly spot deficiently working sensors or source-specific systematic offsets. </w:t>
      </w:r>
      <w:r w:rsidR="00937607" w:rsidRPr="008A62D7">
        <w:rPr>
          <w:lang w:val="en-GB"/>
        </w:rPr>
        <w:t>They are stored with the ending string “</w:t>
      </w:r>
      <w:r w:rsidR="00937607" w:rsidRPr="008A62D7">
        <w:rPr>
          <w:i/>
          <w:lang w:val="en-GB"/>
        </w:rPr>
        <w:t>_APH_plot</w:t>
      </w:r>
      <w:r w:rsidR="00937607" w:rsidRPr="008A62D7">
        <w:rPr>
          <w:lang w:val="en-GB"/>
        </w:rPr>
        <w:t>”.</w:t>
      </w:r>
    </w:p>
    <w:p w14:paraId="79B30E01" w14:textId="3DD5F685" w:rsidR="00561DA4" w:rsidRPr="008A62D7" w:rsidRDefault="00937607" w:rsidP="00DE7C99">
      <w:pPr>
        <w:rPr>
          <w:szCs w:val="22"/>
          <w:lang w:val="en-GB"/>
        </w:rPr>
      </w:pPr>
      <w:r w:rsidRPr="008A62D7">
        <w:rPr>
          <w:szCs w:val="22"/>
          <w:lang w:val="en-GB"/>
        </w:rPr>
        <w:t xml:space="preserve">An example of such a plot is given in </w:t>
      </w:r>
      <w:r w:rsidR="00B74DDE" w:rsidRPr="008A62D7">
        <w:rPr>
          <w:szCs w:val="22"/>
          <w:lang w:val="en-GB"/>
        </w:rPr>
        <w:fldChar w:fldCharType="begin"/>
      </w:r>
      <w:r w:rsidR="00B74DDE" w:rsidRPr="008A62D7">
        <w:rPr>
          <w:szCs w:val="22"/>
          <w:lang w:val="en-GB"/>
        </w:rPr>
        <w:instrText xml:space="preserve"> REF _Ref482714890 \h </w:instrText>
      </w:r>
      <w:r w:rsidR="00B74DDE" w:rsidRPr="008A62D7">
        <w:rPr>
          <w:szCs w:val="22"/>
          <w:lang w:val="en-GB"/>
        </w:rPr>
      </w:r>
      <w:r w:rsidR="00B74DDE" w:rsidRPr="008A62D7">
        <w:rPr>
          <w:szCs w:val="22"/>
          <w:lang w:val="en-GB"/>
        </w:rPr>
        <w:fldChar w:fldCharType="separate"/>
      </w:r>
      <w:r w:rsidR="00DE7C99" w:rsidRPr="008A62D7">
        <w:rPr>
          <w:lang w:val="en-GB"/>
        </w:rPr>
        <w:t xml:space="preserve">Figure </w:t>
      </w:r>
      <w:r w:rsidR="00DE7C99" w:rsidRPr="008A62D7">
        <w:rPr>
          <w:noProof/>
          <w:lang w:val="en-GB"/>
        </w:rPr>
        <w:t>47</w:t>
      </w:r>
      <w:r w:rsidR="00B74DDE" w:rsidRPr="008A62D7">
        <w:rPr>
          <w:szCs w:val="22"/>
          <w:lang w:val="en-GB"/>
        </w:rPr>
        <w:fldChar w:fldCharType="end"/>
      </w:r>
      <w:r w:rsidR="00B74DDE" w:rsidRPr="008A62D7">
        <w:rPr>
          <w:szCs w:val="22"/>
          <w:lang w:val="en-GB"/>
        </w:rPr>
        <w:t>.</w:t>
      </w:r>
      <w:r w:rsidR="00DE7C99" w:rsidRPr="008A62D7">
        <w:rPr>
          <w:szCs w:val="22"/>
          <w:lang w:val="en-GB"/>
        </w:rPr>
        <w:t xml:space="preserve"> Note that in this case the time axis has been reversed. This type of display might be useful for operational purposes (see also PHSec plots).</w:t>
      </w:r>
    </w:p>
    <w:p w14:paraId="3C269BAC" w14:textId="77777777" w:rsidR="00306B42" w:rsidRPr="008A62D7" w:rsidRDefault="00306B42" w:rsidP="00561DA4">
      <w:pPr>
        <w:rPr>
          <w:szCs w:val="22"/>
          <w:lang w:val="en-GB"/>
        </w:rPr>
      </w:pPr>
    </w:p>
    <w:p w14:paraId="02E863D0" w14:textId="77777777" w:rsidR="00937607" w:rsidRPr="008A62D7" w:rsidRDefault="00937607" w:rsidP="00937607">
      <w:pPr>
        <w:keepNext/>
        <w:jc w:val="center"/>
        <w:rPr>
          <w:lang w:val="en-GB"/>
        </w:rPr>
      </w:pPr>
    </w:p>
    <w:p w14:paraId="4385934D" w14:textId="364C6451" w:rsidR="00937A50" w:rsidRPr="008A62D7" w:rsidRDefault="00937607" w:rsidP="00DA0228">
      <w:pPr>
        <w:pStyle w:val="Caption"/>
        <w:rPr>
          <w:lang w:val="en-GB"/>
        </w:rPr>
      </w:pPr>
      <w:bookmarkStart w:id="1959" w:name="_Ref482714890"/>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960" w:author="Dioguardi, Fabio" w:date="2018-11-07T13:54:00Z">
        <w:r w:rsidR="00F35802">
          <w:rPr>
            <w:noProof/>
            <w:lang w:val="en-GB"/>
          </w:rPr>
          <w:t>53</w:t>
        </w:r>
      </w:ins>
      <w:del w:id="1961" w:author="Dioguardi, Fabio" w:date="2018-11-07T10:11:00Z">
        <w:r w:rsidR="00DE7C99" w:rsidRPr="008A62D7" w:rsidDel="00A3487B">
          <w:rPr>
            <w:noProof/>
            <w:lang w:val="en-GB"/>
          </w:rPr>
          <w:delText>47</w:delText>
        </w:r>
      </w:del>
      <w:r w:rsidRPr="008A62D7">
        <w:rPr>
          <w:lang w:val="en-GB"/>
        </w:rPr>
        <w:fldChar w:fldCharType="end"/>
      </w:r>
      <w:bookmarkEnd w:id="1959"/>
      <w:r w:rsidRPr="008A62D7">
        <w:rPr>
          <w:lang w:val="en-GB"/>
        </w:rPr>
        <w:t xml:space="preserve">: APH plot showing plume heights above vent, separated by sensors. In the depicted </w:t>
      </w:r>
      <w:r w:rsidR="00817DF3" w:rsidRPr="008A62D7">
        <w:rPr>
          <w:lang w:val="en-GB"/>
        </w:rPr>
        <w:t>example</w:t>
      </w:r>
      <w:r w:rsidRPr="008A62D7">
        <w:rPr>
          <w:lang w:val="en-GB"/>
        </w:rPr>
        <w:t>, three sensors (ISKEF, ISX1 and ISX2) did provide data. The radar station ISEGS</w:t>
      </w:r>
      <w:r w:rsidR="00B74DDE" w:rsidRPr="008A62D7">
        <w:rPr>
          <w:lang w:val="en-GB"/>
        </w:rPr>
        <w:t xml:space="preserve">, located 270 km to the East of </w:t>
      </w:r>
      <w:r w:rsidR="00817DF3" w:rsidRPr="008A62D7">
        <w:rPr>
          <w:lang w:val="en-GB"/>
        </w:rPr>
        <w:t>the simulated vent</w:t>
      </w:r>
      <w:r w:rsidR="00017FB0" w:rsidRPr="008A62D7">
        <w:rPr>
          <w:lang w:val="en-GB"/>
        </w:rPr>
        <w:t xml:space="preserve"> of Eyjafjallajökull</w:t>
      </w:r>
      <w:r w:rsidR="00B74DDE" w:rsidRPr="008A62D7">
        <w:rPr>
          <w:lang w:val="en-GB"/>
        </w:rPr>
        <w:t>, has been switched off</w:t>
      </w:r>
      <w:r w:rsidRPr="008A62D7">
        <w:rPr>
          <w:lang w:val="en-GB"/>
        </w:rPr>
        <w:t>.</w:t>
      </w:r>
    </w:p>
    <w:p w14:paraId="4167EC36" w14:textId="69087705" w:rsidR="00306B42" w:rsidRPr="008A62D7" w:rsidRDefault="00306B42" w:rsidP="001507E8">
      <w:pPr>
        <w:pStyle w:val="ListParagraph"/>
        <w:numPr>
          <w:ilvl w:val="0"/>
          <w:numId w:val="39"/>
        </w:numPr>
        <w:tabs>
          <w:tab w:val="left" w:pos="6946"/>
        </w:tabs>
        <w:rPr>
          <w:b/>
          <w:u w:val="single"/>
          <w:lang w:val="en-GB"/>
        </w:rPr>
      </w:pPr>
      <w:r w:rsidRPr="008A62D7">
        <w:rPr>
          <w:b/>
          <w:u w:val="single"/>
          <w:lang w:val="en-GB"/>
        </w:rPr>
        <w:t xml:space="preserve">Plume Heights by Sectors (“PHSec plot”): </w:t>
      </w:r>
    </w:p>
    <w:p w14:paraId="20EAAA25" w14:textId="77777777" w:rsidR="00DA0228" w:rsidRPr="008A62D7" w:rsidRDefault="00306B42" w:rsidP="00306B42">
      <w:pPr>
        <w:rPr>
          <w:szCs w:val="22"/>
          <w:lang w:val="en-GB"/>
        </w:rPr>
      </w:pPr>
      <w:r w:rsidRPr="008A62D7">
        <w:rPr>
          <w:szCs w:val="22"/>
          <w:lang w:val="en-GB"/>
        </w:rPr>
        <w:t>These plot</w:t>
      </w:r>
      <w:r w:rsidR="00DA0228" w:rsidRPr="008A62D7">
        <w:rPr>
          <w:szCs w:val="22"/>
          <w:lang w:val="en-GB"/>
        </w:rPr>
        <w:t>s</w:t>
      </w:r>
      <w:r w:rsidRPr="008A62D7">
        <w:rPr>
          <w:szCs w:val="22"/>
          <w:lang w:val="en-GB"/>
        </w:rPr>
        <w:t xml:space="preserve"> show the individual plume heights provided by each of the sensors, separated by their location. Plume heights obtained by different sensors are characterized by different colors. Plume heights from data sources that are located to the East of the vent (“Eastern sector”) are marked by dashed lines, those obtained by sensors to the west of the vent are marked by straight lines. All values are heights in meters above the vent (“a.v.”). </w:t>
      </w:r>
      <w:r w:rsidR="00817DF3" w:rsidRPr="008A62D7">
        <w:rPr>
          <w:lang w:val="en-GB"/>
        </w:rPr>
        <w:t xml:space="preserve">Note that the values closest to the right represent the most recent plume heights obtained. </w:t>
      </w:r>
      <w:r w:rsidRPr="008A62D7">
        <w:rPr>
          <w:szCs w:val="22"/>
          <w:lang w:val="en-GB"/>
        </w:rPr>
        <w:t xml:space="preserve">The PHSec plots allow the operator to identify and quantify potential wind distortion of the monitored plume. </w:t>
      </w:r>
      <w:r w:rsidRPr="008A62D7">
        <w:rPr>
          <w:lang w:val="en-GB"/>
        </w:rPr>
        <w:t>They are stored with the ending string “</w:t>
      </w:r>
      <w:r w:rsidRPr="008A62D7">
        <w:rPr>
          <w:i/>
          <w:lang w:val="en-GB"/>
        </w:rPr>
        <w:t>_PH</w:t>
      </w:r>
      <w:r w:rsidR="00817DF3" w:rsidRPr="008A62D7">
        <w:rPr>
          <w:i/>
          <w:lang w:val="en-GB"/>
        </w:rPr>
        <w:t>Sec</w:t>
      </w:r>
      <w:r w:rsidRPr="008A62D7">
        <w:rPr>
          <w:i/>
          <w:lang w:val="en-GB"/>
        </w:rPr>
        <w:t>_plot</w:t>
      </w:r>
      <w:r w:rsidRPr="008A62D7">
        <w:rPr>
          <w:lang w:val="en-GB"/>
        </w:rPr>
        <w:t>”.</w:t>
      </w:r>
      <w:r w:rsidR="00DA0228" w:rsidRPr="008A62D7">
        <w:rPr>
          <w:szCs w:val="22"/>
          <w:lang w:val="en-GB"/>
        </w:rPr>
        <w:t xml:space="preserve"> </w:t>
      </w:r>
    </w:p>
    <w:p w14:paraId="325D5552" w14:textId="2FA20C42" w:rsidR="00306B42" w:rsidRPr="008A62D7" w:rsidRDefault="00306B42" w:rsidP="00306B42">
      <w:pPr>
        <w:rPr>
          <w:szCs w:val="22"/>
          <w:lang w:val="en-GB"/>
        </w:rPr>
      </w:pPr>
      <w:r w:rsidRPr="008A62D7">
        <w:rPr>
          <w:szCs w:val="22"/>
          <w:lang w:val="en-GB"/>
        </w:rPr>
        <w:t>An example of such a plot is given in</w:t>
      </w:r>
      <w:r w:rsidR="00817DF3" w:rsidRPr="008A62D7">
        <w:rPr>
          <w:szCs w:val="22"/>
          <w:lang w:val="en-GB"/>
        </w:rPr>
        <w:t xml:space="preserve"> </w:t>
      </w:r>
      <w:r w:rsidR="00937A50" w:rsidRPr="008A62D7">
        <w:rPr>
          <w:szCs w:val="22"/>
          <w:lang w:val="en-GB"/>
        </w:rPr>
        <w:fldChar w:fldCharType="begin"/>
      </w:r>
      <w:r w:rsidR="00937A50" w:rsidRPr="008A62D7">
        <w:rPr>
          <w:szCs w:val="22"/>
          <w:lang w:val="en-GB"/>
        </w:rPr>
        <w:instrText xml:space="preserve"> REF _Ref482716385 \h </w:instrText>
      </w:r>
      <w:r w:rsidR="00937A50" w:rsidRPr="008A62D7">
        <w:rPr>
          <w:szCs w:val="22"/>
          <w:lang w:val="en-GB"/>
        </w:rPr>
      </w:r>
      <w:r w:rsidR="00937A50" w:rsidRPr="008A62D7">
        <w:rPr>
          <w:szCs w:val="22"/>
          <w:lang w:val="en-GB"/>
        </w:rPr>
        <w:fldChar w:fldCharType="separate"/>
      </w:r>
      <w:r w:rsidR="00DE7C99" w:rsidRPr="008A62D7">
        <w:rPr>
          <w:lang w:val="en-GB"/>
        </w:rPr>
        <w:t xml:space="preserve">Figure </w:t>
      </w:r>
      <w:r w:rsidR="00DE7C99" w:rsidRPr="008A62D7">
        <w:rPr>
          <w:noProof/>
          <w:lang w:val="en-GB"/>
        </w:rPr>
        <w:t>48</w:t>
      </w:r>
      <w:r w:rsidR="00937A50" w:rsidRPr="008A62D7">
        <w:rPr>
          <w:szCs w:val="22"/>
          <w:lang w:val="en-GB"/>
        </w:rPr>
        <w:fldChar w:fldCharType="end"/>
      </w:r>
      <w:r w:rsidRPr="008A62D7">
        <w:rPr>
          <w:szCs w:val="22"/>
          <w:lang w:val="en-GB"/>
        </w:rPr>
        <w:t>.</w:t>
      </w:r>
      <w:r w:rsidR="00DE7C99" w:rsidRPr="008A62D7">
        <w:rPr>
          <w:szCs w:val="22"/>
          <w:lang w:val="en-GB"/>
        </w:rPr>
        <w:t xml:space="preserve"> Like in Figure 47, </w:t>
      </w:r>
      <w:r w:rsidR="00DE7C99" w:rsidRPr="008A62D7">
        <w:rPr>
          <w:rFonts w:eastAsiaTheme="minorEastAsia"/>
          <w:szCs w:val="22"/>
          <w:lang w:val="en-GB"/>
        </w:rPr>
        <w:t>the time ax</w:t>
      </w:r>
      <w:r w:rsidR="00DA0228" w:rsidRPr="008A62D7">
        <w:rPr>
          <w:rFonts w:eastAsiaTheme="minorEastAsia"/>
          <w:szCs w:val="22"/>
          <w:lang w:val="en-GB"/>
        </w:rPr>
        <w:t>e</w:t>
      </w:r>
      <w:r w:rsidR="00DE7C99" w:rsidRPr="008A62D7">
        <w:rPr>
          <w:rFonts w:eastAsiaTheme="minorEastAsia"/>
          <w:szCs w:val="22"/>
          <w:lang w:val="en-GB"/>
        </w:rPr>
        <w:t xml:space="preserve">s </w:t>
      </w:r>
      <w:r w:rsidR="00DA0228" w:rsidRPr="008A62D7">
        <w:rPr>
          <w:rFonts w:eastAsiaTheme="minorEastAsia"/>
          <w:szCs w:val="22"/>
          <w:lang w:val="en-GB"/>
        </w:rPr>
        <w:t>are</w:t>
      </w:r>
      <w:r w:rsidR="00DE7C99" w:rsidRPr="008A62D7">
        <w:rPr>
          <w:rFonts w:eastAsiaTheme="minorEastAsia"/>
          <w:szCs w:val="22"/>
          <w:lang w:val="en-GB"/>
        </w:rPr>
        <w:t xml:space="preserve"> displayed in reverse order</w:t>
      </w:r>
      <w:r w:rsidR="00DA0228" w:rsidRPr="008A62D7">
        <w:rPr>
          <w:rFonts w:eastAsiaTheme="minorEastAsia"/>
          <w:szCs w:val="22"/>
          <w:lang w:val="en-GB"/>
        </w:rPr>
        <w:t>.</w:t>
      </w:r>
      <w:r w:rsidR="00DE7C99" w:rsidRPr="008A62D7">
        <w:rPr>
          <w:rFonts w:eastAsiaTheme="minorEastAsia"/>
          <w:szCs w:val="22"/>
          <w:lang w:val="en-GB"/>
        </w:rPr>
        <w:t xml:space="preserve"> This </w:t>
      </w:r>
      <w:r w:rsidR="00DA0228" w:rsidRPr="008A62D7">
        <w:rPr>
          <w:rFonts w:eastAsiaTheme="minorEastAsia"/>
          <w:szCs w:val="22"/>
          <w:lang w:val="en-GB"/>
        </w:rPr>
        <w:t xml:space="preserve">option can be activated by changing the </w:t>
      </w:r>
      <w:r w:rsidR="00DE7C99" w:rsidRPr="008A62D7">
        <w:rPr>
          <w:rFonts w:eastAsiaTheme="minorEastAsia"/>
          <w:szCs w:val="22"/>
          <w:lang w:val="en-GB"/>
        </w:rPr>
        <w:t>value</w:t>
      </w:r>
      <w:r w:rsidR="00DA0228" w:rsidRPr="008A62D7">
        <w:rPr>
          <w:rFonts w:eastAsiaTheme="minorEastAsia"/>
          <w:szCs w:val="22"/>
          <w:lang w:val="en-GB"/>
        </w:rPr>
        <w:t xml:space="preserve"> of the parameter “time_axis”</w:t>
      </w:r>
      <w:r w:rsidR="00DE7C99" w:rsidRPr="008A62D7">
        <w:rPr>
          <w:rFonts w:eastAsiaTheme="minorEastAsia"/>
          <w:szCs w:val="22"/>
          <w:lang w:val="en-GB"/>
        </w:rPr>
        <w:t xml:space="preserve"> </w:t>
      </w:r>
      <w:r w:rsidR="00DA0228" w:rsidRPr="008A62D7">
        <w:rPr>
          <w:rFonts w:eastAsiaTheme="minorEastAsia"/>
          <w:szCs w:val="22"/>
          <w:lang w:val="en-GB"/>
        </w:rPr>
        <w:t>in the settings</w:t>
      </w:r>
      <w:r w:rsidR="00DE7C99" w:rsidRPr="008A62D7">
        <w:rPr>
          <w:rFonts w:eastAsiaTheme="minorEastAsia"/>
          <w:szCs w:val="22"/>
          <w:lang w:val="en-GB"/>
        </w:rPr>
        <w:t xml:space="preserve"> section of </w:t>
      </w:r>
      <w:r w:rsidR="00DA0228" w:rsidRPr="008A62D7">
        <w:rPr>
          <w:rFonts w:eastAsiaTheme="minorEastAsia"/>
          <w:szCs w:val="22"/>
          <w:lang w:val="en-GB"/>
        </w:rPr>
        <w:t>FOXI from 1 to 0</w:t>
      </w:r>
      <w:r w:rsidR="00DE7C99" w:rsidRPr="008A62D7">
        <w:rPr>
          <w:rFonts w:eastAsiaTheme="minorEastAsia"/>
          <w:szCs w:val="22"/>
          <w:lang w:val="en-GB"/>
        </w:rPr>
        <w:t>.</w:t>
      </w:r>
      <w:r w:rsidR="00DA0228" w:rsidRPr="008A62D7">
        <w:rPr>
          <w:rFonts w:eastAsiaTheme="minorEastAsia"/>
          <w:szCs w:val="22"/>
          <w:lang w:val="en-GB"/>
        </w:rPr>
        <w:t xml:space="preserve"> (Note: This setting affects only APH and PHSec plots.)</w:t>
      </w:r>
    </w:p>
    <w:p w14:paraId="473AC4DF" w14:textId="77777777" w:rsidR="00937607" w:rsidRPr="008A62D7" w:rsidRDefault="00937607" w:rsidP="00561DA4">
      <w:pPr>
        <w:rPr>
          <w:szCs w:val="22"/>
          <w:lang w:val="en-GB"/>
        </w:rPr>
      </w:pPr>
    </w:p>
    <w:p w14:paraId="31F9C041" w14:textId="77777777" w:rsidR="00817DF3" w:rsidRPr="008A62D7" w:rsidRDefault="00817DF3" w:rsidP="00817DF3">
      <w:pPr>
        <w:keepNext/>
        <w:jc w:val="center"/>
        <w:rPr>
          <w:lang w:val="en-GB"/>
        </w:rPr>
      </w:pPr>
    </w:p>
    <w:p w14:paraId="027E952E" w14:textId="7F081CF0" w:rsidR="00B33EF8" w:rsidRPr="008A62D7" w:rsidRDefault="00817DF3" w:rsidP="00817DF3">
      <w:pPr>
        <w:pStyle w:val="Caption"/>
        <w:rPr>
          <w:szCs w:val="22"/>
          <w:lang w:val="en-GB"/>
        </w:rPr>
      </w:pPr>
      <w:bookmarkStart w:id="1962" w:name="_Ref482716385"/>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963" w:author="Dioguardi, Fabio" w:date="2018-11-07T13:54:00Z">
        <w:r w:rsidR="00F35802">
          <w:rPr>
            <w:noProof/>
            <w:lang w:val="en-GB"/>
          </w:rPr>
          <w:t>54</w:t>
        </w:r>
      </w:ins>
      <w:del w:id="1964" w:author="Dioguardi, Fabio" w:date="2018-11-07T10:11:00Z">
        <w:r w:rsidR="00DE7C99" w:rsidRPr="008A62D7" w:rsidDel="00A3487B">
          <w:rPr>
            <w:noProof/>
            <w:lang w:val="en-GB"/>
          </w:rPr>
          <w:delText>48</w:delText>
        </w:r>
      </w:del>
      <w:r w:rsidRPr="008A62D7">
        <w:rPr>
          <w:lang w:val="en-GB"/>
        </w:rPr>
        <w:fldChar w:fldCharType="end"/>
      </w:r>
      <w:bookmarkEnd w:id="1962"/>
      <w:r w:rsidRPr="008A62D7">
        <w:rPr>
          <w:lang w:val="en-GB"/>
        </w:rPr>
        <w:t>: PHSec plot showing plume heights above vent, separated by the location of the sensors. In this example ISKEF and ISX2 were located to the West of the vent, while ISX1 was situated to the East</w:t>
      </w:r>
      <w:r w:rsidR="00BC24EE" w:rsidRPr="008A62D7">
        <w:rPr>
          <w:lang w:val="en-GB"/>
        </w:rPr>
        <w:t xml:space="preserve"> (ISEGS was switched off)</w:t>
      </w:r>
      <w:r w:rsidRPr="008A62D7">
        <w:rPr>
          <w:lang w:val="en-GB"/>
        </w:rPr>
        <w:t>. The fact that the plume heights show no significant difference between the two sectors, indicate that the plume is currently not considerably affected by wind distortion.</w:t>
      </w:r>
    </w:p>
    <w:p w14:paraId="6721752A" w14:textId="77777777" w:rsidR="00817DF3" w:rsidRPr="008A62D7" w:rsidRDefault="00817DF3" w:rsidP="00561DA4">
      <w:pPr>
        <w:rPr>
          <w:szCs w:val="22"/>
          <w:lang w:val="en-GB"/>
        </w:rPr>
      </w:pPr>
    </w:p>
    <w:p w14:paraId="0998AC8B" w14:textId="77777777" w:rsidR="00817DF3" w:rsidRPr="008A62D7" w:rsidRDefault="00817DF3" w:rsidP="00561DA4">
      <w:pPr>
        <w:rPr>
          <w:szCs w:val="22"/>
          <w:lang w:val="en-GB"/>
        </w:rPr>
      </w:pPr>
    </w:p>
    <w:p w14:paraId="7F1E90A3" w14:textId="29F531C4" w:rsidR="00C2342C" w:rsidRPr="008A62D7" w:rsidRDefault="00937A50" w:rsidP="00C2342C">
      <w:pPr>
        <w:pStyle w:val="Heading3"/>
        <w:rPr>
          <w:lang w:val="en-GB"/>
        </w:rPr>
      </w:pPr>
      <w:bookmarkStart w:id="1965" w:name="_Ref482880346"/>
      <w:bookmarkStart w:id="1966" w:name="_Toc536110939"/>
      <w:r w:rsidRPr="008A62D7">
        <w:rPr>
          <w:lang w:val="en-GB"/>
        </w:rPr>
        <w:t>Plots showing Source Stats</w:t>
      </w:r>
      <w:bookmarkEnd w:id="1965"/>
      <w:bookmarkEnd w:id="1966"/>
      <w:r w:rsidRPr="008A62D7">
        <w:rPr>
          <w:lang w:val="en-GB"/>
        </w:rPr>
        <w:t xml:space="preserve"> </w:t>
      </w:r>
    </w:p>
    <w:p w14:paraId="55F280F7" w14:textId="77777777" w:rsidR="00C2342C" w:rsidRPr="008A62D7" w:rsidRDefault="00C2342C" w:rsidP="005F7DF3">
      <w:pPr>
        <w:rPr>
          <w:lang w:val="en-GB"/>
        </w:rPr>
      </w:pPr>
    </w:p>
    <w:p w14:paraId="71C31138" w14:textId="26C7CC2D" w:rsidR="00937A50" w:rsidRPr="008A62D7" w:rsidRDefault="00937A50" w:rsidP="005F7DF3">
      <w:pPr>
        <w:rPr>
          <w:lang w:val="en-GB"/>
        </w:rPr>
      </w:pPr>
      <w:r w:rsidRPr="008A62D7">
        <w:rPr>
          <w:lang w:val="en-GB"/>
        </w:rPr>
        <w:t>These types of plots provide the user with information about the current data situation. This helps the operator when making decisions on crucial system settings, such as on which time base to be used, or which sensor to be trusted.</w:t>
      </w:r>
    </w:p>
    <w:p w14:paraId="29B884B5" w14:textId="77777777" w:rsidR="00937A50" w:rsidRPr="008A62D7" w:rsidRDefault="00937A50" w:rsidP="005F7DF3">
      <w:pPr>
        <w:rPr>
          <w:lang w:val="en-GB"/>
        </w:rPr>
      </w:pPr>
    </w:p>
    <w:p w14:paraId="0A160611" w14:textId="7FBA1081" w:rsidR="00937A50" w:rsidRPr="008A62D7" w:rsidRDefault="00937A50" w:rsidP="001507E8">
      <w:pPr>
        <w:pStyle w:val="ListParagraph"/>
        <w:numPr>
          <w:ilvl w:val="0"/>
          <w:numId w:val="39"/>
        </w:numPr>
        <w:tabs>
          <w:tab w:val="left" w:pos="6946"/>
        </w:tabs>
        <w:rPr>
          <w:b/>
          <w:u w:val="single"/>
          <w:lang w:val="en-GB"/>
        </w:rPr>
      </w:pPr>
      <w:r w:rsidRPr="008A62D7">
        <w:rPr>
          <w:b/>
          <w:u w:val="single"/>
          <w:lang w:val="en-GB"/>
        </w:rPr>
        <w:t xml:space="preserve">N plots: </w:t>
      </w:r>
    </w:p>
    <w:p w14:paraId="322F9542" w14:textId="5BCBF1CF" w:rsidR="00937A50" w:rsidRPr="008A62D7" w:rsidRDefault="00937A50" w:rsidP="00937A50">
      <w:pPr>
        <w:rPr>
          <w:lang w:val="en-GB"/>
        </w:rPr>
      </w:pPr>
      <w:r w:rsidRPr="008A62D7">
        <w:rPr>
          <w:lang w:val="en-GB"/>
        </w:rPr>
        <w:t xml:space="preserve">These plots visualize the number of plume height data sets considered for MER calculation in each run (see </w:t>
      </w:r>
      <w:r w:rsidR="00E03E37" w:rsidRPr="008A62D7">
        <w:rPr>
          <w:lang w:val="en-GB"/>
        </w:rPr>
        <w:fldChar w:fldCharType="begin"/>
      </w:r>
      <w:r w:rsidR="00E03E37" w:rsidRPr="008A62D7">
        <w:rPr>
          <w:lang w:val="en-GB"/>
        </w:rPr>
        <w:instrText xml:space="preserve"> REF _Ref482717395 \h </w:instrText>
      </w:r>
      <w:r w:rsidR="00E03E37" w:rsidRPr="008A62D7">
        <w:rPr>
          <w:lang w:val="en-GB"/>
        </w:rPr>
      </w:r>
      <w:r w:rsidR="00E03E37" w:rsidRPr="008A62D7">
        <w:rPr>
          <w:lang w:val="en-GB"/>
        </w:rPr>
        <w:fldChar w:fldCharType="separate"/>
      </w:r>
      <w:r w:rsidR="00DE7C99" w:rsidRPr="008A62D7">
        <w:rPr>
          <w:lang w:val="en-GB"/>
        </w:rPr>
        <w:t xml:space="preserve">Figure </w:t>
      </w:r>
      <w:r w:rsidR="00DE7C99" w:rsidRPr="008A62D7">
        <w:rPr>
          <w:noProof/>
          <w:lang w:val="en-GB"/>
        </w:rPr>
        <w:t>49</w:t>
      </w:r>
      <w:r w:rsidR="00E03E37" w:rsidRPr="008A62D7">
        <w:rPr>
          <w:lang w:val="en-GB"/>
        </w:rPr>
        <w:fldChar w:fldCharType="end"/>
      </w:r>
      <w:r w:rsidRPr="008A62D7">
        <w:rPr>
          <w:lang w:val="en-GB"/>
        </w:rPr>
        <w:t>). These graphs are useful to identify data gaps and evaluate the quality of the current CMER estimates. The plots are stored with the ending string “</w:t>
      </w:r>
      <w:r w:rsidRPr="008A62D7">
        <w:rPr>
          <w:i/>
          <w:lang w:val="en-GB"/>
        </w:rPr>
        <w:t>_N_plot</w:t>
      </w:r>
      <w:r w:rsidRPr="008A62D7">
        <w:rPr>
          <w:lang w:val="en-GB"/>
        </w:rPr>
        <w:t xml:space="preserve">” and can be controlled by the operator, using the “Output Control” menu within FIX (see </w:t>
      </w:r>
      <w:r w:rsidR="00E03E37" w:rsidRPr="008A62D7">
        <w:rPr>
          <w:lang w:val="en-GB"/>
        </w:rPr>
        <w:fldChar w:fldCharType="begin"/>
      </w:r>
      <w:r w:rsidR="00E03E37" w:rsidRPr="008A62D7">
        <w:rPr>
          <w:lang w:val="en-GB"/>
        </w:rPr>
        <w:instrText xml:space="preserve"> REF _Ref482717483 \h </w:instrText>
      </w:r>
      <w:r w:rsidR="00E03E37" w:rsidRPr="008A62D7">
        <w:rPr>
          <w:lang w:val="en-GB"/>
        </w:rPr>
      </w:r>
      <w:r w:rsidR="00E03E37" w:rsidRPr="008A62D7">
        <w:rPr>
          <w:lang w:val="en-GB"/>
        </w:rPr>
        <w:fldChar w:fldCharType="separate"/>
      </w:r>
      <w:r w:rsidR="00DE7C99" w:rsidRPr="008A62D7">
        <w:rPr>
          <w:lang w:val="en-GB"/>
        </w:rPr>
        <w:t xml:space="preserve">Figure </w:t>
      </w:r>
      <w:r w:rsidR="00DE7C99" w:rsidRPr="008A62D7">
        <w:rPr>
          <w:noProof/>
          <w:lang w:val="en-GB"/>
        </w:rPr>
        <w:t>50</w:t>
      </w:r>
      <w:r w:rsidR="00E03E37" w:rsidRPr="008A62D7">
        <w:rPr>
          <w:lang w:val="en-GB"/>
        </w:rPr>
        <w:fldChar w:fldCharType="end"/>
      </w:r>
      <w:r w:rsidRPr="008A62D7">
        <w:rPr>
          <w:lang w:val="en-GB"/>
        </w:rPr>
        <w:t>).</w:t>
      </w:r>
    </w:p>
    <w:p w14:paraId="230D5298" w14:textId="77777777" w:rsidR="00E03E37" w:rsidRPr="008A62D7" w:rsidRDefault="00E03E37" w:rsidP="00937A50">
      <w:pPr>
        <w:rPr>
          <w:lang w:val="en-GB"/>
        </w:rPr>
      </w:pPr>
    </w:p>
    <w:p w14:paraId="597D5679" w14:textId="77777777" w:rsidR="00E03E37" w:rsidRPr="008A62D7" w:rsidRDefault="00E03E37" w:rsidP="00E03E37">
      <w:pPr>
        <w:keepNext/>
        <w:jc w:val="center"/>
        <w:rPr>
          <w:lang w:val="en-GB"/>
        </w:rPr>
      </w:pPr>
    </w:p>
    <w:p w14:paraId="59F0AB92" w14:textId="7EAE3CB0" w:rsidR="00937A50" w:rsidRPr="008A62D7" w:rsidRDefault="00E03E37" w:rsidP="00E03E37">
      <w:pPr>
        <w:pStyle w:val="Caption"/>
        <w:rPr>
          <w:noProof/>
          <w:lang w:val="en-GB"/>
        </w:rPr>
      </w:pPr>
      <w:bookmarkStart w:id="1967" w:name="_Ref482717395"/>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968" w:author="Dioguardi, Fabio" w:date="2018-11-07T13:54:00Z">
        <w:r w:rsidR="00F35802">
          <w:rPr>
            <w:noProof/>
            <w:lang w:val="en-GB"/>
          </w:rPr>
          <w:t>55</w:t>
        </w:r>
      </w:ins>
      <w:del w:id="1969" w:author="Dioguardi, Fabio" w:date="2018-11-07T10:11:00Z">
        <w:r w:rsidR="00DE7C99" w:rsidRPr="008A62D7" w:rsidDel="00A3487B">
          <w:rPr>
            <w:noProof/>
            <w:lang w:val="en-GB"/>
          </w:rPr>
          <w:delText>49</w:delText>
        </w:r>
      </w:del>
      <w:r w:rsidRPr="008A62D7">
        <w:rPr>
          <w:lang w:val="en-GB"/>
        </w:rPr>
        <w:fldChar w:fldCharType="end"/>
      </w:r>
      <w:bookmarkEnd w:id="1967"/>
      <w:r w:rsidRPr="008A62D7">
        <w:rPr>
          <w:lang w:val="en-GB"/>
        </w:rPr>
        <w:t>: Example for an N plot. This plot was generated during a simulation with using a time base of 60 minutes. With approx. 30 data points per run the depicted situation is very favorable, so that the operator might even consider using a shorter</w:t>
      </w:r>
      <w:r w:rsidRPr="008A62D7">
        <w:rPr>
          <w:noProof/>
          <w:lang w:val="en-GB"/>
        </w:rPr>
        <w:t xml:space="preserve"> time base to increase the temporal resolution of the mass eruption rate estimates.</w:t>
      </w:r>
    </w:p>
    <w:p w14:paraId="3C4DCFC4" w14:textId="77777777" w:rsidR="0026228A" w:rsidRPr="008A62D7" w:rsidRDefault="0026228A" w:rsidP="0026228A">
      <w:pPr>
        <w:rPr>
          <w:lang w:val="en-GB"/>
        </w:rPr>
      </w:pPr>
    </w:p>
    <w:p w14:paraId="102863CE" w14:textId="77777777" w:rsidR="0026228A" w:rsidRPr="008A62D7" w:rsidRDefault="0026228A" w:rsidP="0026228A">
      <w:pPr>
        <w:rPr>
          <w:lang w:val="en-GB"/>
        </w:rPr>
      </w:pPr>
    </w:p>
    <w:p w14:paraId="74E23A63" w14:textId="77777777" w:rsidR="00E03E37" w:rsidRPr="008A62D7" w:rsidRDefault="00E03E37" w:rsidP="00E03E37">
      <w:pPr>
        <w:keepNext/>
        <w:jc w:val="center"/>
        <w:rPr>
          <w:lang w:val="en-GB"/>
        </w:rPr>
      </w:pPr>
    </w:p>
    <w:p w14:paraId="48169CEA" w14:textId="0F44D405" w:rsidR="00937A50" w:rsidRPr="008A62D7" w:rsidRDefault="00E03E37" w:rsidP="00E03E37">
      <w:pPr>
        <w:pStyle w:val="Caption"/>
        <w:rPr>
          <w:lang w:val="en-GB"/>
        </w:rPr>
      </w:pPr>
      <w:bookmarkStart w:id="1970" w:name="_Ref482717483"/>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971" w:author="Dioguardi, Fabio" w:date="2018-11-07T13:54:00Z">
        <w:r w:rsidR="00F35802">
          <w:rPr>
            <w:noProof/>
            <w:lang w:val="en-GB"/>
          </w:rPr>
          <w:t>56</w:t>
        </w:r>
      </w:ins>
      <w:del w:id="1972" w:author="Dioguardi, Fabio" w:date="2018-11-07T10:11:00Z">
        <w:r w:rsidR="00DE7C99" w:rsidRPr="008A62D7" w:rsidDel="00A3487B">
          <w:rPr>
            <w:noProof/>
            <w:lang w:val="en-GB"/>
          </w:rPr>
          <w:delText>50</w:delText>
        </w:r>
      </w:del>
      <w:r w:rsidRPr="008A62D7">
        <w:rPr>
          <w:lang w:val="en-GB"/>
        </w:rPr>
        <w:fldChar w:fldCharType="end"/>
      </w:r>
      <w:bookmarkEnd w:id="1970"/>
      <w:r w:rsidRPr="008A62D7">
        <w:rPr>
          <w:lang w:val="en-GB"/>
        </w:rPr>
        <w:t>: PH plot control menu. The operator can specify the time axis of the PH plots via the output control menu provided by FIX (see section 4.13).</w:t>
      </w:r>
    </w:p>
    <w:p w14:paraId="00F2D5FC" w14:textId="77777777" w:rsidR="00937A50" w:rsidRPr="008A62D7" w:rsidRDefault="00937A50" w:rsidP="005F7DF3">
      <w:pPr>
        <w:rPr>
          <w:lang w:val="en-GB"/>
        </w:rPr>
      </w:pPr>
    </w:p>
    <w:p w14:paraId="6CE92310" w14:textId="78B65D73" w:rsidR="00BB4A80" w:rsidRPr="008A62D7" w:rsidRDefault="00BB4A80" w:rsidP="001507E8">
      <w:pPr>
        <w:pStyle w:val="ListParagraph"/>
        <w:numPr>
          <w:ilvl w:val="0"/>
          <w:numId w:val="39"/>
        </w:numPr>
        <w:tabs>
          <w:tab w:val="left" w:pos="6946"/>
        </w:tabs>
        <w:rPr>
          <w:b/>
          <w:u w:val="single"/>
          <w:lang w:val="en-GB"/>
        </w:rPr>
      </w:pPr>
      <w:r w:rsidRPr="008A62D7">
        <w:rPr>
          <w:b/>
          <w:u w:val="single"/>
          <w:lang w:val="en-GB"/>
        </w:rPr>
        <w:t xml:space="preserve">Source statistics plots (SRC Stat plots): </w:t>
      </w:r>
    </w:p>
    <w:p w14:paraId="268AB12C" w14:textId="41407B91" w:rsidR="00BB4A80" w:rsidRPr="008A62D7" w:rsidRDefault="00BB4A80" w:rsidP="005F7DF3">
      <w:pPr>
        <w:rPr>
          <w:lang w:val="en-GB"/>
        </w:rPr>
      </w:pPr>
      <w:r w:rsidRPr="008A62D7">
        <w:rPr>
          <w:lang w:val="en-GB"/>
        </w:rPr>
        <w:t xml:space="preserve">These plots </w:t>
      </w:r>
      <w:r w:rsidR="006E42BF" w:rsidRPr="008A62D7">
        <w:rPr>
          <w:lang w:val="en-GB"/>
        </w:rPr>
        <w:t xml:space="preserve">are only generated when the analysis mode is switched on (see section </w:t>
      </w:r>
      <w:r w:rsidR="00DC774B" w:rsidRPr="008A62D7">
        <w:rPr>
          <w:lang w:val="en-GB"/>
        </w:rPr>
        <w:fldChar w:fldCharType="begin"/>
      </w:r>
      <w:r w:rsidR="00DC774B" w:rsidRPr="008A62D7">
        <w:rPr>
          <w:lang w:val="en-GB"/>
        </w:rPr>
        <w:instrText xml:space="preserve"> REF _Ref483235223 \r \h </w:instrText>
      </w:r>
      <w:r w:rsidR="00DC774B" w:rsidRPr="008A62D7">
        <w:rPr>
          <w:lang w:val="en-GB"/>
        </w:rPr>
      </w:r>
      <w:r w:rsidR="00DC774B" w:rsidRPr="008A62D7">
        <w:rPr>
          <w:lang w:val="en-GB"/>
        </w:rPr>
        <w:fldChar w:fldCharType="separate"/>
      </w:r>
      <w:r w:rsidR="00DE7C99" w:rsidRPr="008A62D7">
        <w:rPr>
          <w:lang w:val="en-GB"/>
        </w:rPr>
        <w:t>4.6</w:t>
      </w:r>
      <w:r w:rsidR="00DC774B" w:rsidRPr="008A62D7">
        <w:rPr>
          <w:lang w:val="en-GB"/>
        </w:rPr>
        <w:fldChar w:fldCharType="end"/>
      </w:r>
      <w:r w:rsidR="006E42BF" w:rsidRPr="008A62D7">
        <w:rPr>
          <w:lang w:val="en-GB"/>
        </w:rPr>
        <w:t xml:space="preserve">) and </w:t>
      </w:r>
      <w:r w:rsidRPr="008A62D7">
        <w:rPr>
          <w:lang w:val="en-GB"/>
        </w:rPr>
        <w:t>show the operator which source provided the most recent data</w:t>
      </w:r>
      <w:r w:rsidR="00B36861" w:rsidRPr="008A62D7">
        <w:rPr>
          <w:lang w:val="en-GB"/>
        </w:rPr>
        <w:t xml:space="preserve"> (see </w:t>
      </w:r>
      <w:r w:rsidR="00B36861" w:rsidRPr="008A62D7">
        <w:rPr>
          <w:lang w:val="en-GB"/>
        </w:rPr>
        <w:fldChar w:fldCharType="begin"/>
      </w:r>
      <w:r w:rsidR="00B36861" w:rsidRPr="008A62D7">
        <w:rPr>
          <w:lang w:val="en-GB"/>
        </w:rPr>
        <w:instrText xml:space="preserve"> REF _Ref482718649 \h </w:instrText>
      </w:r>
      <w:r w:rsidR="00B36861" w:rsidRPr="008A62D7">
        <w:rPr>
          <w:lang w:val="en-GB"/>
        </w:rPr>
      </w:r>
      <w:r w:rsidR="00B36861" w:rsidRPr="008A62D7">
        <w:rPr>
          <w:lang w:val="en-GB"/>
        </w:rPr>
        <w:fldChar w:fldCharType="separate"/>
      </w:r>
      <w:r w:rsidR="00DE7C99" w:rsidRPr="008A62D7">
        <w:rPr>
          <w:lang w:val="en-GB"/>
        </w:rPr>
        <w:t xml:space="preserve">Figure </w:t>
      </w:r>
      <w:r w:rsidR="00DE7C99" w:rsidRPr="008A62D7">
        <w:rPr>
          <w:noProof/>
          <w:lang w:val="en-GB"/>
        </w:rPr>
        <w:t>51</w:t>
      </w:r>
      <w:r w:rsidR="00B36861" w:rsidRPr="008A62D7">
        <w:rPr>
          <w:lang w:val="en-GB"/>
        </w:rPr>
        <w:fldChar w:fldCharType="end"/>
      </w:r>
      <w:r w:rsidR="00B36861" w:rsidRPr="008A62D7">
        <w:rPr>
          <w:lang w:val="en-GB"/>
        </w:rPr>
        <w:t>)</w:t>
      </w:r>
      <w:r w:rsidRPr="008A62D7">
        <w:rPr>
          <w:lang w:val="en-GB"/>
        </w:rPr>
        <w:t xml:space="preserve">. All </w:t>
      </w:r>
      <w:r w:rsidR="00B36861" w:rsidRPr="008A62D7">
        <w:rPr>
          <w:lang w:val="en-GB"/>
        </w:rPr>
        <w:t xml:space="preserve">potential data </w:t>
      </w:r>
      <w:r w:rsidRPr="008A62D7">
        <w:rPr>
          <w:lang w:val="en-GB"/>
        </w:rPr>
        <w:t xml:space="preserve">channels are </w:t>
      </w:r>
      <w:r w:rsidR="00B36861" w:rsidRPr="008A62D7">
        <w:rPr>
          <w:lang w:val="en-GB"/>
        </w:rPr>
        <w:t>listed</w:t>
      </w:r>
      <w:r w:rsidRPr="008A62D7">
        <w:rPr>
          <w:lang w:val="en-GB"/>
        </w:rPr>
        <w:t>. Blue bars refer to auto-stream data channels, while the manually added data is marked in green color. The ages of the source-specific data sets are classified into 6 groups. The length of a bar indicates how close the provided data is to the present moment. A bar which reaches the “30 min” level, e.g., indicates that a data set obtained by this source is not older than 30 minutes.</w:t>
      </w:r>
    </w:p>
    <w:p w14:paraId="1729DF7F" w14:textId="409D20CC" w:rsidR="00B901AF" w:rsidRPr="008A62D7" w:rsidRDefault="00BB4A80" w:rsidP="00B901AF">
      <w:pPr>
        <w:rPr>
          <w:szCs w:val="22"/>
          <w:lang w:val="en-GB"/>
        </w:rPr>
      </w:pPr>
      <w:r w:rsidRPr="008A62D7">
        <w:rPr>
          <w:lang w:val="en-GB"/>
        </w:rPr>
        <w:t>SRC Stat plots allow</w:t>
      </w:r>
      <w:r w:rsidR="00B901AF" w:rsidRPr="008A62D7">
        <w:rPr>
          <w:lang w:val="en-GB"/>
        </w:rPr>
        <w:t xml:space="preserve"> the operator to achieve a quick</w:t>
      </w:r>
      <w:r w:rsidRPr="008A62D7">
        <w:rPr>
          <w:lang w:val="en-GB"/>
        </w:rPr>
        <w:t xml:space="preserve"> overview </w:t>
      </w:r>
      <w:r w:rsidR="00B901AF" w:rsidRPr="008A62D7">
        <w:rPr>
          <w:lang w:val="en-GB"/>
        </w:rPr>
        <w:t xml:space="preserve">over the current data situation, </w:t>
      </w:r>
      <w:r w:rsidR="00B36861" w:rsidRPr="008A62D7">
        <w:rPr>
          <w:lang w:val="en-GB"/>
        </w:rPr>
        <w:t xml:space="preserve">and </w:t>
      </w:r>
      <w:r w:rsidR="00B901AF" w:rsidRPr="008A62D7">
        <w:rPr>
          <w:lang w:val="en-GB"/>
        </w:rPr>
        <w:t>they are stored with the ending string “</w:t>
      </w:r>
      <w:r w:rsidR="00B901AF" w:rsidRPr="008A62D7">
        <w:rPr>
          <w:i/>
          <w:lang w:val="en-GB"/>
        </w:rPr>
        <w:t>_</w:t>
      </w:r>
      <w:r w:rsidR="00B36861" w:rsidRPr="008A62D7">
        <w:rPr>
          <w:i/>
          <w:lang w:val="en-GB"/>
        </w:rPr>
        <w:t>SRC</w:t>
      </w:r>
      <w:r w:rsidR="00B901AF" w:rsidRPr="008A62D7">
        <w:rPr>
          <w:i/>
          <w:lang w:val="en-GB"/>
        </w:rPr>
        <w:t>_</w:t>
      </w:r>
      <w:r w:rsidR="00B36861" w:rsidRPr="008A62D7">
        <w:rPr>
          <w:i/>
          <w:lang w:val="en-GB"/>
        </w:rPr>
        <w:t>stat</w:t>
      </w:r>
      <w:r w:rsidR="00B901AF" w:rsidRPr="008A62D7">
        <w:rPr>
          <w:lang w:val="en-GB"/>
        </w:rPr>
        <w:t>”.</w:t>
      </w:r>
    </w:p>
    <w:p w14:paraId="50B4A29F" w14:textId="41831E1E" w:rsidR="00B901AF" w:rsidRPr="008A62D7" w:rsidRDefault="00B901AF" w:rsidP="005F7DF3">
      <w:pPr>
        <w:rPr>
          <w:lang w:val="en-GB"/>
        </w:rPr>
      </w:pPr>
    </w:p>
    <w:p w14:paraId="305FDC39" w14:textId="77777777" w:rsidR="00B36861" w:rsidRPr="008A62D7" w:rsidRDefault="00B36861" w:rsidP="00B36861">
      <w:pPr>
        <w:keepNext/>
        <w:jc w:val="center"/>
        <w:rPr>
          <w:lang w:val="en-GB"/>
        </w:rPr>
      </w:pPr>
    </w:p>
    <w:p w14:paraId="4A0F7D18" w14:textId="5DA01318" w:rsidR="00937A50" w:rsidRPr="008A62D7" w:rsidRDefault="00B36861" w:rsidP="00B36861">
      <w:pPr>
        <w:pStyle w:val="Caption"/>
        <w:rPr>
          <w:lang w:val="en-GB"/>
        </w:rPr>
      </w:pPr>
      <w:bookmarkStart w:id="1973" w:name="_Ref482718649"/>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974" w:author="Dioguardi, Fabio" w:date="2018-11-07T13:54:00Z">
        <w:r w:rsidR="00F35802">
          <w:rPr>
            <w:noProof/>
            <w:lang w:val="en-GB"/>
          </w:rPr>
          <w:t>57</w:t>
        </w:r>
      </w:ins>
      <w:del w:id="1975" w:author="Dioguardi, Fabio" w:date="2018-11-07T10:11:00Z">
        <w:r w:rsidR="00DE7C99" w:rsidRPr="008A62D7" w:rsidDel="00A3487B">
          <w:rPr>
            <w:noProof/>
            <w:lang w:val="en-GB"/>
          </w:rPr>
          <w:delText>51</w:delText>
        </w:r>
      </w:del>
      <w:r w:rsidRPr="008A62D7">
        <w:rPr>
          <w:lang w:val="en-GB"/>
        </w:rPr>
        <w:fldChar w:fldCharType="end"/>
      </w:r>
      <w:bookmarkEnd w:id="1973"/>
      <w:r w:rsidRPr="008A62D7">
        <w:rPr>
          <w:lang w:val="en-GB"/>
        </w:rPr>
        <w:t xml:space="preserve">: Example for a SRC Stat plot. In the depicted case, the current computations of FOXI are based on auto-stream data obtained by ISKEF, ISX1 and ISX2, all of them younger than 15 minutes. Manually added data by air and ground observations is older than 3 hours, thus outdated and hence not considered by the system.   </w:t>
      </w:r>
    </w:p>
    <w:p w14:paraId="4F3ED3B1" w14:textId="77777777" w:rsidR="00937A50" w:rsidRPr="008A62D7" w:rsidRDefault="00937A50" w:rsidP="005F7DF3">
      <w:pPr>
        <w:rPr>
          <w:lang w:val="en-GB"/>
        </w:rPr>
      </w:pPr>
    </w:p>
    <w:p w14:paraId="4D090FDE" w14:textId="2B7CA6BD" w:rsidR="00B36861" w:rsidRPr="008A62D7" w:rsidRDefault="00B36861" w:rsidP="001507E8">
      <w:pPr>
        <w:pStyle w:val="ListParagraph"/>
        <w:numPr>
          <w:ilvl w:val="0"/>
          <w:numId w:val="39"/>
        </w:numPr>
        <w:tabs>
          <w:tab w:val="left" w:pos="6946"/>
        </w:tabs>
        <w:rPr>
          <w:b/>
          <w:u w:val="single"/>
          <w:lang w:val="en-GB"/>
        </w:rPr>
      </w:pPr>
      <w:r w:rsidRPr="008A62D7">
        <w:rPr>
          <w:b/>
          <w:u w:val="single"/>
          <w:lang w:val="en-GB"/>
        </w:rPr>
        <w:t xml:space="preserve">Total Data Source plots (SRCtotal Stat plots): </w:t>
      </w:r>
    </w:p>
    <w:p w14:paraId="67000F2B" w14:textId="6E0AA7DC" w:rsidR="00B36861" w:rsidRPr="008A62D7" w:rsidRDefault="00B36861" w:rsidP="00B36861">
      <w:pPr>
        <w:rPr>
          <w:lang w:val="en-GB"/>
        </w:rPr>
      </w:pPr>
      <w:r w:rsidRPr="008A62D7">
        <w:rPr>
          <w:lang w:val="en-GB"/>
        </w:rPr>
        <w:t xml:space="preserve">These plots </w:t>
      </w:r>
      <w:r w:rsidR="006E42BF" w:rsidRPr="008A62D7">
        <w:rPr>
          <w:lang w:val="en-GB"/>
        </w:rPr>
        <w:t xml:space="preserve">are only generated when the analysis mode is switched on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_Ref483235223 \r \h </w:instrText>
      </w:r>
      <w:r w:rsidR="00DC774B" w:rsidRPr="008A62D7">
        <w:rPr>
          <w:lang w:val="en-GB"/>
        </w:rPr>
      </w:r>
      <w:r w:rsidR="00DC774B" w:rsidRPr="008A62D7">
        <w:rPr>
          <w:lang w:val="en-GB"/>
        </w:rPr>
        <w:fldChar w:fldCharType="separate"/>
      </w:r>
      <w:r w:rsidR="00DE7C99" w:rsidRPr="008A62D7">
        <w:rPr>
          <w:lang w:val="en-GB"/>
        </w:rPr>
        <w:t>4.6</w:t>
      </w:r>
      <w:r w:rsidR="00DC774B" w:rsidRPr="008A62D7">
        <w:rPr>
          <w:lang w:val="en-GB"/>
        </w:rPr>
        <w:fldChar w:fldCharType="end"/>
      </w:r>
      <w:r w:rsidR="006E42BF" w:rsidRPr="008A62D7">
        <w:rPr>
          <w:lang w:val="en-GB"/>
        </w:rPr>
        <w:t xml:space="preserve">) and </w:t>
      </w:r>
      <w:r w:rsidRPr="008A62D7">
        <w:rPr>
          <w:lang w:val="en-GB"/>
        </w:rPr>
        <w:t xml:space="preserve">visualize the total number of data obtained, separated by each data channel (see). All potential data channels are listed. Blue bars refer to auto-stream data channels, while the manually added data is marked in green color. </w:t>
      </w:r>
    </w:p>
    <w:p w14:paraId="00B78861" w14:textId="13792912" w:rsidR="00B36861" w:rsidRPr="008A62D7" w:rsidRDefault="00B36861" w:rsidP="00B36861">
      <w:pPr>
        <w:rPr>
          <w:szCs w:val="22"/>
          <w:lang w:val="en-GB"/>
        </w:rPr>
      </w:pPr>
      <w:r w:rsidRPr="008A62D7">
        <w:rPr>
          <w:lang w:val="en-GB"/>
        </w:rPr>
        <w:lastRenderedPageBreak/>
        <w:t>SRCtotal Stat plots informs the operator on the reliability of the used sensors. They are stored with the ending string “</w:t>
      </w:r>
      <w:r w:rsidRPr="008A62D7">
        <w:rPr>
          <w:i/>
          <w:lang w:val="en-GB"/>
        </w:rPr>
        <w:t>_SRCtotal_stat</w:t>
      </w:r>
      <w:r w:rsidRPr="008A62D7">
        <w:rPr>
          <w:lang w:val="en-GB"/>
        </w:rPr>
        <w:t>”.</w:t>
      </w:r>
    </w:p>
    <w:p w14:paraId="6FB29E4C" w14:textId="3A868856" w:rsidR="00B36861" w:rsidRPr="008A62D7" w:rsidRDefault="00B36861" w:rsidP="00B36861">
      <w:pPr>
        <w:rPr>
          <w:lang w:val="en-GB"/>
        </w:rPr>
      </w:pPr>
    </w:p>
    <w:p w14:paraId="1ACCFB29" w14:textId="77777777" w:rsidR="008A72C6" w:rsidRPr="008A62D7" w:rsidRDefault="008A72C6" w:rsidP="008A72C6">
      <w:pPr>
        <w:keepNext/>
        <w:jc w:val="center"/>
        <w:rPr>
          <w:lang w:val="en-GB"/>
        </w:rPr>
      </w:pPr>
    </w:p>
    <w:p w14:paraId="206B43AF" w14:textId="1B8D4E17" w:rsidR="00B36861" w:rsidRPr="008A62D7" w:rsidRDefault="008A72C6" w:rsidP="008A72C6">
      <w:pPr>
        <w:pStyle w:val="Caption"/>
        <w:rPr>
          <w:lang w:val="en-GB"/>
        </w:rPr>
      </w:pPr>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976" w:author="Dioguardi, Fabio" w:date="2018-11-07T13:54:00Z">
        <w:r w:rsidR="00F35802">
          <w:rPr>
            <w:noProof/>
            <w:lang w:val="en-GB"/>
          </w:rPr>
          <w:t>58</w:t>
        </w:r>
      </w:ins>
      <w:del w:id="1977" w:author="Dioguardi, Fabio" w:date="2018-11-07T10:11:00Z">
        <w:r w:rsidR="00DE7C99" w:rsidRPr="008A62D7" w:rsidDel="00A3487B">
          <w:rPr>
            <w:noProof/>
            <w:lang w:val="en-GB"/>
          </w:rPr>
          <w:delText>52</w:delText>
        </w:r>
      </w:del>
      <w:r w:rsidRPr="008A62D7">
        <w:rPr>
          <w:lang w:val="en-GB"/>
        </w:rPr>
        <w:fldChar w:fldCharType="end"/>
      </w:r>
      <w:r w:rsidRPr="008A62D7">
        <w:rPr>
          <w:lang w:val="en-GB"/>
        </w:rPr>
        <w:t>: Example for a SRCtotal Stat plot. In the depicted case the three auto-stream sources have provided most of the data. The data contribution of air and ground observations was marginal.</w:t>
      </w:r>
    </w:p>
    <w:p w14:paraId="4E1045B3" w14:textId="77777777" w:rsidR="00B36861" w:rsidRPr="008A62D7" w:rsidRDefault="00B36861" w:rsidP="005F7DF3">
      <w:pPr>
        <w:rPr>
          <w:lang w:val="en-GB"/>
        </w:rPr>
      </w:pPr>
    </w:p>
    <w:p w14:paraId="34A636DA" w14:textId="77777777" w:rsidR="00274D2E" w:rsidRPr="008A62D7" w:rsidRDefault="00274D2E">
      <w:pPr>
        <w:rPr>
          <w:rFonts w:asciiTheme="majorHAnsi" w:eastAsiaTheme="majorEastAsia" w:hAnsiTheme="majorHAnsi" w:cstheme="majorBidi"/>
          <w:color w:val="243F60" w:themeColor="accent1" w:themeShade="7F"/>
          <w:sz w:val="24"/>
          <w:lang w:val="en-GB"/>
        </w:rPr>
      </w:pPr>
      <w:r w:rsidRPr="008A62D7">
        <w:rPr>
          <w:lang w:val="en-GB"/>
        </w:rPr>
        <w:br w:type="page"/>
      </w:r>
    </w:p>
    <w:p w14:paraId="0D6C417A" w14:textId="3E82FDCD" w:rsidR="00475783" w:rsidRPr="008A62D7" w:rsidRDefault="00475783" w:rsidP="00475783">
      <w:pPr>
        <w:pStyle w:val="Heading3"/>
        <w:rPr>
          <w:lang w:val="en-GB"/>
        </w:rPr>
      </w:pPr>
      <w:bookmarkStart w:id="1978" w:name="_Ref482880707"/>
      <w:bookmarkStart w:id="1979" w:name="_Toc536110940"/>
      <w:r w:rsidRPr="008A62D7">
        <w:rPr>
          <w:lang w:val="en-GB"/>
        </w:rPr>
        <w:lastRenderedPageBreak/>
        <w:t>Mass Eruption Rate Plots</w:t>
      </w:r>
      <w:bookmarkEnd w:id="1978"/>
      <w:bookmarkEnd w:id="1979"/>
    </w:p>
    <w:p w14:paraId="0D1898A6" w14:textId="77777777" w:rsidR="00475783" w:rsidRPr="008A62D7" w:rsidRDefault="00475783" w:rsidP="00475783">
      <w:pPr>
        <w:rPr>
          <w:lang w:val="en-GB"/>
        </w:rPr>
      </w:pPr>
    </w:p>
    <w:p w14:paraId="1AA3F5E6" w14:textId="1115F491" w:rsidR="00C9096F" w:rsidRPr="008A62D7" w:rsidRDefault="005F7DF3">
      <w:pPr>
        <w:rPr>
          <w:lang w:val="en-GB"/>
        </w:rPr>
      </w:pPr>
      <w:r w:rsidRPr="008A62D7">
        <w:rPr>
          <w:lang w:val="en-GB"/>
        </w:rPr>
        <w:t xml:space="preserve">Based on the </w:t>
      </w:r>
      <w:r w:rsidR="00475783" w:rsidRPr="008A62D7">
        <w:rPr>
          <w:lang w:val="en-GB"/>
        </w:rPr>
        <w:t xml:space="preserve">FOXI </w:t>
      </w:r>
      <w:r w:rsidRPr="008A62D7">
        <w:rPr>
          <w:lang w:val="en-GB"/>
        </w:rPr>
        <w:t xml:space="preserve">results, </w:t>
      </w:r>
      <w:r w:rsidR="00475783" w:rsidRPr="008A62D7">
        <w:rPr>
          <w:lang w:val="en-GB"/>
        </w:rPr>
        <w:t>two</w:t>
      </w:r>
      <w:r w:rsidRPr="008A62D7">
        <w:rPr>
          <w:lang w:val="en-GB"/>
        </w:rPr>
        <w:t xml:space="preserve"> </w:t>
      </w:r>
      <w:r w:rsidR="00274D2E" w:rsidRPr="008A62D7">
        <w:rPr>
          <w:lang w:val="en-GB"/>
        </w:rPr>
        <w:t xml:space="preserve">types of </w:t>
      </w:r>
      <w:r w:rsidR="00475783" w:rsidRPr="008A62D7">
        <w:rPr>
          <w:lang w:val="en-GB"/>
        </w:rPr>
        <w:t xml:space="preserve">MER </w:t>
      </w:r>
      <w:r w:rsidRPr="008A62D7">
        <w:rPr>
          <w:lang w:val="en-GB"/>
        </w:rPr>
        <w:t xml:space="preserve">plots are produced by importing the data from the two logfiles </w:t>
      </w:r>
      <w:r w:rsidRPr="008A62D7">
        <w:rPr>
          <w:i/>
          <w:lang w:val="en-GB"/>
        </w:rPr>
        <w:t xml:space="preserve">*_mer_LOG.txt </w:t>
      </w:r>
      <w:r w:rsidRPr="008A62D7">
        <w:rPr>
          <w:lang w:val="en-GB"/>
        </w:rPr>
        <w:t xml:space="preserve">and </w:t>
      </w:r>
      <w:r w:rsidRPr="008A62D7">
        <w:rPr>
          <w:i/>
          <w:lang w:val="en-GB"/>
        </w:rPr>
        <w:t>*_mass_LOG.txt</w:t>
      </w:r>
      <w:r w:rsidRPr="008A62D7">
        <w:rPr>
          <w:lang w:val="en-GB"/>
        </w:rPr>
        <w:t xml:space="preserve">. </w:t>
      </w:r>
    </w:p>
    <w:p w14:paraId="0030372D" w14:textId="77777777" w:rsidR="00914A84" w:rsidRPr="008A62D7" w:rsidRDefault="00914A84" w:rsidP="00C9096F">
      <w:pPr>
        <w:rPr>
          <w:lang w:val="en-GB"/>
        </w:rPr>
      </w:pPr>
    </w:p>
    <w:p w14:paraId="2BFAF31B" w14:textId="77777777" w:rsidR="00C9096F" w:rsidRPr="008A62D7" w:rsidRDefault="00914A84" w:rsidP="001507E8">
      <w:pPr>
        <w:pStyle w:val="ListParagraph"/>
        <w:numPr>
          <w:ilvl w:val="0"/>
          <w:numId w:val="25"/>
        </w:numPr>
        <w:rPr>
          <w:lang w:val="en-GB"/>
        </w:rPr>
      </w:pPr>
      <w:r w:rsidRPr="008A62D7">
        <w:rPr>
          <w:b/>
          <w:u w:val="single"/>
          <w:lang w:val="en-GB"/>
        </w:rPr>
        <w:t>CMER plots</w:t>
      </w:r>
      <w:r w:rsidR="00C9096F" w:rsidRPr="008A62D7">
        <w:rPr>
          <w:lang w:val="en-GB"/>
        </w:rPr>
        <w:t>:</w:t>
      </w:r>
    </w:p>
    <w:p w14:paraId="73233902" w14:textId="5B197235" w:rsidR="00017FB0" w:rsidRPr="008A62D7" w:rsidRDefault="00C9096F" w:rsidP="00017FB0">
      <w:pPr>
        <w:rPr>
          <w:lang w:val="en-GB"/>
        </w:rPr>
      </w:pPr>
      <w:r w:rsidRPr="008A62D7">
        <w:rPr>
          <w:lang w:val="en-GB"/>
        </w:rPr>
        <w:t xml:space="preserve">These graphs </w:t>
      </w:r>
      <w:r w:rsidR="00914A84" w:rsidRPr="008A62D7">
        <w:rPr>
          <w:lang w:val="en-GB"/>
        </w:rPr>
        <w:t>show the temporal evolution of CMER estimates based on convent</w:t>
      </w:r>
      <w:r w:rsidRPr="008A62D7">
        <w:rPr>
          <w:lang w:val="en-GB"/>
        </w:rPr>
        <w:t>ional models</w:t>
      </w:r>
      <w:r w:rsidR="0004091B" w:rsidRPr="008A62D7">
        <w:rPr>
          <w:lang w:val="en-GB"/>
        </w:rPr>
        <w:t xml:space="preserve"> </w:t>
      </w:r>
      <w:r w:rsidR="0004091B" w:rsidRPr="008A62D7">
        <w:rPr>
          <w:lang w:val="en-GB"/>
        </w:rPr>
        <w:br/>
      </w:r>
      <w:r w:rsidRPr="008A62D7">
        <w:rPr>
          <w:lang w:val="en-GB"/>
        </w:rPr>
        <w:t xml:space="preserve">(see </w:t>
      </w:r>
      <w:r w:rsidR="00A51DDE" w:rsidRPr="008A62D7">
        <w:rPr>
          <w:lang w:val="en-GB"/>
        </w:rPr>
        <w:fldChar w:fldCharType="begin"/>
      </w:r>
      <w:r w:rsidR="00A51DDE" w:rsidRPr="008A62D7">
        <w:rPr>
          <w:lang w:val="en-GB"/>
        </w:rPr>
        <w:instrText xml:space="preserve"> REF _Ref482810471 \h </w:instrText>
      </w:r>
      <w:r w:rsidR="00A51DDE" w:rsidRPr="008A62D7">
        <w:rPr>
          <w:lang w:val="en-GB"/>
        </w:rPr>
      </w:r>
      <w:r w:rsidR="00A51DDE" w:rsidRPr="008A62D7">
        <w:rPr>
          <w:lang w:val="en-GB"/>
        </w:rPr>
        <w:fldChar w:fldCharType="separate"/>
      </w:r>
      <w:r w:rsidR="00DE7C99" w:rsidRPr="008A62D7">
        <w:rPr>
          <w:lang w:val="en-GB"/>
        </w:rPr>
        <w:t xml:space="preserve">Figure </w:t>
      </w:r>
      <w:r w:rsidR="00DE7C99" w:rsidRPr="008A62D7">
        <w:rPr>
          <w:noProof/>
          <w:lang w:val="en-GB"/>
        </w:rPr>
        <w:t>53</w:t>
      </w:r>
      <w:r w:rsidR="00A51DDE" w:rsidRPr="008A62D7">
        <w:rPr>
          <w:lang w:val="en-GB"/>
        </w:rPr>
        <w:fldChar w:fldCharType="end"/>
      </w:r>
      <w:r w:rsidR="0004091B" w:rsidRPr="008A62D7">
        <w:rPr>
          <w:lang w:val="en-GB"/>
        </w:rPr>
        <w:t>).</w:t>
      </w:r>
      <w:r w:rsidRPr="008A62D7">
        <w:rPr>
          <w:lang w:val="en-GB"/>
        </w:rPr>
        <w:t xml:space="preserve"> </w:t>
      </w:r>
    </w:p>
    <w:p w14:paraId="4614EDE1" w14:textId="0B834BAE" w:rsidR="00017FB0" w:rsidRPr="008A62D7" w:rsidRDefault="00017FB0" w:rsidP="00017FB0">
      <w:pPr>
        <w:keepNext/>
        <w:jc w:val="center"/>
        <w:rPr>
          <w:lang w:val="en-GB"/>
        </w:rPr>
      </w:pPr>
    </w:p>
    <w:p w14:paraId="572F3773" w14:textId="3D27897F" w:rsidR="00017FB0" w:rsidRPr="008A62D7" w:rsidRDefault="00017FB0" w:rsidP="00017FB0">
      <w:pPr>
        <w:pStyle w:val="Caption"/>
        <w:rPr>
          <w:lang w:val="en-GB"/>
        </w:rPr>
      </w:pPr>
      <w:bookmarkStart w:id="1980" w:name="_Ref482810471"/>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981" w:author="Dioguardi, Fabio" w:date="2018-11-07T13:54:00Z">
        <w:r w:rsidR="00F35802">
          <w:rPr>
            <w:noProof/>
            <w:lang w:val="en-GB"/>
          </w:rPr>
          <w:t>59</w:t>
        </w:r>
      </w:ins>
      <w:del w:id="1982" w:author="Dioguardi, Fabio" w:date="2018-11-07T10:11:00Z">
        <w:r w:rsidR="00DE7C99" w:rsidRPr="008A62D7" w:rsidDel="00A3487B">
          <w:rPr>
            <w:noProof/>
            <w:lang w:val="en-GB"/>
          </w:rPr>
          <w:delText>53</w:delText>
        </w:r>
      </w:del>
      <w:r w:rsidRPr="008A62D7">
        <w:rPr>
          <w:lang w:val="en-GB"/>
        </w:rPr>
        <w:fldChar w:fldCharType="end"/>
      </w:r>
      <w:bookmarkEnd w:id="1980"/>
      <w:r w:rsidRPr="008A62D7">
        <w:rPr>
          <w:lang w:val="en-GB"/>
        </w:rPr>
        <w:t>: Example for a CMER plot. This graph shows the result</w:t>
      </w:r>
      <w:r w:rsidR="00A51DDE" w:rsidRPr="008A62D7">
        <w:rPr>
          <w:lang w:val="en-GB"/>
        </w:rPr>
        <w:t>ing CMER</w:t>
      </w:r>
      <w:r w:rsidRPr="008A62D7">
        <w:rPr>
          <w:lang w:val="en-GB"/>
        </w:rPr>
        <w:t xml:space="preserve"> of a simulation on the basis of the radar data achieved during the Eyjafjallajökull eruption on May 5, 2010.</w:t>
      </w:r>
    </w:p>
    <w:p w14:paraId="496F2752" w14:textId="77777777" w:rsidR="00017FB0" w:rsidRPr="008A62D7" w:rsidRDefault="00017FB0" w:rsidP="00017FB0">
      <w:pPr>
        <w:rPr>
          <w:lang w:val="en-GB"/>
        </w:rPr>
      </w:pPr>
    </w:p>
    <w:p w14:paraId="5C2570D1" w14:textId="73CB73B2" w:rsidR="00C9096F" w:rsidRPr="008A62D7" w:rsidRDefault="00C9096F" w:rsidP="00017FB0">
      <w:pPr>
        <w:rPr>
          <w:lang w:val="en-GB"/>
        </w:rPr>
      </w:pPr>
      <w:r w:rsidRPr="008A62D7">
        <w:rPr>
          <w:lang w:val="en-GB"/>
        </w:rPr>
        <w:t xml:space="preserve">Next to the individual MER curves for all considered conventional models, the </w:t>
      </w:r>
      <w:r w:rsidR="00017FB0" w:rsidRPr="008A62D7">
        <w:rPr>
          <w:lang w:val="en-GB"/>
        </w:rPr>
        <w:t xml:space="preserve">following conventional </w:t>
      </w:r>
      <w:r w:rsidRPr="008A62D7">
        <w:rPr>
          <w:lang w:val="en-GB"/>
        </w:rPr>
        <w:t>M</w:t>
      </w:r>
      <w:r w:rsidR="00017FB0" w:rsidRPr="008A62D7">
        <w:rPr>
          <w:lang w:val="en-GB"/>
        </w:rPr>
        <w:t xml:space="preserve">ER estimates (see section </w:t>
      </w:r>
      <w:r w:rsidR="00DC774B" w:rsidRPr="008A62D7">
        <w:rPr>
          <w:lang w:val="en-GB"/>
        </w:rPr>
        <w:fldChar w:fldCharType="begin"/>
      </w:r>
      <w:r w:rsidR="00DC774B" w:rsidRPr="008A62D7">
        <w:rPr>
          <w:lang w:val="en-GB"/>
        </w:rPr>
        <w:instrText xml:space="preserve"> REF _Ref482453155 \r \h </w:instrText>
      </w:r>
      <w:r w:rsidR="00DC774B" w:rsidRPr="008A62D7">
        <w:rPr>
          <w:lang w:val="en-GB"/>
        </w:rPr>
      </w:r>
      <w:r w:rsidR="00DC774B" w:rsidRPr="008A62D7">
        <w:rPr>
          <w:lang w:val="en-GB"/>
        </w:rPr>
        <w:fldChar w:fldCharType="separate"/>
      </w:r>
      <w:r w:rsidR="00DE7C99" w:rsidRPr="008A62D7">
        <w:rPr>
          <w:lang w:val="en-GB"/>
        </w:rPr>
        <w:t>5.7</w:t>
      </w:r>
      <w:r w:rsidR="00DC774B" w:rsidRPr="008A62D7">
        <w:rPr>
          <w:lang w:val="en-GB"/>
        </w:rPr>
        <w:fldChar w:fldCharType="end"/>
      </w:r>
      <w:r w:rsidR="00017FB0" w:rsidRPr="008A62D7">
        <w:rPr>
          <w:lang w:val="en-GB"/>
        </w:rPr>
        <w:t>)</w:t>
      </w:r>
      <w:r w:rsidRPr="008A62D7">
        <w:rPr>
          <w:lang w:val="en-GB"/>
        </w:rPr>
        <w:t xml:space="preserve"> are plotted:</w:t>
      </w:r>
    </w:p>
    <w:p w14:paraId="2129CD49" w14:textId="0BEE8684" w:rsidR="00017FB0" w:rsidRPr="008A62D7" w:rsidRDefault="00017FB0" w:rsidP="00017FB0">
      <w:p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abs.min</w:t>
      </w:r>
      <w:r w:rsidRPr="008A62D7">
        <w:rPr>
          <w:rFonts w:eastAsiaTheme="minorEastAsia"/>
          <w:lang w:val="en-GB"/>
        </w:rPr>
        <w:t>: grey dashed line</w:t>
      </w:r>
    </w:p>
    <w:p w14:paraId="28F6531D" w14:textId="198234FF" w:rsidR="00017FB0" w:rsidRPr="008A62D7" w:rsidRDefault="00C9096F" w:rsidP="00017FB0">
      <w:pPr>
        <w:rPr>
          <w:rFonts w:eastAsiaTheme="minorEastAsia"/>
          <w:lang w:val="en-GB"/>
        </w:rPr>
      </w:pPr>
      <w:r w:rsidRPr="008A62D7">
        <w:rPr>
          <w:rFonts w:eastAsiaTheme="minorEastAsia"/>
          <w:b/>
          <w:i/>
          <w:lang w:val="en-GB"/>
        </w:rPr>
        <w:t>Q</w:t>
      </w:r>
      <w:r w:rsidRPr="008A62D7">
        <w:rPr>
          <w:rFonts w:eastAsiaTheme="minorEastAsia"/>
          <w:b/>
          <w:i/>
          <w:vertAlign w:val="subscript"/>
          <w:lang w:val="en-GB"/>
        </w:rPr>
        <w:t>lower</w:t>
      </w:r>
      <w:r w:rsidR="00017FB0" w:rsidRPr="008A62D7">
        <w:rPr>
          <w:rFonts w:eastAsiaTheme="minorEastAsia"/>
          <w:lang w:val="en-GB"/>
        </w:rPr>
        <w:t>: green dashed line</w:t>
      </w:r>
    </w:p>
    <w:p w14:paraId="7F251306" w14:textId="3F6B7C09" w:rsidR="00017FB0" w:rsidRPr="008A62D7" w:rsidRDefault="00017FB0" w:rsidP="00017FB0">
      <w:pPr>
        <w:rPr>
          <w:rFonts w:eastAsiaTheme="minorEastAsia"/>
          <w:lang w:val="en-GB"/>
        </w:rPr>
      </w:pPr>
      <w:r w:rsidRPr="008A62D7">
        <w:rPr>
          <w:rFonts w:eastAsiaTheme="minorEastAsia"/>
          <w:b/>
          <w:i/>
          <w:lang w:val="en-GB"/>
        </w:rPr>
        <w:t>Q</w:t>
      </w:r>
      <w:r w:rsidRPr="008A62D7">
        <w:rPr>
          <w:rFonts w:eastAsiaTheme="minorEastAsia"/>
          <w:b/>
          <w:i/>
          <w:vertAlign w:val="subscript"/>
          <w:lang w:val="en-GB"/>
        </w:rPr>
        <w:t>CMER</w:t>
      </w:r>
      <w:r w:rsidRPr="008A62D7">
        <w:rPr>
          <w:rFonts w:eastAsiaTheme="minorEastAsia"/>
          <w:lang w:val="en-GB"/>
        </w:rPr>
        <w:t>: blue dashed line</w:t>
      </w:r>
    </w:p>
    <w:p w14:paraId="54073BD0" w14:textId="3337D84E" w:rsidR="00017FB0" w:rsidRPr="008A62D7" w:rsidRDefault="00C9096F" w:rsidP="00017FB0">
      <w:pPr>
        <w:rPr>
          <w:rFonts w:eastAsiaTheme="minorEastAsia"/>
          <w:lang w:val="en-GB"/>
        </w:rPr>
      </w:pPr>
      <w:r w:rsidRPr="008A62D7">
        <w:rPr>
          <w:rFonts w:eastAsiaTheme="minorEastAsia"/>
          <w:b/>
          <w:i/>
          <w:lang w:val="en-GB"/>
        </w:rPr>
        <w:t>Q</w:t>
      </w:r>
      <w:r w:rsidRPr="008A62D7">
        <w:rPr>
          <w:rFonts w:eastAsiaTheme="minorEastAsia"/>
          <w:b/>
          <w:i/>
          <w:vertAlign w:val="subscript"/>
          <w:lang w:val="en-GB"/>
        </w:rPr>
        <w:t>conv_upper</w:t>
      </w:r>
      <w:r w:rsidR="00017FB0" w:rsidRPr="008A62D7">
        <w:rPr>
          <w:rFonts w:eastAsiaTheme="minorEastAsia"/>
          <w:lang w:val="en-GB"/>
        </w:rPr>
        <w:t>: yellow dashed line</w:t>
      </w:r>
    </w:p>
    <w:p w14:paraId="623D9561" w14:textId="77777777" w:rsidR="00017FB0" w:rsidRPr="008A62D7" w:rsidRDefault="00C9096F" w:rsidP="00017FB0">
      <w:p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abs.max</w:t>
      </w:r>
      <w:r w:rsidRPr="008A62D7">
        <w:rPr>
          <w:rFonts w:eastAsiaTheme="minorEastAsia"/>
          <w:lang w:val="en-GB"/>
        </w:rPr>
        <w:t>:</w:t>
      </w:r>
      <w:r w:rsidR="00017FB0" w:rsidRPr="008A62D7">
        <w:rPr>
          <w:rFonts w:eastAsiaTheme="minorEastAsia"/>
          <w:lang w:val="en-GB"/>
        </w:rPr>
        <w:t xml:space="preserve"> grey dashed line</w:t>
      </w:r>
    </w:p>
    <w:p w14:paraId="4ECF5A92" w14:textId="77777777" w:rsidR="00017FB0" w:rsidRPr="008A62D7" w:rsidRDefault="00017FB0" w:rsidP="00017FB0">
      <w:pPr>
        <w:rPr>
          <w:rFonts w:eastAsiaTheme="minorEastAsia"/>
          <w:lang w:val="en-GB"/>
        </w:rPr>
      </w:pPr>
    </w:p>
    <w:p w14:paraId="239C1CC9" w14:textId="6711B043" w:rsidR="00017FB0" w:rsidRPr="008A62D7" w:rsidRDefault="00017FB0" w:rsidP="00017FB0">
      <w:pPr>
        <w:rPr>
          <w:lang w:val="en-GB"/>
        </w:rPr>
      </w:pPr>
      <w:r w:rsidRPr="008A62D7">
        <w:rPr>
          <w:rFonts w:eastAsiaTheme="minorEastAsia"/>
          <w:lang w:val="en-GB"/>
        </w:rPr>
        <w:t xml:space="preserve">The CMER plots are stored </w:t>
      </w:r>
      <w:r w:rsidRPr="008A62D7">
        <w:rPr>
          <w:lang w:val="en-GB"/>
        </w:rPr>
        <w:t>with the ending string “</w:t>
      </w:r>
      <w:r w:rsidRPr="008A62D7">
        <w:rPr>
          <w:i/>
          <w:lang w:val="en-GB"/>
        </w:rPr>
        <w:t>_CMER_plot</w:t>
      </w:r>
      <w:r w:rsidRPr="008A62D7">
        <w:rPr>
          <w:lang w:val="en-GB"/>
        </w:rPr>
        <w:t xml:space="preserve">” and can be controlled via FIX (see section </w:t>
      </w:r>
      <w:r w:rsidR="00DC774B" w:rsidRPr="008A62D7">
        <w:rPr>
          <w:lang w:val="en-GB"/>
        </w:rPr>
        <w:fldChar w:fldCharType="begin"/>
      </w:r>
      <w:r w:rsidR="00DC774B" w:rsidRPr="008A62D7">
        <w:rPr>
          <w:lang w:val="en-GB"/>
        </w:rPr>
        <w:instrText xml:space="preserve"> REF _Ref483235290 \r \h </w:instrText>
      </w:r>
      <w:r w:rsidR="00DC774B" w:rsidRPr="008A62D7">
        <w:rPr>
          <w:lang w:val="en-GB"/>
        </w:rPr>
      </w:r>
      <w:r w:rsidR="00DC774B" w:rsidRPr="008A62D7">
        <w:rPr>
          <w:lang w:val="en-GB"/>
        </w:rPr>
        <w:fldChar w:fldCharType="separate"/>
      </w:r>
      <w:r w:rsidR="00DE7C99" w:rsidRPr="008A62D7">
        <w:rPr>
          <w:lang w:val="en-GB"/>
        </w:rPr>
        <w:t>4.13</w:t>
      </w:r>
      <w:r w:rsidR="00DC774B" w:rsidRPr="008A62D7">
        <w:rPr>
          <w:lang w:val="en-GB"/>
        </w:rPr>
        <w:fldChar w:fldCharType="end"/>
      </w:r>
      <w:r w:rsidRPr="008A62D7">
        <w:rPr>
          <w:lang w:val="en-GB"/>
        </w:rPr>
        <w:t xml:space="preserve"> and </w:t>
      </w:r>
      <w:r w:rsidR="00A51DDE" w:rsidRPr="008A62D7">
        <w:rPr>
          <w:lang w:val="en-GB"/>
        </w:rPr>
        <w:fldChar w:fldCharType="begin"/>
      </w:r>
      <w:r w:rsidR="00A51DDE" w:rsidRPr="008A62D7">
        <w:rPr>
          <w:lang w:val="en-GB"/>
        </w:rPr>
        <w:instrText xml:space="preserve"> REF _Ref482810444 \h </w:instrText>
      </w:r>
      <w:r w:rsidR="00A51DDE" w:rsidRPr="008A62D7">
        <w:rPr>
          <w:lang w:val="en-GB"/>
        </w:rPr>
      </w:r>
      <w:r w:rsidR="00A51DDE" w:rsidRPr="008A62D7">
        <w:rPr>
          <w:lang w:val="en-GB"/>
        </w:rPr>
        <w:fldChar w:fldCharType="separate"/>
      </w:r>
      <w:r w:rsidR="00DE7C99" w:rsidRPr="008A62D7">
        <w:rPr>
          <w:lang w:val="en-GB"/>
        </w:rPr>
        <w:t xml:space="preserve">Figure </w:t>
      </w:r>
      <w:r w:rsidR="00DE7C99" w:rsidRPr="008A62D7">
        <w:rPr>
          <w:noProof/>
          <w:lang w:val="en-GB"/>
        </w:rPr>
        <w:t>54</w:t>
      </w:r>
      <w:r w:rsidR="00A51DDE" w:rsidRPr="008A62D7">
        <w:rPr>
          <w:lang w:val="en-GB"/>
        </w:rPr>
        <w:fldChar w:fldCharType="end"/>
      </w:r>
      <w:r w:rsidRPr="008A62D7">
        <w:rPr>
          <w:lang w:val="en-GB"/>
        </w:rPr>
        <w:t>).</w:t>
      </w:r>
    </w:p>
    <w:p w14:paraId="10946705" w14:textId="77777777" w:rsidR="00017FB0" w:rsidRPr="008A62D7" w:rsidRDefault="00017FB0" w:rsidP="00017FB0">
      <w:pPr>
        <w:rPr>
          <w:lang w:val="en-GB"/>
        </w:rPr>
      </w:pPr>
    </w:p>
    <w:p w14:paraId="50B03AE9" w14:textId="1D65F11D" w:rsidR="00017FB0" w:rsidRPr="008A62D7" w:rsidRDefault="008C08C3" w:rsidP="00017FB0">
      <w:pPr>
        <w:keepNext/>
        <w:jc w:val="center"/>
        <w:rPr>
          <w:lang w:val="en-GB"/>
        </w:rPr>
      </w:pPr>
      <w:r>
        <w:rPr>
          <w:lang w:val="en-GB"/>
        </w:rPr>
        <w:pict w14:anchorId="04E91B93">
          <v:shape id="_x0000_i1031" type="#_x0000_t75" style="width:84pt;height:132pt">
            <v:imagedata r:id="rId37" o:title="CMER_control" cropbottom="1209f"/>
          </v:shape>
        </w:pict>
      </w:r>
    </w:p>
    <w:p w14:paraId="50BFA6C6" w14:textId="1A5ABDD3" w:rsidR="00017FB0" w:rsidRPr="008A62D7" w:rsidRDefault="00017FB0" w:rsidP="00017FB0">
      <w:pPr>
        <w:pStyle w:val="Caption"/>
        <w:rPr>
          <w:lang w:val="en-GB"/>
        </w:rPr>
      </w:pPr>
      <w:bookmarkStart w:id="1983" w:name="_Ref482810444"/>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984" w:author="Dioguardi, Fabio" w:date="2018-11-07T13:54:00Z">
        <w:r w:rsidR="00F35802">
          <w:rPr>
            <w:noProof/>
            <w:lang w:val="en-GB"/>
          </w:rPr>
          <w:t>60</w:t>
        </w:r>
      </w:ins>
      <w:del w:id="1985" w:author="Dioguardi, Fabio" w:date="2018-11-07T10:11:00Z">
        <w:r w:rsidR="00DE7C99" w:rsidRPr="008A62D7" w:rsidDel="00A3487B">
          <w:rPr>
            <w:noProof/>
            <w:lang w:val="en-GB"/>
          </w:rPr>
          <w:delText>54</w:delText>
        </w:r>
      </w:del>
      <w:r w:rsidRPr="008A62D7">
        <w:rPr>
          <w:lang w:val="en-GB"/>
        </w:rPr>
        <w:fldChar w:fldCharType="end"/>
      </w:r>
      <w:bookmarkEnd w:id="1983"/>
      <w:r w:rsidRPr="008A62D7">
        <w:rPr>
          <w:lang w:val="en-GB"/>
        </w:rPr>
        <w:t xml:space="preserve">: CMER </w:t>
      </w:r>
      <w:r w:rsidR="00A51DDE" w:rsidRPr="008A62D7">
        <w:rPr>
          <w:lang w:val="en-GB"/>
        </w:rPr>
        <w:t xml:space="preserve">plot </w:t>
      </w:r>
      <w:r w:rsidRPr="008A62D7">
        <w:rPr>
          <w:lang w:val="en-GB"/>
        </w:rPr>
        <w:t xml:space="preserve">control menu. The operator can specify the time axis of the </w:t>
      </w:r>
      <w:r w:rsidR="00A51DDE" w:rsidRPr="008A62D7">
        <w:rPr>
          <w:lang w:val="en-GB"/>
        </w:rPr>
        <w:t xml:space="preserve">CMER </w:t>
      </w:r>
      <w:r w:rsidRPr="008A62D7">
        <w:rPr>
          <w:lang w:val="en-GB"/>
        </w:rPr>
        <w:t xml:space="preserve">plots via the output control menu provided by FIX (see 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DE7C99" w:rsidRPr="008A62D7">
        <w:rPr>
          <w:lang w:val="en-GB"/>
        </w:rPr>
        <w:t>4.13</w:t>
      </w:r>
      <w:r w:rsidR="00DC774B" w:rsidRPr="008A62D7">
        <w:rPr>
          <w:lang w:val="en-GB"/>
        </w:rPr>
        <w:fldChar w:fldCharType="end"/>
      </w:r>
      <w:r w:rsidRPr="008A62D7">
        <w:rPr>
          <w:lang w:val="en-GB"/>
        </w:rPr>
        <w:t>).</w:t>
      </w:r>
    </w:p>
    <w:p w14:paraId="2840DFA5" w14:textId="313B7336" w:rsidR="00017FB0" w:rsidRPr="008A62D7" w:rsidRDefault="00017FB0" w:rsidP="00017FB0">
      <w:pPr>
        <w:pStyle w:val="Caption"/>
        <w:jc w:val="center"/>
        <w:rPr>
          <w:lang w:val="en-GB"/>
        </w:rPr>
      </w:pPr>
    </w:p>
    <w:p w14:paraId="57FDB5D2" w14:textId="212D76E7" w:rsidR="00A51DDE" w:rsidRPr="008A62D7" w:rsidRDefault="00A51DDE" w:rsidP="001507E8">
      <w:pPr>
        <w:pStyle w:val="ListParagraph"/>
        <w:numPr>
          <w:ilvl w:val="0"/>
          <w:numId w:val="25"/>
        </w:numPr>
        <w:rPr>
          <w:lang w:val="en-GB"/>
        </w:rPr>
      </w:pPr>
      <w:r w:rsidRPr="008A62D7">
        <w:rPr>
          <w:b/>
          <w:u w:val="single"/>
          <w:lang w:val="en-GB"/>
        </w:rPr>
        <w:t>FMER plots</w:t>
      </w:r>
      <w:r w:rsidRPr="008A62D7">
        <w:rPr>
          <w:lang w:val="en-GB"/>
        </w:rPr>
        <w:t>:</w:t>
      </w:r>
    </w:p>
    <w:p w14:paraId="1E60AA3B" w14:textId="5F3B4514" w:rsidR="00A51DDE" w:rsidRPr="008A62D7" w:rsidRDefault="00A51DDE" w:rsidP="00A51DDE">
      <w:pPr>
        <w:rPr>
          <w:lang w:val="en-GB"/>
        </w:rPr>
      </w:pPr>
      <w:r w:rsidRPr="008A62D7">
        <w:rPr>
          <w:lang w:val="en-GB"/>
        </w:rPr>
        <w:t>These plots show the results for</w:t>
      </w:r>
      <w:r w:rsidRPr="008A62D7">
        <w:rPr>
          <w:szCs w:val="22"/>
          <w:lang w:val="en-GB"/>
        </w:rPr>
        <w:t xml:space="preserve"> </w:t>
      </w:r>
      <w:r w:rsidR="00204440" w:rsidRPr="008A62D7">
        <w:rPr>
          <w:lang w:val="en-GB"/>
        </w:rPr>
        <w:t>F</w:t>
      </w:r>
      <w:r w:rsidR="00914A84" w:rsidRPr="008A62D7">
        <w:rPr>
          <w:lang w:val="en-GB"/>
        </w:rPr>
        <w:t>MER</w:t>
      </w:r>
      <w:r w:rsidR="00204440" w:rsidRPr="008A62D7">
        <w:rPr>
          <w:lang w:val="en-GB"/>
        </w:rPr>
        <w:t xml:space="preserve">, </w:t>
      </w:r>
      <w:r w:rsidRPr="008A62D7">
        <w:rPr>
          <w:lang w:val="en-GB"/>
        </w:rPr>
        <w:t xml:space="preserve">i.e. </w:t>
      </w:r>
      <w:r w:rsidR="00204440" w:rsidRPr="008A62D7">
        <w:rPr>
          <w:lang w:val="en-GB"/>
        </w:rPr>
        <w:t>the best estimate of the mass eruption rate</w:t>
      </w:r>
      <w:r w:rsidR="00914A84" w:rsidRPr="008A62D7">
        <w:rPr>
          <w:lang w:val="en-GB"/>
        </w:rPr>
        <w:t xml:space="preserve"> based on </w:t>
      </w:r>
      <w:r w:rsidR="00204440" w:rsidRPr="008A62D7">
        <w:rPr>
          <w:lang w:val="en-GB"/>
        </w:rPr>
        <w:t>FOXI routines</w:t>
      </w:r>
      <w:r w:rsidR="005723AC" w:rsidRPr="008A62D7">
        <w:rPr>
          <w:lang w:val="en-GB"/>
        </w:rPr>
        <w:t xml:space="preserve"> </w:t>
      </w:r>
      <w:r w:rsidRPr="008A62D7">
        <w:rPr>
          <w:lang w:val="en-GB"/>
        </w:rPr>
        <w:t>(see</w:t>
      </w:r>
      <w:r w:rsidR="00274D2E" w:rsidRPr="008A62D7">
        <w:rPr>
          <w:lang w:val="en-GB"/>
        </w:rPr>
        <w:t xml:space="preserve"> </w:t>
      </w:r>
      <w:r w:rsidR="00274D2E" w:rsidRPr="008A62D7">
        <w:rPr>
          <w:lang w:val="en-GB"/>
        </w:rPr>
        <w:fldChar w:fldCharType="begin"/>
      </w:r>
      <w:r w:rsidR="00274D2E" w:rsidRPr="008A62D7">
        <w:rPr>
          <w:lang w:val="en-GB"/>
        </w:rPr>
        <w:instrText xml:space="preserve"> REF _Ref482811035 \h </w:instrText>
      </w:r>
      <w:r w:rsidR="00274D2E" w:rsidRPr="008A62D7">
        <w:rPr>
          <w:lang w:val="en-GB"/>
        </w:rPr>
      </w:r>
      <w:r w:rsidR="00274D2E" w:rsidRPr="008A62D7">
        <w:rPr>
          <w:lang w:val="en-GB"/>
        </w:rPr>
        <w:fldChar w:fldCharType="separate"/>
      </w:r>
      <w:r w:rsidR="00DE7C99" w:rsidRPr="008A62D7">
        <w:rPr>
          <w:lang w:val="en-GB"/>
        </w:rPr>
        <w:t xml:space="preserve">Figure </w:t>
      </w:r>
      <w:r w:rsidR="00DE7C99" w:rsidRPr="008A62D7">
        <w:rPr>
          <w:noProof/>
          <w:lang w:val="en-GB"/>
        </w:rPr>
        <w:t>55</w:t>
      </w:r>
      <w:r w:rsidR="00274D2E" w:rsidRPr="008A62D7">
        <w:rPr>
          <w:lang w:val="en-GB"/>
        </w:rPr>
        <w:fldChar w:fldCharType="end"/>
      </w:r>
      <w:r w:rsidR="00914A84" w:rsidRPr="008A62D7">
        <w:rPr>
          <w:lang w:val="en-GB"/>
        </w:rPr>
        <w:t>).</w:t>
      </w:r>
      <w:r w:rsidRPr="008A62D7">
        <w:rPr>
          <w:lang w:val="en-GB"/>
        </w:rPr>
        <w:t xml:space="preserve"> </w:t>
      </w:r>
    </w:p>
    <w:p w14:paraId="46C64CC0" w14:textId="77777777" w:rsidR="00A51DDE" w:rsidRPr="008A62D7" w:rsidRDefault="00A51DDE" w:rsidP="00A51DDE">
      <w:pPr>
        <w:keepNext/>
        <w:rPr>
          <w:lang w:val="en-GB"/>
        </w:rPr>
      </w:pPr>
    </w:p>
    <w:p w14:paraId="3222B59A" w14:textId="6EC41054" w:rsidR="00A51DDE" w:rsidRPr="008A62D7" w:rsidRDefault="00A51DDE" w:rsidP="00A51DDE">
      <w:pPr>
        <w:pStyle w:val="Caption"/>
        <w:rPr>
          <w:lang w:val="en-GB"/>
        </w:rPr>
      </w:pPr>
      <w:bookmarkStart w:id="1986" w:name="_Ref482811035"/>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987" w:author="Dioguardi, Fabio" w:date="2018-11-07T13:54:00Z">
        <w:r w:rsidR="00F35802">
          <w:rPr>
            <w:noProof/>
            <w:lang w:val="en-GB"/>
          </w:rPr>
          <w:t>61</w:t>
        </w:r>
      </w:ins>
      <w:del w:id="1988" w:author="Dioguardi, Fabio" w:date="2018-11-07T10:11:00Z">
        <w:r w:rsidR="00DE7C99" w:rsidRPr="008A62D7" w:rsidDel="00A3487B">
          <w:rPr>
            <w:noProof/>
            <w:lang w:val="en-GB"/>
          </w:rPr>
          <w:delText>55</w:delText>
        </w:r>
      </w:del>
      <w:r w:rsidRPr="008A62D7">
        <w:rPr>
          <w:lang w:val="en-GB"/>
        </w:rPr>
        <w:fldChar w:fldCharType="end"/>
      </w:r>
      <w:bookmarkEnd w:id="1986"/>
      <w:r w:rsidRPr="008A62D7">
        <w:rPr>
          <w:lang w:val="en-GB"/>
        </w:rPr>
        <w:t>: Example for an FMER plot. This graph shows the FMER results of a simulation on the basis of the radar data achieved during the Eyjafjallajökull eruption on May 5, 2010.</w:t>
      </w:r>
    </w:p>
    <w:p w14:paraId="323D116A" w14:textId="6C60C850" w:rsidR="00A51DDE" w:rsidRPr="008A62D7" w:rsidRDefault="00A51DDE" w:rsidP="00A51DDE">
      <w:pPr>
        <w:rPr>
          <w:lang w:val="en-GB"/>
        </w:rPr>
      </w:pPr>
      <w:r w:rsidRPr="008A62D7">
        <w:rPr>
          <w:lang w:val="en-GB"/>
        </w:rPr>
        <w:t>The curves</w:t>
      </w:r>
      <w:r w:rsidR="009B349F" w:rsidRPr="008A62D7">
        <w:rPr>
          <w:lang w:val="en-GB"/>
        </w:rPr>
        <w:t xml:space="preserve"> in these plots</w:t>
      </w:r>
      <w:r w:rsidRPr="008A62D7">
        <w:rPr>
          <w:lang w:val="en-GB"/>
        </w:rPr>
        <w:t xml:space="preserve"> represent the temporal development of (see section </w:t>
      </w:r>
      <w:r w:rsidR="00DC774B" w:rsidRPr="008A62D7">
        <w:rPr>
          <w:lang w:val="en-GB"/>
        </w:rPr>
        <w:fldChar w:fldCharType="begin"/>
      </w:r>
      <w:r w:rsidR="00DC774B" w:rsidRPr="008A62D7">
        <w:rPr>
          <w:lang w:val="en-GB"/>
        </w:rPr>
        <w:instrText xml:space="preserve"> REF _Ref482810846 \r \h </w:instrText>
      </w:r>
      <w:r w:rsidR="00DC774B" w:rsidRPr="008A62D7">
        <w:rPr>
          <w:lang w:val="en-GB"/>
        </w:rPr>
      </w:r>
      <w:r w:rsidR="00DC774B" w:rsidRPr="008A62D7">
        <w:rPr>
          <w:lang w:val="en-GB"/>
        </w:rPr>
        <w:fldChar w:fldCharType="separate"/>
      </w:r>
      <w:r w:rsidR="00DE7C99" w:rsidRPr="008A62D7">
        <w:rPr>
          <w:lang w:val="en-GB"/>
        </w:rPr>
        <w:t>5.8.3</w:t>
      </w:r>
      <w:r w:rsidR="00DC774B" w:rsidRPr="008A62D7">
        <w:rPr>
          <w:lang w:val="en-GB"/>
        </w:rPr>
        <w:fldChar w:fldCharType="end"/>
      </w:r>
      <w:r w:rsidRPr="008A62D7">
        <w:rPr>
          <w:lang w:val="en-GB"/>
        </w:rPr>
        <w:t>):</w:t>
      </w:r>
    </w:p>
    <w:p w14:paraId="6DD259EF" w14:textId="76FFD35F" w:rsidR="00A51DDE" w:rsidRPr="008A62D7" w:rsidRDefault="00A51DDE">
      <w:p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f_abs. min</w:t>
      </w:r>
      <w:r w:rsidRPr="008A62D7">
        <w:rPr>
          <w:rFonts w:eastAsiaTheme="minorEastAsia"/>
          <w:lang w:val="en-GB"/>
        </w:rPr>
        <w:t>: grey dashed line</w:t>
      </w:r>
    </w:p>
    <w:p w14:paraId="3546B94E" w14:textId="382243B5" w:rsidR="00A51DDE" w:rsidRPr="008A62D7" w:rsidRDefault="00A51DDE">
      <w:p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FMER_min</w:t>
      </w:r>
      <w:r w:rsidRPr="008A62D7">
        <w:rPr>
          <w:rFonts w:eastAsiaTheme="minorEastAsia"/>
          <w:lang w:val="en-GB"/>
        </w:rPr>
        <w:t>: green straight line</w:t>
      </w:r>
    </w:p>
    <w:p w14:paraId="7FA3888E" w14:textId="42F40947" w:rsidR="00A51DDE" w:rsidRPr="008A62D7" w:rsidRDefault="00A51DDE">
      <w:pPr>
        <w:rPr>
          <w:rFonts w:eastAsiaTheme="minorEastAsia"/>
          <w:b/>
          <w:i/>
          <w:lang w:val="en-GB"/>
        </w:rPr>
      </w:pPr>
      <w:r w:rsidRPr="008A62D7">
        <w:rPr>
          <w:rFonts w:eastAsiaTheme="minorEastAsia"/>
          <w:b/>
          <w:i/>
          <w:lang w:val="en-GB"/>
        </w:rPr>
        <w:t>Q</w:t>
      </w:r>
      <w:r w:rsidRPr="008A62D7">
        <w:rPr>
          <w:rFonts w:eastAsiaTheme="minorEastAsia"/>
          <w:b/>
          <w:i/>
          <w:vertAlign w:val="subscript"/>
          <w:lang w:val="en-GB"/>
        </w:rPr>
        <w:t>FMER</w:t>
      </w:r>
      <w:r w:rsidRPr="008A62D7">
        <w:rPr>
          <w:rFonts w:eastAsiaTheme="minorEastAsia"/>
          <w:lang w:val="en-GB"/>
        </w:rPr>
        <w:t>: red dashed line</w:t>
      </w:r>
    </w:p>
    <w:p w14:paraId="5FE323CA" w14:textId="158C505F" w:rsidR="00A51DDE" w:rsidRPr="008A62D7" w:rsidRDefault="00A51DDE">
      <w:p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FMER_max</w:t>
      </w:r>
      <w:r w:rsidRPr="008A62D7">
        <w:rPr>
          <w:rFonts w:eastAsiaTheme="minorEastAsia"/>
          <w:lang w:val="en-GB"/>
        </w:rPr>
        <w:t>: yellow straight line</w:t>
      </w:r>
    </w:p>
    <w:p w14:paraId="1FD905BC" w14:textId="675EBA69" w:rsidR="00A51DDE" w:rsidRPr="008A62D7" w:rsidRDefault="00A51DDE" w:rsidP="00A51DDE">
      <w:p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f_abs. max</w:t>
      </w:r>
      <w:r w:rsidRPr="008A62D7">
        <w:rPr>
          <w:rFonts w:eastAsiaTheme="minorEastAsia"/>
          <w:lang w:val="en-GB"/>
        </w:rPr>
        <w:t>: grey dashed line</w:t>
      </w:r>
    </w:p>
    <w:p w14:paraId="2CED1F5D" w14:textId="77777777" w:rsidR="00A51DDE" w:rsidRPr="008A62D7" w:rsidRDefault="00A51DDE">
      <w:pPr>
        <w:rPr>
          <w:rFonts w:eastAsiaTheme="minorEastAsia"/>
          <w:b/>
          <w:i/>
          <w:vertAlign w:val="subscript"/>
          <w:lang w:val="en-GB"/>
        </w:rPr>
      </w:pPr>
    </w:p>
    <w:p w14:paraId="376CBCAF" w14:textId="7E84458E" w:rsidR="00A51DDE" w:rsidRPr="008A62D7" w:rsidRDefault="00A51DDE" w:rsidP="00A51DDE">
      <w:pPr>
        <w:rPr>
          <w:lang w:val="en-GB"/>
        </w:rPr>
      </w:pPr>
      <w:r w:rsidRPr="008A62D7">
        <w:rPr>
          <w:rFonts w:eastAsiaTheme="minorEastAsia"/>
          <w:lang w:val="en-GB"/>
        </w:rPr>
        <w:lastRenderedPageBreak/>
        <w:t xml:space="preserve">The FMER plots are stored </w:t>
      </w:r>
      <w:r w:rsidRPr="008A62D7">
        <w:rPr>
          <w:lang w:val="en-GB"/>
        </w:rPr>
        <w:t>with the ending string “</w:t>
      </w:r>
      <w:r w:rsidRPr="008A62D7">
        <w:rPr>
          <w:i/>
          <w:lang w:val="en-GB"/>
        </w:rPr>
        <w:t>_FMER_plot</w:t>
      </w:r>
      <w:r w:rsidRPr="008A62D7">
        <w:rPr>
          <w:lang w:val="en-GB"/>
        </w:rPr>
        <w:t xml:space="preserve">” and can be controlled via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DE7C99" w:rsidRPr="008A62D7">
        <w:rPr>
          <w:lang w:val="en-GB"/>
        </w:rPr>
        <w:t>4.13</w:t>
      </w:r>
      <w:r w:rsidR="00DC774B" w:rsidRPr="008A62D7">
        <w:rPr>
          <w:lang w:val="en-GB"/>
        </w:rPr>
        <w:fldChar w:fldCharType="end"/>
      </w:r>
      <w:r w:rsidRPr="008A62D7">
        <w:rPr>
          <w:lang w:val="en-GB"/>
        </w:rPr>
        <w:t xml:space="preserve"> and </w:t>
      </w:r>
      <w:r w:rsidR="00274D2E" w:rsidRPr="008A62D7">
        <w:rPr>
          <w:lang w:val="en-GB"/>
        </w:rPr>
        <w:fldChar w:fldCharType="begin"/>
      </w:r>
      <w:r w:rsidR="00274D2E" w:rsidRPr="008A62D7">
        <w:rPr>
          <w:lang w:val="en-GB"/>
        </w:rPr>
        <w:instrText xml:space="preserve"> REF _Ref482811136 \h </w:instrText>
      </w:r>
      <w:r w:rsidR="00274D2E" w:rsidRPr="008A62D7">
        <w:rPr>
          <w:lang w:val="en-GB"/>
        </w:rPr>
      </w:r>
      <w:r w:rsidR="00274D2E" w:rsidRPr="008A62D7">
        <w:rPr>
          <w:lang w:val="en-GB"/>
        </w:rPr>
        <w:fldChar w:fldCharType="separate"/>
      </w:r>
      <w:r w:rsidR="00DE7C99" w:rsidRPr="008A62D7">
        <w:rPr>
          <w:lang w:val="en-GB"/>
        </w:rPr>
        <w:t xml:space="preserve">Figure </w:t>
      </w:r>
      <w:r w:rsidR="00DE7C99" w:rsidRPr="008A62D7">
        <w:rPr>
          <w:noProof/>
          <w:lang w:val="en-GB"/>
        </w:rPr>
        <w:t>56</w:t>
      </w:r>
      <w:r w:rsidR="00274D2E" w:rsidRPr="008A62D7">
        <w:rPr>
          <w:lang w:val="en-GB"/>
        </w:rPr>
        <w:fldChar w:fldCharType="end"/>
      </w:r>
      <w:r w:rsidRPr="008A62D7">
        <w:rPr>
          <w:lang w:val="en-GB"/>
        </w:rPr>
        <w:t>).</w:t>
      </w:r>
    </w:p>
    <w:p w14:paraId="5917DD04" w14:textId="77777777" w:rsidR="00274D2E" w:rsidRPr="008A62D7" w:rsidRDefault="00274D2E" w:rsidP="00A51DDE">
      <w:pPr>
        <w:rPr>
          <w:lang w:val="en-GB"/>
        </w:rPr>
      </w:pPr>
    </w:p>
    <w:p w14:paraId="362497E1" w14:textId="77777777" w:rsidR="00274D2E" w:rsidRPr="008A62D7" w:rsidRDefault="008C08C3" w:rsidP="00274D2E">
      <w:pPr>
        <w:keepNext/>
        <w:jc w:val="center"/>
        <w:rPr>
          <w:lang w:val="en-GB"/>
        </w:rPr>
      </w:pPr>
      <w:r>
        <w:rPr>
          <w:lang w:val="en-GB"/>
        </w:rPr>
        <w:pict w14:anchorId="2DBDCF3B">
          <v:shape id="_x0000_i1032" type="#_x0000_t75" style="width:90pt;height:126pt">
            <v:imagedata r:id="rId38" o:title="FMER_control"/>
          </v:shape>
        </w:pict>
      </w:r>
    </w:p>
    <w:p w14:paraId="0386BA20" w14:textId="2E6F0204" w:rsidR="00274D2E" w:rsidRPr="008A62D7" w:rsidRDefault="00274D2E" w:rsidP="00274D2E">
      <w:pPr>
        <w:pStyle w:val="Caption"/>
        <w:rPr>
          <w:lang w:val="en-GB"/>
        </w:rPr>
      </w:pPr>
      <w:bookmarkStart w:id="1989" w:name="_Ref482811136"/>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990" w:author="Dioguardi, Fabio" w:date="2018-11-07T13:54:00Z">
        <w:r w:rsidR="00F35802">
          <w:rPr>
            <w:noProof/>
            <w:lang w:val="en-GB"/>
          </w:rPr>
          <w:t>62</w:t>
        </w:r>
      </w:ins>
      <w:del w:id="1991" w:author="Dioguardi, Fabio" w:date="2018-11-07T10:11:00Z">
        <w:r w:rsidR="00DE7C99" w:rsidRPr="008A62D7" w:rsidDel="00A3487B">
          <w:rPr>
            <w:noProof/>
            <w:lang w:val="en-GB"/>
          </w:rPr>
          <w:delText>56</w:delText>
        </w:r>
      </w:del>
      <w:r w:rsidRPr="008A62D7">
        <w:rPr>
          <w:lang w:val="en-GB"/>
        </w:rPr>
        <w:fldChar w:fldCharType="end"/>
      </w:r>
      <w:bookmarkEnd w:id="1989"/>
      <w:r w:rsidRPr="008A62D7">
        <w:rPr>
          <w:lang w:val="en-GB"/>
        </w:rPr>
        <w:t xml:space="preserve">: FMER plot control menu. The operator can specify the time axis of the FMER plots via the output control menu provided by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DE7C99" w:rsidRPr="008A62D7">
        <w:rPr>
          <w:lang w:val="en-GB"/>
        </w:rPr>
        <w:t>4.13</w:t>
      </w:r>
      <w:r w:rsidR="00DC774B" w:rsidRPr="008A62D7">
        <w:rPr>
          <w:lang w:val="en-GB"/>
        </w:rPr>
        <w:fldChar w:fldCharType="end"/>
      </w:r>
      <w:r w:rsidRPr="008A62D7">
        <w:rPr>
          <w:lang w:val="en-GB"/>
        </w:rPr>
        <w:t>).</w:t>
      </w:r>
    </w:p>
    <w:p w14:paraId="3B43C3B0" w14:textId="77777777" w:rsidR="00274D2E" w:rsidRPr="008A62D7" w:rsidRDefault="00274D2E">
      <w:pPr>
        <w:rPr>
          <w:rFonts w:asciiTheme="majorHAnsi" w:eastAsiaTheme="majorEastAsia" w:hAnsiTheme="majorHAnsi" w:cstheme="majorBidi"/>
          <w:color w:val="243F60" w:themeColor="accent1" w:themeShade="7F"/>
          <w:sz w:val="24"/>
          <w:lang w:val="en-GB"/>
        </w:rPr>
      </w:pPr>
      <w:r w:rsidRPr="008A62D7">
        <w:rPr>
          <w:lang w:val="en-GB"/>
        </w:rPr>
        <w:br w:type="page"/>
      </w:r>
    </w:p>
    <w:p w14:paraId="2DE65DD0" w14:textId="424F73E5" w:rsidR="00274D2E" w:rsidRPr="008A62D7" w:rsidRDefault="001D1F87" w:rsidP="00274D2E">
      <w:pPr>
        <w:pStyle w:val="Heading3"/>
        <w:rPr>
          <w:lang w:val="en-GB"/>
        </w:rPr>
      </w:pPr>
      <w:bookmarkStart w:id="1992" w:name="_Ref482880908"/>
      <w:bookmarkStart w:id="1993" w:name="_Toc536110941"/>
      <w:r w:rsidRPr="008A62D7">
        <w:rPr>
          <w:lang w:val="en-GB"/>
        </w:rPr>
        <w:lastRenderedPageBreak/>
        <w:t>Total Erupted Mass Plots</w:t>
      </w:r>
      <w:bookmarkEnd w:id="1992"/>
      <w:bookmarkEnd w:id="1993"/>
    </w:p>
    <w:p w14:paraId="79A9ADE1" w14:textId="77777777" w:rsidR="00274D2E" w:rsidRPr="008A62D7" w:rsidRDefault="00274D2E" w:rsidP="00274D2E">
      <w:pPr>
        <w:rPr>
          <w:lang w:val="en-GB"/>
        </w:rPr>
      </w:pPr>
    </w:p>
    <w:p w14:paraId="79DE703B" w14:textId="5B795881" w:rsidR="0004091B" w:rsidRPr="008A62D7" w:rsidRDefault="001D0EC5" w:rsidP="00A51DDE">
      <w:pPr>
        <w:rPr>
          <w:lang w:val="en-GB"/>
        </w:rPr>
      </w:pPr>
      <w:r w:rsidRPr="008A62D7">
        <w:rPr>
          <w:lang w:val="en-GB"/>
        </w:rPr>
        <w:t>T</w:t>
      </w:r>
      <w:r w:rsidR="00274D2E" w:rsidRPr="008A62D7">
        <w:rPr>
          <w:lang w:val="en-GB"/>
        </w:rPr>
        <w:t xml:space="preserve">wo types of </w:t>
      </w:r>
      <w:r w:rsidRPr="008A62D7">
        <w:rPr>
          <w:lang w:val="en-GB"/>
        </w:rPr>
        <w:t xml:space="preserve">plots showing the erupted </w:t>
      </w:r>
      <w:r w:rsidR="001D1F87" w:rsidRPr="008A62D7">
        <w:rPr>
          <w:lang w:val="en-GB"/>
        </w:rPr>
        <w:t xml:space="preserve">mass </w:t>
      </w:r>
      <w:r w:rsidRPr="008A62D7">
        <w:rPr>
          <w:lang w:val="en-GB"/>
        </w:rPr>
        <w:t>integrated over time</w:t>
      </w:r>
      <w:r w:rsidR="00274D2E" w:rsidRPr="008A62D7">
        <w:rPr>
          <w:lang w:val="en-GB"/>
        </w:rPr>
        <w:t xml:space="preserve"> are </w:t>
      </w:r>
      <w:r w:rsidRPr="008A62D7">
        <w:rPr>
          <w:lang w:val="en-GB"/>
        </w:rPr>
        <w:t>generated by FOXI,</w:t>
      </w:r>
      <w:r w:rsidR="00274D2E" w:rsidRPr="008A62D7">
        <w:rPr>
          <w:lang w:val="en-GB"/>
        </w:rPr>
        <w:t xml:space="preserve"> by importing the data from the two logfiles </w:t>
      </w:r>
      <w:r w:rsidR="00274D2E" w:rsidRPr="008A62D7">
        <w:rPr>
          <w:i/>
          <w:lang w:val="en-GB"/>
        </w:rPr>
        <w:t xml:space="preserve">*_mer_LOG.txt </w:t>
      </w:r>
      <w:r w:rsidR="00274D2E" w:rsidRPr="008A62D7">
        <w:rPr>
          <w:lang w:val="en-GB"/>
        </w:rPr>
        <w:t xml:space="preserve">and </w:t>
      </w:r>
      <w:r w:rsidR="00274D2E" w:rsidRPr="008A62D7">
        <w:rPr>
          <w:i/>
          <w:lang w:val="en-GB"/>
        </w:rPr>
        <w:t>*_mass_LOG.txt</w:t>
      </w:r>
      <w:r w:rsidR="00274D2E" w:rsidRPr="008A62D7">
        <w:rPr>
          <w:lang w:val="en-GB"/>
        </w:rPr>
        <w:t xml:space="preserve">. </w:t>
      </w:r>
      <w:r w:rsidR="0004091B" w:rsidRPr="008A62D7">
        <w:rPr>
          <w:lang w:val="en-GB"/>
        </w:rPr>
        <w:br/>
      </w:r>
    </w:p>
    <w:p w14:paraId="2C40D32C" w14:textId="0824942A" w:rsidR="001D0EC5" w:rsidRPr="008A62D7" w:rsidRDefault="0004091B" w:rsidP="001507E8">
      <w:pPr>
        <w:pStyle w:val="ListParagraph"/>
        <w:numPr>
          <w:ilvl w:val="0"/>
          <w:numId w:val="25"/>
        </w:numPr>
        <w:rPr>
          <w:lang w:val="en-GB"/>
        </w:rPr>
      </w:pPr>
      <w:r w:rsidRPr="008A62D7">
        <w:rPr>
          <w:b/>
          <w:u w:val="single"/>
          <w:lang w:val="en-GB"/>
        </w:rPr>
        <w:t xml:space="preserve"> </w:t>
      </w:r>
      <w:r w:rsidR="001D0EC5" w:rsidRPr="008A62D7">
        <w:rPr>
          <w:b/>
          <w:u w:val="single"/>
          <w:lang w:val="en-GB"/>
        </w:rPr>
        <w:t>Plots showing f</w:t>
      </w:r>
      <w:r w:rsidR="00880765" w:rsidRPr="008A62D7">
        <w:rPr>
          <w:b/>
          <w:u w:val="single"/>
          <w:lang w:val="en-GB"/>
        </w:rPr>
        <w:t xml:space="preserve">irst </w:t>
      </w:r>
      <w:r w:rsidRPr="008A62D7">
        <w:rPr>
          <w:b/>
          <w:u w:val="single"/>
          <w:lang w:val="en-GB"/>
        </w:rPr>
        <w:t>estimate of total erupted mass</w:t>
      </w:r>
      <w:r w:rsidR="001D0EC5" w:rsidRPr="008A62D7">
        <w:rPr>
          <w:b/>
          <w:u w:val="single"/>
          <w:lang w:val="en-GB"/>
        </w:rPr>
        <w:t xml:space="preserve"> (“Cmass plots”)</w:t>
      </w:r>
      <w:r w:rsidR="001D0EC5" w:rsidRPr="008A62D7">
        <w:rPr>
          <w:lang w:val="en-GB"/>
        </w:rPr>
        <w:t>:</w:t>
      </w:r>
    </w:p>
    <w:p w14:paraId="2D89B7DE" w14:textId="04601B9C" w:rsidR="001D0EC5" w:rsidRPr="008A62D7" w:rsidRDefault="001D0EC5" w:rsidP="001D0EC5">
      <w:pPr>
        <w:rPr>
          <w:lang w:val="en-GB"/>
        </w:rPr>
      </w:pPr>
      <w:r w:rsidRPr="008A62D7">
        <w:rPr>
          <w:lang w:val="en-GB"/>
        </w:rPr>
        <w:t xml:space="preserve">These graphs </w:t>
      </w:r>
      <w:r w:rsidR="0004091B" w:rsidRPr="008A62D7">
        <w:rPr>
          <w:lang w:val="en-GB"/>
        </w:rPr>
        <w:t xml:space="preserve">show the temporal evolution of the total erupted mass, based on CMER estimates </w:t>
      </w:r>
      <w:r w:rsidR="0004091B" w:rsidRPr="008A62D7">
        <w:rPr>
          <w:lang w:val="en-GB"/>
        </w:rPr>
        <w:br/>
        <w:t xml:space="preserve">(see </w:t>
      </w:r>
      <w:r w:rsidR="00880765" w:rsidRPr="008A62D7">
        <w:rPr>
          <w:lang w:val="en-GB"/>
        </w:rPr>
        <w:fldChar w:fldCharType="begin"/>
      </w:r>
      <w:r w:rsidR="00880765" w:rsidRPr="008A62D7">
        <w:rPr>
          <w:lang w:val="en-GB"/>
        </w:rPr>
        <w:instrText xml:space="preserve"> REF _Ref482813423 \h </w:instrText>
      </w:r>
      <w:r w:rsidR="00880765" w:rsidRPr="008A62D7">
        <w:rPr>
          <w:lang w:val="en-GB"/>
        </w:rPr>
      </w:r>
      <w:r w:rsidR="00880765" w:rsidRPr="008A62D7">
        <w:rPr>
          <w:lang w:val="en-GB"/>
        </w:rPr>
        <w:fldChar w:fldCharType="separate"/>
      </w:r>
      <w:r w:rsidR="00DE7C99" w:rsidRPr="008A62D7">
        <w:rPr>
          <w:lang w:val="en-GB"/>
        </w:rPr>
        <w:t xml:space="preserve">Figure </w:t>
      </w:r>
      <w:r w:rsidR="00DE7C99" w:rsidRPr="008A62D7">
        <w:rPr>
          <w:noProof/>
          <w:lang w:val="en-GB"/>
        </w:rPr>
        <w:t>57</w:t>
      </w:r>
      <w:r w:rsidR="00880765" w:rsidRPr="008A62D7">
        <w:rPr>
          <w:lang w:val="en-GB"/>
        </w:rPr>
        <w:fldChar w:fldCharType="end"/>
      </w:r>
      <w:r w:rsidR="0004091B" w:rsidRPr="008A62D7">
        <w:rPr>
          <w:lang w:val="en-GB"/>
        </w:rPr>
        <w:t xml:space="preserve">). </w:t>
      </w:r>
    </w:p>
    <w:p w14:paraId="44ECF77E" w14:textId="77777777" w:rsidR="001D0EC5" w:rsidRPr="008A62D7" w:rsidRDefault="001D0EC5" w:rsidP="001D0EC5">
      <w:pPr>
        <w:rPr>
          <w:lang w:val="en-GB"/>
        </w:rPr>
      </w:pPr>
    </w:p>
    <w:p w14:paraId="1701BCD4" w14:textId="77777777" w:rsidR="00880765" w:rsidRPr="008A62D7" w:rsidRDefault="00880765" w:rsidP="00880765">
      <w:pPr>
        <w:keepNext/>
        <w:rPr>
          <w:lang w:val="en-GB"/>
        </w:rPr>
      </w:pPr>
    </w:p>
    <w:p w14:paraId="51DF842C" w14:textId="0C4B9D2C" w:rsidR="001D0EC5" w:rsidRPr="008A62D7" w:rsidRDefault="00880765" w:rsidP="00880765">
      <w:pPr>
        <w:pStyle w:val="Caption"/>
        <w:rPr>
          <w:lang w:val="en-GB"/>
        </w:rPr>
      </w:pPr>
      <w:bookmarkStart w:id="1994" w:name="_Ref482813423"/>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995" w:author="Dioguardi, Fabio" w:date="2018-11-07T13:54:00Z">
        <w:r w:rsidR="00F35802">
          <w:rPr>
            <w:noProof/>
            <w:lang w:val="en-GB"/>
          </w:rPr>
          <w:t>63</w:t>
        </w:r>
      </w:ins>
      <w:del w:id="1996" w:author="Dioguardi, Fabio" w:date="2018-11-07T10:11:00Z">
        <w:r w:rsidR="00DE7C99" w:rsidRPr="008A62D7" w:rsidDel="00A3487B">
          <w:rPr>
            <w:noProof/>
            <w:lang w:val="en-GB"/>
          </w:rPr>
          <w:delText>57</w:delText>
        </w:r>
      </w:del>
      <w:r w:rsidRPr="008A62D7">
        <w:rPr>
          <w:lang w:val="en-GB"/>
        </w:rPr>
        <w:fldChar w:fldCharType="end"/>
      </w:r>
      <w:bookmarkEnd w:id="1994"/>
      <w:r w:rsidRPr="008A62D7">
        <w:rPr>
          <w:lang w:val="en-GB"/>
        </w:rPr>
        <w:t>: Example for a “Cmass plot”, which shows the first estimate of the total erupted mass, based on the computed CMER values. The depicted graph is a result of a simulation on the basis of the radar data achieved during the Eyjafjallajökull eruption on May 5, 2010.</w:t>
      </w:r>
    </w:p>
    <w:p w14:paraId="63BE6A22" w14:textId="374EE74F" w:rsidR="009B349F" w:rsidRPr="008A62D7" w:rsidRDefault="009B349F" w:rsidP="009B349F">
      <w:pPr>
        <w:rPr>
          <w:lang w:val="en-GB"/>
        </w:rPr>
      </w:pPr>
      <w:r w:rsidRPr="008A62D7">
        <w:rPr>
          <w:lang w:val="en-GB"/>
        </w:rPr>
        <w:t xml:space="preserve">The curves in these plots represent the temporal development of (see section </w:t>
      </w:r>
      <w:r w:rsidR="00DC774B" w:rsidRPr="008A62D7">
        <w:rPr>
          <w:lang w:val="en-GB"/>
        </w:rPr>
        <w:fldChar w:fldCharType="begin"/>
      </w:r>
      <w:r w:rsidR="00DC774B" w:rsidRPr="008A62D7">
        <w:rPr>
          <w:lang w:val="en-GB"/>
        </w:rPr>
        <w:instrText xml:space="preserve"> REF _Ref482813504 \r \h </w:instrText>
      </w:r>
      <w:r w:rsidR="00DC774B" w:rsidRPr="008A62D7">
        <w:rPr>
          <w:lang w:val="en-GB"/>
        </w:rPr>
      </w:r>
      <w:r w:rsidR="00DC774B" w:rsidRPr="008A62D7">
        <w:rPr>
          <w:lang w:val="en-GB"/>
        </w:rPr>
        <w:fldChar w:fldCharType="separate"/>
      </w:r>
      <w:r w:rsidR="00DE7C99" w:rsidRPr="008A62D7">
        <w:rPr>
          <w:lang w:val="en-GB"/>
        </w:rPr>
        <w:t>5.9</w:t>
      </w:r>
      <w:r w:rsidR="00DC774B" w:rsidRPr="008A62D7">
        <w:rPr>
          <w:lang w:val="en-GB"/>
        </w:rPr>
        <w:fldChar w:fldCharType="end"/>
      </w:r>
      <w:r w:rsidRPr="008A62D7">
        <w:rPr>
          <w:lang w:val="en-GB"/>
        </w:rPr>
        <w:t>):</w:t>
      </w:r>
    </w:p>
    <w:p w14:paraId="1AFA7D7C" w14:textId="4C5BD225" w:rsidR="009B349F" w:rsidRPr="008A62D7" w:rsidRDefault="009B349F" w:rsidP="009B349F">
      <w:pPr>
        <w:rPr>
          <w:rFonts w:eastAsiaTheme="minorEastAsia"/>
          <w:lang w:val="en-GB"/>
        </w:rPr>
      </w:pPr>
      <w:r w:rsidRPr="008A62D7">
        <w:rPr>
          <w:rFonts w:eastAsiaTheme="minorEastAsia"/>
          <w:b/>
          <w:i/>
          <w:lang w:val="en-GB"/>
        </w:rPr>
        <w:t>M</w:t>
      </w:r>
      <w:r w:rsidRPr="008A62D7">
        <w:rPr>
          <w:rFonts w:eastAsiaTheme="minorEastAsia"/>
          <w:b/>
          <w:i/>
          <w:vertAlign w:val="subscript"/>
          <w:lang w:val="en-GB"/>
        </w:rPr>
        <w:t>C_abs.min</w:t>
      </w:r>
      <w:r w:rsidRPr="008A62D7">
        <w:rPr>
          <w:rFonts w:eastAsiaTheme="minorEastAsia"/>
          <w:lang w:val="en-GB"/>
        </w:rPr>
        <w:t>: grey dashed line</w:t>
      </w:r>
    </w:p>
    <w:p w14:paraId="16ACBD70" w14:textId="4D13B7FE" w:rsidR="009B349F" w:rsidRPr="008A62D7" w:rsidRDefault="009B349F" w:rsidP="009B349F">
      <w:pPr>
        <w:rPr>
          <w:rFonts w:eastAsiaTheme="minorEastAsia"/>
          <w:lang w:val="en-GB"/>
        </w:rPr>
      </w:pPr>
      <w:r w:rsidRPr="008A62D7">
        <w:rPr>
          <w:rFonts w:eastAsiaTheme="minorEastAsia"/>
          <w:b/>
          <w:i/>
          <w:lang w:val="en-GB"/>
        </w:rPr>
        <w:t>M</w:t>
      </w:r>
      <w:r w:rsidRPr="008A62D7">
        <w:rPr>
          <w:rFonts w:eastAsiaTheme="minorEastAsia"/>
          <w:b/>
          <w:i/>
          <w:vertAlign w:val="subscript"/>
          <w:lang w:val="en-GB"/>
        </w:rPr>
        <w:t>CMER_min</w:t>
      </w:r>
      <w:r w:rsidRPr="008A62D7">
        <w:rPr>
          <w:rFonts w:eastAsiaTheme="minorEastAsia"/>
          <w:lang w:val="en-GB"/>
        </w:rPr>
        <w:t xml:space="preserve">: green </w:t>
      </w:r>
      <w:r w:rsidR="00872576" w:rsidRPr="008A62D7">
        <w:rPr>
          <w:rFonts w:eastAsiaTheme="minorEastAsia"/>
          <w:lang w:val="en-GB"/>
        </w:rPr>
        <w:t xml:space="preserve">dashed </w:t>
      </w:r>
      <w:r w:rsidRPr="008A62D7">
        <w:rPr>
          <w:rFonts w:eastAsiaTheme="minorEastAsia"/>
          <w:lang w:val="en-GB"/>
        </w:rPr>
        <w:t>line</w:t>
      </w:r>
    </w:p>
    <w:p w14:paraId="7BEC3EC9" w14:textId="25452767" w:rsidR="009B349F" w:rsidRPr="008A62D7" w:rsidRDefault="009B349F" w:rsidP="009B349F">
      <w:pPr>
        <w:rPr>
          <w:rFonts w:eastAsiaTheme="minorEastAsia"/>
          <w:b/>
          <w:i/>
          <w:lang w:val="en-GB"/>
        </w:rPr>
      </w:pPr>
      <w:r w:rsidRPr="008A62D7">
        <w:rPr>
          <w:rFonts w:eastAsiaTheme="minorEastAsia"/>
          <w:b/>
          <w:i/>
          <w:lang w:val="en-GB"/>
        </w:rPr>
        <w:t>M</w:t>
      </w:r>
      <w:r w:rsidRPr="008A62D7">
        <w:rPr>
          <w:rFonts w:eastAsiaTheme="minorEastAsia"/>
          <w:b/>
          <w:i/>
          <w:vertAlign w:val="subscript"/>
          <w:lang w:val="en-GB"/>
        </w:rPr>
        <w:t>CMER</w:t>
      </w:r>
      <w:r w:rsidRPr="008A62D7">
        <w:rPr>
          <w:rFonts w:eastAsiaTheme="minorEastAsia"/>
          <w:lang w:val="en-GB"/>
        </w:rPr>
        <w:t>: red dashed line</w:t>
      </w:r>
    </w:p>
    <w:p w14:paraId="3131A1B4" w14:textId="279F92AC" w:rsidR="009B349F" w:rsidRPr="008A62D7" w:rsidRDefault="009B349F" w:rsidP="009B349F">
      <w:pPr>
        <w:rPr>
          <w:rFonts w:eastAsiaTheme="minorEastAsia"/>
          <w:lang w:val="en-GB"/>
        </w:rPr>
      </w:pPr>
      <w:r w:rsidRPr="008A62D7">
        <w:rPr>
          <w:rFonts w:eastAsiaTheme="minorEastAsia"/>
          <w:b/>
          <w:i/>
          <w:lang w:val="en-GB"/>
        </w:rPr>
        <w:t>M</w:t>
      </w:r>
      <w:r w:rsidRPr="008A62D7">
        <w:rPr>
          <w:rFonts w:eastAsiaTheme="minorEastAsia"/>
          <w:b/>
          <w:i/>
          <w:vertAlign w:val="subscript"/>
          <w:lang w:val="en-GB"/>
        </w:rPr>
        <w:t>CMER_max</w:t>
      </w:r>
      <w:r w:rsidRPr="008A62D7">
        <w:rPr>
          <w:rFonts w:eastAsiaTheme="minorEastAsia"/>
          <w:lang w:val="en-GB"/>
        </w:rPr>
        <w:t xml:space="preserve">: yellow </w:t>
      </w:r>
      <w:r w:rsidR="00872576" w:rsidRPr="008A62D7">
        <w:rPr>
          <w:rFonts w:eastAsiaTheme="minorEastAsia"/>
          <w:lang w:val="en-GB"/>
        </w:rPr>
        <w:t xml:space="preserve">dashed </w:t>
      </w:r>
      <w:r w:rsidRPr="008A62D7">
        <w:rPr>
          <w:rFonts w:eastAsiaTheme="minorEastAsia"/>
          <w:lang w:val="en-GB"/>
        </w:rPr>
        <w:t>line</w:t>
      </w:r>
    </w:p>
    <w:p w14:paraId="58153375" w14:textId="764B446E" w:rsidR="009B349F" w:rsidRPr="008A62D7" w:rsidRDefault="009B349F" w:rsidP="009B349F">
      <w:pPr>
        <w:rPr>
          <w:rFonts w:eastAsiaTheme="minorEastAsia"/>
          <w:lang w:val="en-GB"/>
        </w:rPr>
      </w:pPr>
      <w:r w:rsidRPr="008A62D7">
        <w:rPr>
          <w:rFonts w:eastAsiaTheme="minorEastAsia"/>
          <w:b/>
          <w:i/>
          <w:lang w:val="en-GB"/>
        </w:rPr>
        <w:t>M</w:t>
      </w:r>
      <w:r w:rsidRPr="008A62D7">
        <w:rPr>
          <w:rFonts w:eastAsiaTheme="minorEastAsia"/>
          <w:b/>
          <w:i/>
          <w:vertAlign w:val="subscript"/>
          <w:lang w:val="en-GB"/>
        </w:rPr>
        <w:t>C_abs.max</w:t>
      </w:r>
      <w:r w:rsidRPr="008A62D7">
        <w:rPr>
          <w:rFonts w:eastAsiaTheme="minorEastAsia"/>
          <w:lang w:val="en-GB"/>
        </w:rPr>
        <w:t>: grey dashed line</w:t>
      </w:r>
    </w:p>
    <w:p w14:paraId="4063EAC4" w14:textId="77777777" w:rsidR="009B349F" w:rsidRPr="008A62D7" w:rsidRDefault="009B349F" w:rsidP="009B349F">
      <w:pPr>
        <w:rPr>
          <w:rFonts w:eastAsiaTheme="minorEastAsia"/>
          <w:b/>
          <w:i/>
          <w:vertAlign w:val="subscript"/>
          <w:lang w:val="en-GB"/>
        </w:rPr>
      </w:pPr>
    </w:p>
    <w:p w14:paraId="5432442F" w14:textId="51A23DEF" w:rsidR="009B349F" w:rsidRPr="008A62D7" w:rsidRDefault="009B349F" w:rsidP="009B349F">
      <w:pPr>
        <w:rPr>
          <w:lang w:val="en-GB"/>
        </w:rPr>
      </w:pPr>
      <w:r w:rsidRPr="008A62D7">
        <w:rPr>
          <w:rFonts w:eastAsiaTheme="minorEastAsia"/>
          <w:lang w:val="en-GB"/>
        </w:rPr>
        <w:t xml:space="preserve">The FMER plots are stored </w:t>
      </w:r>
      <w:r w:rsidRPr="008A62D7">
        <w:rPr>
          <w:lang w:val="en-GB"/>
        </w:rPr>
        <w:t>with the ending string “</w:t>
      </w:r>
      <w:r w:rsidRPr="008A62D7">
        <w:rPr>
          <w:i/>
          <w:lang w:val="en-GB"/>
        </w:rPr>
        <w:t>_Cmass_plot</w:t>
      </w:r>
      <w:r w:rsidRPr="008A62D7">
        <w:rPr>
          <w:lang w:val="en-GB"/>
        </w:rPr>
        <w:t xml:space="preserve">” and can be controlled via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DE7C99" w:rsidRPr="008A62D7">
        <w:rPr>
          <w:lang w:val="en-GB"/>
        </w:rPr>
        <w:t>4.13</w:t>
      </w:r>
      <w:r w:rsidR="00DC774B" w:rsidRPr="008A62D7">
        <w:rPr>
          <w:lang w:val="en-GB"/>
        </w:rPr>
        <w:fldChar w:fldCharType="end"/>
      </w:r>
      <w:r w:rsidRPr="008A62D7">
        <w:rPr>
          <w:lang w:val="en-GB"/>
        </w:rPr>
        <w:t xml:space="preserve"> and </w:t>
      </w:r>
      <w:r w:rsidRPr="008A62D7">
        <w:rPr>
          <w:lang w:val="en-GB"/>
        </w:rPr>
        <w:fldChar w:fldCharType="begin"/>
      </w:r>
      <w:r w:rsidRPr="008A62D7">
        <w:rPr>
          <w:lang w:val="en-GB"/>
        </w:rPr>
        <w:instrText xml:space="preserve"> REF _Ref482813815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58</w:t>
      </w:r>
      <w:r w:rsidRPr="008A62D7">
        <w:rPr>
          <w:lang w:val="en-GB"/>
        </w:rPr>
        <w:fldChar w:fldCharType="end"/>
      </w:r>
      <w:r w:rsidRPr="008A62D7">
        <w:rPr>
          <w:lang w:val="en-GB"/>
        </w:rPr>
        <w:t>).</w:t>
      </w:r>
    </w:p>
    <w:p w14:paraId="5DB5F1A5" w14:textId="77777777" w:rsidR="009B349F" w:rsidRPr="008A62D7" w:rsidRDefault="008C08C3" w:rsidP="009B349F">
      <w:pPr>
        <w:keepNext/>
        <w:jc w:val="center"/>
        <w:rPr>
          <w:lang w:val="en-GB"/>
        </w:rPr>
      </w:pPr>
      <w:r>
        <w:rPr>
          <w:lang w:val="en-GB"/>
        </w:rPr>
        <w:pict w14:anchorId="07BDD89B">
          <v:shape id="_x0000_i1033" type="#_x0000_t75" style="width:96pt;height:120pt">
            <v:imagedata r:id="rId39" o:title="Totalmass_control" cropbottom="1238f"/>
          </v:shape>
        </w:pict>
      </w:r>
    </w:p>
    <w:p w14:paraId="1A58A40B" w14:textId="4806D791" w:rsidR="009B349F" w:rsidRPr="008A62D7" w:rsidRDefault="009B349F" w:rsidP="009B349F">
      <w:pPr>
        <w:pStyle w:val="Caption"/>
        <w:rPr>
          <w:lang w:val="en-GB"/>
        </w:rPr>
      </w:pPr>
      <w:bookmarkStart w:id="1997" w:name="_Ref482813815"/>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998" w:author="Dioguardi, Fabio" w:date="2018-11-07T13:54:00Z">
        <w:r w:rsidR="00F35802">
          <w:rPr>
            <w:noProof/>
            <w:lang w:val="en-GB"/>
          </w:rPr>
          <w:t>64</w:t>
        </w:r>
      </w:ins>
      <w:del w:id="1999" w:author="Dioguardi, Fabio" w:date="2018-11-07T10:11:00Z">
        <w:r w:rsidR="00DE7C99" w:rsidRPr="008A62D7" w:rsidDel="00A3487B">
          <w:rPr>
            <w:noProof/>
            <w:lang w:val="en-GB"/>
          </w:rPr>
          <w:delText>58</w:delText>
        </w:r>
      </w:del>
      <w:r w:rsidRPr="008A62D7">
        <w:rPr>
          <w:lang w:val="en-GB"/>
        </w:rPr>
        <w:fldChar w:fldCharType="end"/>
      </w:r>
      <w:bookmarkEnd w:id="1997"/>
      <w:r w:rsidRPr="008A62D7">
        <w:rPr>
          <w:lang w:val="en-GB"/>
        </w:rPr>
        <w:t xml:space="preserve">: Cmass plot control menu. The operator can specify the time axis of this type of plot via the output control menu provided by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DE7C99" w:rsidRPr="008A62D7">
        <w:rPr>
          <w:lang w:val="en-GB"/>
        </w:rPr>
        <w:t>4.13</w:t>
      </w:r>
      <w:r w:rsidR="00DC774B" w:rsidRPr="008A62D7">
        <w:rPr>
          <w:lang w:val="en-GB"/>
        </w:rPr>
        <w:fldChar w:fldCharType="end"/>
      </w:r>
      <w:r w:rsidRPr="008A62D7">
        <w:rPr>
          <w:lang w:val="en-GB"/>
        </w:rPr>
        <w:t>).</w:t>
      </w:r>
    </w:p>
    <w:p w14:paraId="7D9B0AA5" w14:textId="3FF447FD" w:rsidR="009B349F" w:rsidRPr="008A62D7" w:rsidRDefault="009B349F">
      <w:pPr>
        <w:rPr>
          <w:lang w:val="en-GB"/>
        </w:rPr>
      </w:pPr>
      <w:r w:rsidRPr="008A62D7">
        <w:rPr>
          <w:lang w:val="en-GB"/>
        </w:rPr>
        <w:br w:type="page"/>
      </w:r>
    </w:p>
    <w:p w14:paraId="4E8CF215" w14:textId="0CC5B420" w:rsidR="009B349F" w:rsidRPr="008A62D7" w:rsidRDefault="009B349F" w:rsidP="001507E8">
      <w:pPr>
        <w:pStyle w:val="ListParagraph"/>
        <w:numPr>
          <w:ilvl w:val="0"/>
          <w:numId w:val="25"/>
        </w:numPr>
        <w:rPr>
          <w:lang w:val="en-GB"/>
        </w:rPr>
      </w:pPr>
      <w:r w:rsidRPr="008A62D7">
        <w:rPr>
          <w:b/>
          <w:u w:val="single"/>
          <w:lang w:val="en-GB"/>
        </w:rPr>
        <w:lastRenderedPageBreak/>
        <w:t>Plots showing best estimate of total erupted mass (“Fmass plots”)</w:t>
      </w:r>
      <w:r w:rsidRPr="008A62D7">
        <w:rPr>
          <w:lang w:val="en-GB"/>
        </w:rPr>
        <w:t>:</w:t>
      </w:r>
    </w:p>
    <w:p w14:paraId="102FF1B7" w14:textId="0F8F9C25" w:rsidR="009B349F" w:rsidRPr="008A62D7" w:rsidRDefault="009B349F" w:rsidP="009B349F">
      <w:pPr>
        <w:rPr>
          <w:lang w:val="en-GB"/>
        </w:rPr>
      </w:pPr>
      <w:r w:rsidRPr="008A62D7">
        <w:rPr>
          <w:lang w:val="en-GB"/>
        </w:rPr>
        <w:t xml:space="preserve">These graphs show the temporal evolution of the total erupted mass, based on FMER estimates </w:t>
      </w:r>
      <w:r w:rsidRPr="008A62D7">
        <w:rPr>
          <w:lang w:val="en-GB"/>
        </w:rPr>
        <w:br/>
        <w:t xml:space="preserve">(see </w:t>
      </w:r>
      <w:r w:rsidRPr="008A62D7">
        <w:rPr>
          <w:lang w:val="en-GB"/>
        </w:rPr>
        <w:fldChar w:fldCharType="begin"/>
      </w:r>
      <w:r w:rsidRPr="008A62D7">
        <w:rPr>
          <w:lang w:val="en-GB"/>
        </w:rPr>
        <w:instrText xml:space="preserve"> REF _Ref482814015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59</w:t>
      </w:r>
      <w:r w:rsidRPr="008A62D7">
        <w:rPr>
          <w:lang w:val="en-GB"/>
        </w:rPr>
        <w:fldChar w:fldCharType="end"/>
      </w:r>
      <w:r w:rsidRPr="008A62D7">
        <w:rPr>
          <w:lang w:val="en-GB"/>
        </w:rPr>
        <w:t xml:space="preserve">). </w:t>
      </w:r>
    </w:p>
    <w:p w14:paraId="06AA8D6A" w14:textId="77777777" w:rsidR="009B349F" w:rsidRPr="008A62D7" w:rsidRDefault="009B349F" w:rsidP="009B349F">
      <w:pPr>
        <w:keepNext/>
        <w:rPr>
          <w:lang w:val="en-GB"/>
        </w:rPr>
      </w:pPr>
    </w:p>
    <w:p w14:paraId="4D24167A" w14:textId="09214585" w:rsidR="001D0EC5" w:rsidRPr="008A62D7" w:rsidRDefault="009B349F" w:rsidP="009B349F">
      <w:pPr>
        <w:pStyle w:val="Caption"/>
        <w:rPr>
          <w:lang w:val="en-GB"/>
        </w:rPr>
      </w:pPr>
      <w:bookmarkStart w:id="2000" w:name="_Ref482814015"/>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2001" w:author="Dioguardi, Fabio" w:date="2018-11-07T13:54:00Z">
        <w:r w:rsidR="00F35802">
          <w:rPr>
            <w:noProof/>
            <w:lang w:val="en-GB"/>
          </w:rPr>
          <w:t>65</w:t>
        </w:r>
      </w:ins>
      <w:del w:id="2002" w:author="Dioguardi, Fabio" w:date="2018-11-07T10:11:00Z">
        <w:r w:rsidR="00DE7C99" w:rsidRPr="008A62D7" w:rsidDel="00A3487B">
          <w:rPr>
            <w:noProof/>
            <w:lang w:val="en-GB"/>
          </w:rPr>
          <w:delText>59</w:delText>
        </w:r>
      </w:del>
      <w:r w:rsidRPr="008A62D7">
        <w:rPr>
          <w:lang w:val="en-GB"/>
        </w:rPr>
        <w:fldChar w:fldCharType="end"/>
      </w:r>
      <w:bookmarkEnd w:id="2000"/>
      <w:r w:rsidRPr="008A62D7">
        <w:rPr>
          <w:lang w:val="en-GB"/>
        </w:rPr>
        <w:t>: Example for an “Fmass plot”, which shows the best estimate of the total erupted mass, based on the computed FMER values. The depicted graph is a result of a simulation on the basis of the radar data achieved during the Eyjafjallajökull eruption on May 5, 2010.</w:t>
      </w:r>
    </w:p>
    <w:p w14:paraId="6A9422D0" w14:textId="6A38CC6D" w:rsidR="009B349F" w:rsidRPr="008A62D7" w:rsidRDefault="009B349F" w:rsidP="009B349F">
      <w:pPr>
        <w:rPr>
          <w:lang w:val="en-GB"/>
        </w:rPr>
      </w:pPr>
      <w:r w:rsidRPr="008A62D7">
        <w:rPr>
          <w:lang w:val="en-GB"/>
        </w:rPr>
        <w:t xml:space="preserve">The curves in these plots represent the temporal development of (see </w:t>
      </w:r>
      <w:r w:rsidR="00BD0604" w:rsidRPr="008A62D7">
        <w:rPr>
          <w:lang w:val="en-GB"/>
        </w:rPr>
        <w:t xml:space="preserve">section </w:t>
      </w:r>
      <w:r w:rsidR="00BD0604" w:rsidRPr="008A62D7">
        <w:rPr>
          <w:lang w:val="en-GB"/>
        </w:rPr>
        <w:fldChar w:fldCharType="begin"/>
      </w:r>
      <w:r w:rsidR="00BD0604" w:rsidRPr="008A62D7">
        <w:rPr>
          <w:lang w:val="en-GB"/>
        </w:rPr>
        <w:instrText xml:space="preserve"> REF _Ref482813504 \r \h </w:instrText>
      </w:r>
      <w:r w:rsidR="00BD0604" w:rsidRPr="008A62D7">
        <w:rPr>
          <w:lang w:val="en-GB"/>
        </w:rPr>
      </w:r>
      <w:r w:rsidR="00BD0604" w:rsidRPr="008A62D7">
        <w:rPr>
          <w:lang w:val="en-GB"/>
        </w:rPr>
        <w:fldChar w:fldCharType="separate"/>
      </w:r>
      <w:r w:rsidR="00DE7C99" w:rsidRPr="008A62D7">
        <w:rPr>
          <w:lang w:val="en-GB"/>
        </w:rPr>
        <w:t>5.9</w:t>
      </w:r>
      <w:r w:rsidR="00BD0604" w:rsidRPr="008A62D7">
        <w:rPr>
          <w:lang w:val="en-GB"/>
        </w:rPr>
        <w:fldChar w:fldCharType="end"/>
      </w:r>
      <w:r w:rsidRPr="008A62D7">
        <w:rPr>
          <w:lang w:val="en-GB"/>
        </w:rPr>
        <w:t>):</w:t>
      </w:r>
    </w:p>
    <w:p w14:paraId="50088517" w14:textId="26CEF3C6" w:rsidR="009B349F" w:rsidRPr="008A62D7" w:rsidRDefault="00872576" w:rsidP="009B349F">
      <w:pPr>
        <w:rPr>
          <w:rFonts w:eastAsiaTheme="minorEastAsia"/>
          <w:lang w:val="en-GB"/>
        </w:rPr>
      </w:pPr>
      <w:r w:rsidRPr="008A62D7">
        <w:rPr>
          <w:rFonts w:eastAsiaTheme="minorEastAsia"/>
          <w:b/>
          <w:i/>
          <w:lang w:val="en-GB"/>
        </w:rPr>
        <w:t>M</w:t>
      </w:r>
      <w:r w:rsidRPr="008A62D7">
        <w:rPr>
          <w:rFonts w:eastAsiaTheme="minorEastAsia"/>
          <w:b/>
          <w:i/>
          <w:vertAlign w:val="subscript"/>
          <w:lang w:val="en-GB"/>
        </w:rPr>
        <w:t>abs.min</w:t>
      </w:r>
      <w:r w:rsidR="009B349F" w:rsidRPr="008A62D7">
        <w:rPr>
          <w:rFonts w:eastAsiaTheme="minorEastAsia"/>
          <w:lang w:val="en-GB"/>
        </w:rPr>
        <w:t>: grey dashed line</w:t>
      </w:r>
    </w:p>
    <w:p w14:paraId="71E6A309" w14:textId="37AE8FB5" w:rsidR="009B349F" w:rsidRPr="008A62D7" w:rsidRDefault="00872576" w:rsidP="009B349F">
      <w:pPr>
        <w:rPr>
          <w:rFonts w:eastAsiaTheme="minorEastAsia"/>
          <w:lang w:val="en-GB"/>
        </w:rPr>
      </w:pPr>
      <w:r w:rsidRPr="008A62D7">
        <w:rPr>
          <w:rFonts w:eastAsiaTheme="minorEastAsia"/>
          <w:b/>
          <w:i/>
          <w:lang w:val="en-GB"/>
        </w:rPr>
        <w:t>M</w:t>
      </w:r>
      <w:r w:rsidRPr="008A62D7">
        <w:rPr>
          <w:rFonts w:eastAsiaTheme="minorEastAsia"/>
          <w:b/>
          <w:i/>
          <w:vertAlign w:val="subscript"/>
          <w:lang w:val="en-GB"/>
        </w:rPr>
        <w:t>FMER_min</w:t>
      </w:r>
      <w:r w:rsidR="009B349F" w:rsidRPr="008A62D7">
        <w:rPr>
          <w:rFonts w:eastAsiaTheme="minorEastAsia"/>
          <w:lang w:val="en-GB"/>
        </w:rPr>
        <w:t>: green straight line</w:t>
      </w:r>
    </w:p>
    <w:p w14:paraId="38098EC0" w14:textId="13BBD4D2" w:rsidR="009B349F" w:rsidRPr="008A62D7" w:rsidRDefault="00872576" w:rsidP="009B349F">
      <w:pPr>
        <w:rPr>
          <w:rFonts w:eastAsiaTheme="minorEastAsia"/>
          <w:b/>
          <w:i/>
          <w:lang w:val="en-GB"/>
        </w:rPr>
      </w:pPr>
      <w:r w:rsidRPr="000E1A5F">
        <w:rPr>
          <w:rFonts w:eastAsiaTheme="minorEastAsia"/>
          <w:b/>
          <w:i/>
          <w:lang w:val="en-GB"/>
        </w:rPr>
        <w:t>M</w:t>
      </w:r>
      <w:r w:rsidRPr="000E1A5F">
        <w:rPr>
          <w:rFonts w:eastAsiaTheme="minorEastAsia"/>
          <w:b/>
          <w:i/>
          <w:vertAlign w:val="subscript"/>
          <w:lang w:val="en-GB"/>
        </w:rPr>
        <w:t>FMER</w:t>
      </w:r>
      <w:r w:rsidR="009B349F" w:rsidRPr="008A62D7">
        <w:rPr>
          <w:rFonts w:eastAsiaTheme="minorEastAsia"/>
          <w:lang w:val="en-GB"/>
        </w:rPr>
        <w:t>: red dashed line</w:t>
      </w:r>
    </w:p>
    <w:p w14:paraId="61B6269A" w14:textId="4EDBA8D4" w:rsidR="009B349F" w:rsidRPr="008A62D7" w:rsidRDefault="00872576" w:rsidP="009B349F">
      <w:pPr>
        <w:rPr>
          <w:rFonts w:eastAsiaTheme="minorEastAsia"/>
          <w:lang w:val="en-GB"/>
        </w:rPr>
      </w:pPr>
      <w:r w:rsidRPr="008A62D7">
        <w:rPr>
          <w:rFonts w:eastAsiaTheme="minorEastAsia"/>
          <w:b/>
          <w:i/>
          <w:lang w:val="en-GB"/>
        </w:rPr>
        <w:t>M</w:t>
      </w:r>
      <w:r w:rsidRPr="008A62D7">
        <w:rPr>
          <w:rFonts w:eastAsiaTheme="minorEastAsia"/>
          <w:b/>
          <w:i/>
          <w:vertAlign w:val="subscript"/>
          <w:lang w:val="en-GB"/>
        </w:rPr>
        <w:t>FMER_max</w:t>
      </w:r>
      <w:r w:rsidR="009B349F" w:rsidRPr="008A62D7">
        <w:rPr>
          <w:rFonts w:eastAsiaTheme="minorEastAsia"/>
          <w:lang w:val="en-GB"/>
        </w:rPr>
        <w:t>: yellow straight line</w:t>
      </w:r>
    </w:p>
    <w:p w14:paraId="23F3CD65" w14:textId="680D8BAB" w:rsidR="009B349F" w:rsidRPr="008A62D7" w:rsidRDefault="00872576" w:rsidP="009B349F">
      <w:pPr>
        <w:rPr>
          <w:rFonts w:eastAsiaTheme="minorEastAsia"/>
          <w:lang w:val="en-GB"/>
        </w:rPr>
      </w:pPr>
      <w:r w:rsidRPr="008A62D7">
        <w:rPr>
          <w:rFonts w:eastAsiaTheme="minorEastAsia"/>
          <w:b/>
          <w:i/>
          <w:lang w:val="en-GB"/>
        </w:rPr>
        <w:t>M</w:t>
      </w:r>
      <w:r w:rsidRPr="008A62D7">
        <w:rPr>
          <w:rFonts w:eastAsiaTheme="minorEastAsia"/>
          <w:b/>
          <w:i/>
          <w:vertAlign w:val="subscript"/>
          <w:lang w:val="en-GB"/>
        </w:rPr>
        <w:t>abs.max</w:t>
      </w:r>
      <w:r w:rsidR="009B349F" w:rsidRPr="008A62D7">
        <w:rPr>
          <w:rFonts w:eastAsiaTheme="minorEastAsia"/>
          <w:lang w:val="en-GB"/>
        </w:rPr>
        <w:t>: grey dashed line</w:t>
      </w:r>
    </w:p>
    <w:p w14:paraId="5B1B614C" w14:textId="77777777" w:rsidR="009B349F" w:rsidRPr="008A62D7" w:rsidRDefault="009B349F" w:rsidP="009B349F">
      <w:pPr>
        <w:rPr>
          <w:rFonts w:eastAsiaTheme="minorEastAsia"/>
          <w:b/>
          <w:i/>
          <w:vertAlign w:val="subscript"/>
          <w:lang w:val="en-GB"/>
        </w:rPr>
      </w:pPr>
    </w:p>
    <w:p w14:paraId="447096FF" w14:textId="3A0C9CBA" w:rsidR="009B349F" w:rsidRPr="008A62D7" w:rsidRDefault="009B349F" w:rsidP="009B349F">
      <w:pPr>
        <w:rPr>
          <w:lang w:val="en-GB"/>
        </w:rPr>
      </w:pPr>
      <w:r w:rsidRPr="008A62D7">
        <w:rPr>
          <w:rFonts w:eastAsiaTheme="minorEastAsia"/>
          <w:lang w:val="en-GB"/>
        </w:rPr>
        <w:t xml:space="preserve">The FMER plots are stored </w:t>
      </w:r>
      <w:r w:rsidRPr="008A62D7">
        <w:rPr>
          <w:lang w:val="en-GB"/>
        </w:rPr>
        <w:t>with the ending string “</w:t>
      </w:r>
      <w:r w:rsidRPr="008A62D7">
        <w:rPr>
          <w:i/>
          <w:lang w:val="en-GB"/>
        </w:rPr>
        <w:t>_</w:t>
      </w:r>
      <w:r w:rsidR="00872576" w:rsidRPr="008A62D7">
        <w:rPr>
          <w:i/>
          <w:lang w:val="en-GB"/>
        </w:rPr>
        <w:t>F</w:t>
      </w:r>
      <w:r w:rsidRPr="008A62D7">
        <w:rPr>
          <w:i/>
          <w:lang w:val="en-GB"/>
        </w:rPr>
        <w:t>mass_plot</w:t>
      </w:r>
      <w:r w:rsidRPr="008A62D7">
        <w:rPr>
          <w:lang w:val="en-GB"/>
        </w:rPr>
        <w:t xml:space="preserve">” and can be controlled via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DE7C99" w:rsidRPr="008A62D7">
        <w:rPr>
          <w:lang w:val="en-GB"/>
        </w:rPr>
        <w:t>4.13</w:t>
      </w:r>
      <w:r w:rsidR="00DC774B" w:rsidRPr="008A62D7">
        <w:rPr>
          <w:lang w:val="en-GB"/>
        </w:rPr>
        <w:fldChar w:fldCharType="end"/>
      </w:r>
      <w:r w:rsidRPr="008A62D7">
        <w:rPr>
          <w:lang w:val="en-GB"/>
        </w:rPr>
        <w:t xml:space="preserve"> and </w:t>
      </w:r>
      <w:r w:rsidR="00872576" w:rsidRPr="008A62D7">
        <w:rPr>
          <w:lang w:val="en-GB"/>
        </w:rPr>
        <w:fldChar w:fldCharType="begin"/>
      </w:r>
      <w:r w:rsidR="00872576" w:rsidRPr="008A62D7">
        <w:rPr>
          <w:lang w:val="en-GB"/>
        </w:rPr>
        <w:instrText xml:space="preserve"> REF _Ref482814222 \h </w:instrText>
      </w:r>
      <w:r w:rsidR="00872576" w:rsidRPr="008A62D7">
        <w:rPr>
          <w:lang w:val="en-GB"/>
        </w:rPr>
      </w:r>
      <w:r w:rsidR="00872576" w:rsidRPr="008A62D7">
        <w:rPr>
          <w:lang w:val="en-GB"/>
        </w:rPr>
        <w:fldChar w:fldCharType="separate"/>
      </w:r>
      <w:r w:rsidR="00DE7C99" w:rsidRPr="008A62D7">
        <w:rPr>
          <w:lang w:val="en-GB"/>
        </w:rPr>
        <w:t xml:space="preserve">Figure </w:t>
      </w:r>
      <w:r w:rsidR="00DE7C99" w:rsidRPr="008A62D7">
        <w:rPr>
          <w:noProof/>
          <w:lang w:val="en-GB"/>
        </w:rPr>
        <w:t>60</w:t>
      </w:r>
      <w:r w:rsidR="00872576" w:rsidRPr="008A62D7">
        <w:rPr>
          <w:lang w:val="en-GB"/>
        </w:rPr>
        <w:fldChar w:fldCharType="end"/>
      </w:r>
      <w:r w:rsidRPr="008A62D7">
        <w:rPr>
          <w:lang w:val="en-GB"/>
        </w:rPr>
        <w:t>).</w:t>
      </w:r>
    </w:p>
    <w:p w14:paraId="71979679" w14:textId="77777777" w:rsidR="00872576" w:rsidRPr="008A62D7" w:rsidRDefault="00872576" w:rsidP="00872576">
      <w:pPr>
        <w:keepNext/>
        <w:jc w:val="center"/>
        <w:rPr>
          <w:lang w:val="en-GB"/>
        </w:rPr>
      </w:pPr>
    </w:p>
    <w:p w14:paraId="1B603E7C" w14:textId="51431533" w:rsidR="00872576" w:rsidRPr="008A62D7" w:rsidRDefault="00872576" w:rsidP="00872576">
      <w:pPr>
        <w:pStyle w:val="Caption"/>
        <w:rPr>
          <w:lang w:val="en-GB"/>
        </w:rPr>
      </w:pPr>
      <w:bookmarkStart w:id="2003" w:name="_Ref482814222"/>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2004" w:author="Dioguardi, Fabio" w:date="2018-11-07T13:54:00Z">
        <w:r w:rsidR="00F35802">
          <w:rPr>
            <w:noProof/>
            <w:lang w:val="en-GB"/>
          </w:rPr>
          <w:t>66</w:t>
        </w:r>
      </w:ins>
      <w:del w:id="2005" w:author="Dioguardi, Fabio" w:date="2018-11-07T10:11:00Z">
        <w:r w:rsidR="00DE7C99" w:rsidRPr="008A62D7" w:rsidDel="00A3487B">
          <w:rPr>
            <w:noProof/>
            <w:lang w:val="en-GB"/>
          </w:rPr>
          <w:delText>60</w:delText>
        </w:r>
      </w:del>
      <w:r w:rsidRPr="008A62D7">
        <w:rPr>
          <w:lang w:val="en-GB"/>
        </w:rPr>
        <w:fldChar w:fldCharType="end"/>
      </w:r>
      <w:bookmarkEnd w:id="2003"/>
      <w:r w:rsidRPr="008A62D7">
        <w:rPr>
          <w:lang w:val="en-GB"/>
        </w:rPr>
        <w:t xml:space="preserve">: Fmass plot control menu. The operator can specify the time axis of this type of plot via the output control menu provided by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DE7C99" w:rsidRPr="008A62D7">
        <w:rPr>
          <w:lang w:val="en-GB"/>
        </w:rPr>
        <w:t>4.13</w:t>
      </w:r>
      <w:r w:rsidR="00DC774B" w:rsidRPr="008A62D7">
        <w:rPr>
          <w:lang w:val="en-GB"/>
        </w:rPr>
        <w:fldChar w:fldCharType="end"/>
      </w:r>
      <w:r w:rsidRPr="008A62D7">
        <w:rPr>
          <w:lang w:val="en-GB"/>
        </w:rPr>
        <w:t>).</w:t>
      </w:r>
    </w:p>
    <w:p w14:paraId="4CA58C8B" w14:textId="77777777" w:rsidR="0067239C" w:rsidRPr="008A62D7" w:rsidRDefault="0067239C">
      <w:pPr>
        <w:rPr>
          <w:rFonts w:asciiTheme="majorHAnsi" w:eastAsiaTheme="majorEastAsia" w:hAnsiTheme="majorHAnsi" w:cstheme="majorBidi"/>
          <w:color w:val="243F60" w:themeColor="accent1" w:themeShade="7F"/>
          <w:sz w:val="24"/>
          <w:lang w:val="en-GB"/>
        </w:rPr>
      </w:pPr>
      <w:r w:rsidRPr="008A62D7">
        <w:rPr>
          <w:lang w:val="en-GB"/>
        </w:rPr>
        <w:br w:type="page"/>
      </w:r>
    </w:p>
    <w:p w14:paraId="571FAB47" w14:textId="7D1DEA89" w:rsidR="0067239C" w:rsidRPr="008A62D7" w:rsidRDefault="0067239C" w:rsidP="0067239C">
      <w:pPr>
        <w:pStyle w:val="Heading3"/>
        <w:rPr>
          <w:lang w:val="en-GB"/>
        </w:rPr>
      </w:pPr>
      <w:bookmarkStart w:id="2006" w:name="_Ref482881618"/>
      <w:bookmarkStart w:id="2007" w:name="_Toc536110942"/>
      <w:r w:rsidRPr="008A62D7">
        <w:rPr>
          <w:lang w:val="en-GB"/>
        </w:rPr>
        <w:lastRenderedPageBreak/>
        <w:t>The status records</w:t>
      </w:r>
      <w:bookmarkEnd w:id="2006"/>
      <w:bookmarkEnd w:id="2007"/>
    </w:p>
    <w:p w14:paraId="2625CD77" w14:textId="77777777" w:rsidR="00872576" w:rsidRPr="008A62D7" w:rsidRDefault="00872576" w:rsidP="00872576">
      <w:pPr>
        <w:rPr>
          <w:rFonts w:asciiTheme="majorHAnsi" w:eastAsiaTheme="majorEastAsia" w:hAnsiTheme="majorHAnsi" w:cstheme="majorBidi"/>
          <w:color w:val="365F91" w:themeColor="accent1" w:themeShade="BF"/>
          <w:sz w:val="26"/>
          <w:szCs w:val="26"/>
          <w:lang w:val="en-GB"/>
        </w:rPr>
      </w:pPr>
    </w:p>
    <w:p w14:paraId="04AE5E0A" w14:textId="77777777" w:rsidR="00000123" w:rsidRPr="008A62D7" w:rsidRDefault="0067239C">
      <w:pPr>
        <w:rPr>
          <w:lang w:val="en-GB"/>
        </w:rPr>
      </w:pPr>
      <w:r w:rsidRPr="008A62D7">
        <w:rPr>
          <w:lang w:val="en-GB"/>
        </w:rPr>
        <w:t>Next to the plots and the summarizing status report, FOXI also generates a set of record</w:t>
      </w:r>
      <w:r w:rsidR="00000123" w:rsidRPr="008A62D7">
        <w:rPr>
          <w:lang w:val="en-GB"/>
        </w:rPr>
        <w:t>s</w:t>
      </w:r>
      <w:r w:rsidRPr="008A62D7">
        <w:rPr>
          <w:lang w:val="en-GB"/>
        </w:rPr>
        <w:t xml:space="preserve"> which detail the current values of all relevant REFIR parameters, including </w:t>
      </w:r>
      <w:r w:rsidR="00000123" w:rsidRPr="008A62D7">
        <w:rPr>
          <w:lang w:val="en-GB"/>
        </w:rPr>
        <w:t xml:space="preserve">the </w:t>
      </w:r>
      <w:r w:rsidRPr="008A62D7">
        <w:rPr>
          <w:lang w:val="en-GB"/>
        </w:rPr>
        <w:t>intermediate and final results.</w:t>
      </w:r>
    </w:p>
    <w:p w14:paraId="70412CF2" w14:textId="412071E8" w:rsidR="00000123" w:rsidRPr="008A62D7" w:rsidRDefault="00000123">
      <w:pPr>
        <w:rPr>
          <w:lang w:val="en-GB"/>
        </w:rPr>
      </w:pPr>
      <w:r w:rsidRPr="008A62D7">
        <w:rPr>
          <w:lang w:val="en-GB"/>
        </w:rPr>
        <w:t>These text files are marked by the ending string “</w:t>
      </w:r>
      <w:r w:rsidRPr="008A62D7">
        <w:rPr>
          <w:i/>
          <w:lang w:val="en-GB"/>
        </w:rPr>
        <w:t>_status</w:t>
      </w:r>
      <w:r w:rsidRPr="008A62D7">
        <w:rPr>
          <w:lang w:val="en-GB"/>
        </w:rPr>
        <w:t>” and a running number, as described in the following.</w:t>
      </w:r>
    </w:p>
    <w:p w14:paraId="1540D1F3" w14:textId="77777777" w:rsidR="00000123" w:rsidRPr="008A62D7" w:rsidRDefault="00000123">
      <w:pPr>
        <w:rPr>
          <w:lang w:val="en-GB"/>
        </w:rPr>
      </w:pPr>
    </w:p>
    <w:p w14:paraId="709A243F" w14:textId="77777777" w:rsidR="00000123" w:rsidRPr="008A62D7" w:rsidRDefault="00000123">
      <w:pPr>
        <w:rPr>
          <w:lang w:val="en-GB"/>
        </w:rPr>
      </w:pPr>
    </w:p>
    <w:p w14:paraId="0EFF8634" w14:textId="4ABD9F2E" w:rsidR="00000123" w:rsidRPr="008A62D7" w:rsidRDefault="00000123" w:rsidP="001507E8">
      <w:pPr>
        <w:pStyle w:val="ListParagraph"/>
        <w:numPr>
          <w:ilvl w:val="0"/>
          <w:numId w:val="40"/>
        </w:numPr>
        <w:rPr>
          <w:lang w:val="en-GB"/>
        </w:rPr>
      </w:pPr>
      <w:r w:rsidRPr="008A62D7">
        <w:rPr>
          <w:lang w:val="en-GB"/>
        </w:rPr>
        <w:t>“</w:t>
      </w:r>
      <w:r w:rsidRPr="008A62D7">
        <w:rPr>
          <w:b/>
          <w:i/>
          <w:lang w:val="en-GB"/>
        </w:rPr>
        <w:t>_status1.txt</w:t>
      </w:r>
      <w:r w:rsidRPr="008A62D7">
        <w:rPr>
          <w:lang w:val="en-GB"/>
        </w:rPr>
        <w:t>”:</w:t>
      </w:r>
      <w:r w:rsidR="00C973C9" w:rsidRPr="008A62D7">
        <w:rPr>
          <w:lang w:val="en-GB"/>
        </w:rPr>
        <w:t xml:space="preserve"> PLUME HEIGHT STATUS</w:t>
      </w:r>
      <w:r w:rsidR="00C973C9" w:rsidRPr="008A62D7">
        <w:rPr>
          <w:lang w:val="en-GB"/>
        </w:rPr>
        <w:br/>
        <w:t>lists</w:t>
      </w:r>
      <w:r w:rsidRPr="008A62D7">
        <w:rPr>
          <w:lang w:val="en-GB"/>
        </w:rPr>
        <w:t xml:space="preserve"> </w:t>
      </w:r>
      <w:r w:rsidR="00C973C9" w:rsidRPr="008A62D7">
        <w:rPr>
          <w:lang w:val="en-GB"/>
        </w:rPr>
        <w:t>all plume height relevant key numbers</w:t>
      </w:r>
      <w:r w:rsidR="00C973C9" w:rsidRPr="008A62D7">
        <w:rPr>
          <w:lang w:val="en-GB"/>
        </w:rPr>
        <w:br/>
      </w:r>
    </w:p>
    <w:p w14:paraId="1B17B756" w14:textId="749266BC" w:rsidR="00000123" w:rsidRPr="008A62D7" w:rsidRDefault="00000123" w:rsidP="001507E8">
      <w:pPr>
        <w:pStyle w:val="ListParagraph"/>
        <w:numPr>
          <w:ilvl w:val="0"/>
          <w:numId w:val="40"/>
        </w:numPr>
        <w:rPr>
          <w:lang w:val="en-GB"/>
        </w:rPr>
      </w:pPr>
      <w:r w:rsidRPr="008A62D7">
        <w:rPr>
          <w:lang w:val="en-GB"/>
        </w:rPr>
        <w:t>“</w:t>
      </w:r>
      <w:r w:rsidRPr="008A62D7">
        <w:rPr>
          <w:b/>
          <w:i/>
          <w:lang w:val="en-GB"/>
        </w:rPr>
        <w:t>_status2.txt</w:t>
      </w:r>
      <w:r w:rsidRPr="008A62D7">
        <w:rPr>
          <w:lang w:val="en-GB"/>
        </w:rPr>
        <w:t xml:space="preserve">”: </w:t>
      </w:r>
      <w:r w:rsidR="00401E46" w:rsidRPr="008A62D7">
        <w:rPr>
          <w:lang w:val="en-GB"/>
        </w:rPr>
        <w:t>ERUPTION SOURCE PARAMETER STATUS 1</w:t>
      </w:r>
    </w:p>
    <w:p w14:paraId="3C34C83F" w14:textId="07FAAF62" w:rsidR="00401E46" w:rsidRPr="008A62D7" w:rsidRDefault="00401E46" w:rsidP="00401E46">
      <w:pPr>
        <w:pStyle w:val="ListParagraph"/>
        <w:rPr>
          <w:lang w:val="en-GB"/>
        </w:rPr>
      </w:pPr>
      <w:r w:rsidRPr="008A62D7">
        <w:rPr>
          <w:lang w:val="en-GB"/>
        </w:rPr>
        <w:t>provides a summary of the computed MER</w:t>
      </w:r>
      <w:r w:rsidR="00440CE1" w:rsidRPr="008A62D7">
        <w:rPr>
          <w:lang w:val="en-GB"/>
        </w:rPr>
        <w:t>, according to the following scheme</w:t>
      </w:r>
      <w:r w:rsidRPr="008A62D7">
        <w:rPr>
          <w:lang w:val="en-GB"/>
        </w:rPr>
        <w:t>:</w:t>
      </w:r>
    </w:p>
    <w:p w14:paraId="14DD0E6B" w14:textId="77777777" w:rsidR="00401E46" w:rsidRPr="008A62D7" w:rsidRDefault="00401E46" w:rsidP="00401E46">
      <w:pPr>
        <w:pStyle w:val="ListParagraph"/>
        <w:rPr>
          <w:color w:val="009900"/>
          <w:lang w:val="en-GB"/>
        </w:rPr>
      </w:pPr>
      <w:r w:rsidRPr="008A62D7">
        <w:rPr>
          <w:color w:val="009900"/>
          <w:lang w:val="en-GB"/>
        </w:rPr>
        <w:t>==========================================</w:t>
      </w:r>
    </w:p>
    <w:p w14:paraId="7F7EE05B" w14:textId="77777777" w:rsidR="00401E46" w:rsidRPr="008A62D7" w:rsidRDefault="00401E46" w:rsidP="00401E46">
      <w:pPr>
        <w:pStyle w:val="ListParagraph"/>
        <w:rPr>
          <w:color w:val="009900"/>
          <w:lang w:val="en-GB"/>
        </w:rPr>
      </w:pPr>
      <w:r w:rsidRPr="008A62D7">
        <w:rPr>
          <w:color w:val="009900"/>
          <w:lang w:val="en-GB"/>
        </w:rPr>
        <w:t xml:space="preserve">   &gt;&gt;&gt; Overall Mass Eruption Rate Stats &lt;&lt;&lt;             </w:t>
      </w:r>
    </w:p>
    <w:p w14:paraId="4171F9D2" w14:textId="77777777" w:rsidR="00401E46" w:rsidRPr="008A62D7" w:rsidRDefault="00401E46" w:rsidP="00401E46">
      <w:pPr>
        <w:pStyle w:val="ListParagraph"/>
        <w:rPr>
          <w:color w:val="009900"/>
          <w:lang w:val="en-GB"/>
        </w:rPr>
      </w:pPr>
      <w:r w:rsidRPr="008A62D7">
        <w:rPr>
          <w:color w:val="009900"/>
          <w:lang w:val="en-GB"/>
        </w:rPr>
        <w:t>------------------------------------------</w:t>
      </w:r>
    </w:p>
    <w:p w14:paraId="4C89C362" w14:textId="1AD3C205" w:rsidR="00401E46" w:rsidRPr="008A62D7" w:rsidRDefault="00401E46" w:rsidP="00401E46">
      <w:pPr>
        <w:pStyle w:val="ListParagraph"/>
        <w:rPr>
          <w:color w:val="009900"/>
          <w:lang w:val="en-GB"/>
        </w:rPr>
      </w:pPr>
      <w:r w:rsidRPr="008A62D7">
        <w:rPr>
          <w:color w:val="009900"/>
          <w:lang w:val="en-GB"/>
        </w:rPr>
        <w:t xml:space="preserve">abs. min MER: </w:t>
      </w:r>
      <w:r w:rsidRPr="008A62D7">
        <w:rPr>
          <w:color w:val="009900"/>
          <w:lang w:val="en-GB"/>
        </w:rPr>
        <w:tab/>
      </w:r>
      <w:r w:rsidR="00440CE1" w:rsidRPr="008A62D7">
        <w:rPr>
          <w:rFonts w:eastAsiaTheme="minorEastAsia"/>
          <w:b/>
          <w:i/>
          <w:color w:val="009900"/>
          <w:lang w:val="en-GB"/>
        </w:rPr>
        <w:t>Q</w:t>
      </w:r>
      <w:r w:rsidR="00440CE1" w:rsidRPr="008A62D7">
        <w:rPr>
          <w:rFonts w:eastAsiaTheme="minorEastAsia"/>
          <w:b/>
          <w:i/>
          <w:color w:val="009900"/>
          <w:vertAlign w:val="subscript"/>
          <w:lang w:val="en-GB"/>
        </w:rPr>
        <w:t>f_abs. min</w:t>
      </w:r>
    </w:p>
    <w:p w14:paraId="5C195520" w14:textId="7B912E58" w:rsidR="00401E46" w:rsidRPr="008A62D7" w:rsidRDefault="00401E46" w:rsidP="00401E46">
      <w:pPr>
        <w:pStyle w:val="ListParagraph"/>
        <w:rPr>
          <w:color w:val="009900"/>
          <w:lang w:val="en-GB"/>
        </w:rPr>
      </w:pPr>
      <w:r w:rsidRPr="008A62D7">
        <w:rPr>
          <w:color w:val="009900"/>
          <w:lang w:val="en-GB"/>
        </w:rPr>
        <w:t xml:space="preserve">average MER: </w:t>
      </w:r>
      <w:r w:rsidRPr="008A62D7">
        <w:rPr>
          <w:color w:val="009900"/>
          <w:lang w:val="en-GB"/>
        </w:rPr>
        <w:tab/>
      </w:r>
      <w:r w:rsidR="00440CE1" w:rsidRPr="008A62D7">
        <w:rPr>
          <w:rFonts w:eastAsiaTheme="minorEastAsia"/>
          <w:b/>
          <w:i/>
          <w:color w:val="009900"/>
          <w:lang w:val="en-GB"/>
        </w:rPr>
        <w:t>Q</w:t>
      </w:r>
      <w:r w:rsidR="00440CE1" w:rsidRPr="008A62D7">
        <w:rPr>
          <w:rFonts w:eastAsiaTheme="minorEastAsia"/>
          <w:b/>
          <w:i/>
          <w:color w:val="009900"/>
          <w:vertAlign w:val="subscript"/>
          <w:lang w:val="en-GB"/>
        </w:rPr>
        <w:t>avg</w:t>
      </w:r>
    </w:p>
    <w:p w14:paraId="52E39440" w14:textId="0181C171" w:rsidR="00401E46" w:rsidRPr="008A62D7" w:rsidRDefault="00401E46" w:rsidP="00401E46">
      <w:pPr>
        <w:pStyle w:val="ListParagraph"/>
        <w:rPr>
          <w:color w:val="009900"/>
          <w:lang w:val="en-GB"/>
        </w:rPr>
      </w:pPr>
      <w:r w:rsidRPr="008A62D7">
        <w:rPr>
          <w:color w:val="009900"/>
          <w:lang w:val="en-GB"/>
        </w:rPr>
        <w:t xml:space="preserve">abs. max MER: </w:t>
      </w:r>
      <w:r w:rsidR="00440CE1" w:rsidRPr="008A62D7">
        <w:rPr>
          <w:rFonts w:eastAsiaTheme="minorEastAsia"/>
          <w:b/>
          <w:i/>
          <w:color w:val="009900"/>
          <w:lang w:val="en-GB"/>
        </w:rPr>
        <w:t>Q</w:t>
      </w:r>
      <w:r w:rsidR="00440CE1" w:rsidRPr="008A62D7">
        <w:rPr>
          <w:rFonts w:eastAsiaTheme="minorEastAsia"/>
          <w:b/>
          <w:i/>
          <w:color w:val="009900"/>
          <w:vertAlign w:val="subscript"/>
          <w:lang w:val="en-GB"/>
        </w:rPr>
        <w:t>f_abs. max</w:t>
      </w:r>
    </w:p>
    <w:p w14:paraId="7FBB3D1A" w14:textId="77777777" w:rsidR="00401E46" w:rsidRPr="008A62D7" w:rsidRDefault="00401E46" w:rsidP="00401E46">
      <w:pPr>
        <w:pStyle w:val="ListParagraph"/>
        <w:rPr>
          <w:color w:val="009900"/>
          <w:lang w:val="en-GB"/>
        </w:rPr>
      </w:pPr>
    </w:p>
    <w:p w14:paraId="4D241730" w14:textId="77777777" w:rsidR="00401E46" w:rsidRPr="008A62D7" w:rsidRDefault="00401E46" w:rsidP="00401E46">
      <w:pPr>
        <w:pStyle w:val="ListParagraph"/>
        <w:rPr>
          <w:color w:val="009900"/>
          <w:lang w:val="en-GB"/>
        </w:rPr>
      </w:pPr>
      <w:r w:rsidRPr="008A62D7">
        <w:rPr>
          <w:color w:val="009900"/>
          <w:lang w:val="en-GB"/>
        </w:rPr>
        <w:t xml:space="preserve">  &gt;&gt;&gt; Best Estimate of Current MER  &lt;&lt;&lt;             </w:t>
      </w:r>
    </w:p>
    <w:p w14:paraId="7C9A794E" w14:textId="77777777" w:rsidR="00401E46" w:rsidRPr="008A62D7" w:rsidRDefault="00401E46" w:rsidP="00401E46">
      <w:pPr>
        <w:pStyle w:val="ListParagraph"/>
        <w:rPr>
          <w:color w:val="009900"/>
          <w:lang w:val="en-GB"/>
        </w:rPr>
      </w:pPr>
      <w:r w:rsidRPr="008A62D7">
        <w:rPr>
          <w:color w:val="009900"/>
          <w:lang w:val="en-GB"/>
        </w:rPr>
        <w:t>==========================================</w:t>
      </w:r>
    </w:p>
    <w:p w14:paraId="4D2CA29E" w14:textId="53F73F0E" w:rsidR="00401E46" w:rsidRPr="008A62D7" w:rsidRDefault="00440CE1" w:rsidP="00401E46">
      <w:pPr>
        <w:pStyle w:val="ListParagraph"/>
        <w:rPr>
          <w:color w:val="009900"/>
          <w:lang w:val="en-GB"/>
        </w:rPr>
      </w:pPr>
      <w:r w:rsidRPr="008A62D7">
        <w:rPr>
          <w:color w:val="009900"/>
          <w:lang w:val="en-GB"/>
        </w:rPr>
        <w:t xml:space="preserve">lower boundary: </w:t>
      </w:r>
      <w:r w:rsidRPr="008A62D7">
        <w:rPr>
          <w:rFonts w:eastAsiaTheme="minorEastAsia"/>
          <w:b/>
          <w:i/>
          <w:color w:val="009900"/>
          <w:lang w:val="en-GB"/>
        </w:rPr>
        <w:t>Q</w:t>
      </w:r>
      <w:r w:rsidRPr="008A62D7">
        <w:rPr>
          <w:rFonts w:eastAsiaTheme="minorEastAsia"/>
          <w:b/>
          <w:i/>
          <w:color w:val="009900"/>
          <w:vertAlign w:val="subscript"/>
          <w:lang w:val="en-GB"/>
        </w:rPr>
        <w:t>FMER_min</w:t>
      </w:r>
    </w:p>
    <w:p w14:paraId="446755D9" w14:textId="77777777" w:rsidR="00401E46" w:rsidRPr="008A62D7" w:rsidRDefault="00401E46" w:rsidP="00401E46">
      <w:pPr>
        <w:pStyle w:val="ListParagraph"/>
        <w:rPr>
          <w:color w:val="009900"/>
          <w:lang w:val="en-GB"/>
        </w:rPr>
      </w:pPr>
      <w:r w:rsidRPr="008A62D7">
        <w:rPr>
          <w:color w:val="009900"/>
          <w:lang w:val="en-GB"/>
        </w:rPr>
        <w:tab/>
      </w:r>
      <w:r w:rsidRPr="008A62D7">
        <w:rPr>
          <w:color w:val="009900"/>
          <w:lang w:val="en-GB"/>
        </w:rPr>
        <w:tab/>
        <w:t>*************</w:t>
      </w:r>
    </w:p>
    <w:p w14:paraId="4B55467D" w14:textId="755CEF28" w:rsidR="00401E46" w:rsidRPr="008A62D7" w:rsidRDefault="00401E46" w:rsidP="00401E46">
      <w:pPr>
        <w:pStyle w:val="ListParagraph"/>
        <w:rPr>
          <w:color w:val="009900"/>
          <w:lang w:val="en-GB"/>
        </w:rPr>
      </w:pPr>
      <w:r w:rsidRPr="008A62D7">
        <w:rPr>
          <w:color w:val="009900"/>
          <w:lang w:val="en-GB"/>
        </w:rPr>
        <w:t xml:space="preserve">best est. MER: </w:t>
      </w:r>
      <w:r w:rsidRPr="008A62D7">
        <w:rPr>
          <w:color w:val="009900"/>
          <w:lang w:val="en-GB"/>
        </w:rPr>
        <w:tab/>
      </w:r>
      <w:r w:rsidR="00440CE1" w:rsidRPr="008A62D7">
        <w:rPr>
          <w:rFonts w:eastAsiaTheme="minorEastAsia"/>
          <w:b/>
          <w:i/>
          <w:color w:val="009900"/>
          <w:lang w:val="en-GB"/>
        </w:rPr>
        <w:t>Q</w:t>
      </w:r>
      <w:r w:rsidR="00440CE1" w:rsidRPr="008A62D7">
        <w:rPr>
          <w:rFonts w:eastAsiaTheme="minorEastAsia"/>
          <w:b/>
          <w:i/>
          <w:color w:val="009900"/>
          <w:vertAlign w:val="subscript"/>
          <w:lang w:val="en-GB"/>
        </w:rPr>
        <w:t>FMER</w:t>
      </w:r>
    </w:p>
    <w:p w14:paraId="217E0F64" w14:textId="77777777" w:rsidR="00401E46" w:rsidRPr="008A62D7" w:rsidRDefault="00401E46" w:rsidP="00401E46">
      <w:pPr>
        <w:pStyle w:val="ListParagraph"/>
        <w:rPr>
          <w:color w:val="009900"/>
          <w:lang w:val="en-GB"/>
        </w:rPr>
      </w:pPr>
      <w:r w:rsidRPr="008A62D7">
        <w:rPr>
          <w:color w:val="009900"/>
          <w:lang w:val="en-GB"/>
        </w:rPr>
        <w:tab/>
      </w:r>
      <w:r w:rsidRPr="008A62D7">
        <w:rPr>
          <w:color w:val="009900"/>
          <w:lang w:val="en-GB"/>
        </w:rPr>
        <w:tab/>
        <w:t>*************</w:t>
      </w:r>
    </w:p>
    <w:p w14:paraId="7C212AF8" w14:textId="0B9C6794" w:rsidR="00401E46" w:rsidRPr="008A62D7" w:rsidRDefault="00401E46" w:rsidP="00401E46">
      <w:pPr>
        <w:pStyle w:val="ListParagraph"/>
        <w:rPr>
          <w:color w:val="009900"/>
          <w:lang w:val="en-GB"/>
        </w:rPr>
      </w:pPr>
      <w:r w:rsidRPr="008A62D7">
        <w:rPr>
          <w:color w:val="009900"/>
          <w:lang w:val="en-GB"/>
        </w:rPr>
        <w:t xml:space="preserve">upper </w:t>
      </w:r>
      <w:r w:rsidR="00440CE1" w:rsidRPr="008A62D7">
        <w:rPr>
          <w:color w:val="009900"/>
          <w:lang w:val="en-GB"/>
        </w:rPr>
        <w:t xml:space="preserve">boundary: </w:t>
      </w:r>
      <w:r w:rsidR="00440CE1" w:rsidRPr="008A62D7">
        <w:rPr>
          <w:rFonts w:eastAsiaTheme="minorEastAsia"/>
          <w:b/>
          <w:i/>
          <w:color w:val="009900"/>
          <w:lang w:val="en-GB"/>
        </w:rPr>
        <w:t>Q</w:t>
      </w:r>
      <w:r w:rsidR="00440CE1" w:rsidRPr="008A62D7">
        <w:rPr>
          <w:rFonts w:eastAsiaTheme="minorEastAsia"/>
          <w:b/>
          <w:i/>
          <w:color w:val="009900"/>
          <w:vertAlign w:val="subscript"/>
          <w:lang w:val="en-GB"/>
        </w:rPr>
        <w:t>FMER_max</w:t>
      </w:r>
    </w:p>
    <w:p w14:paraId="1EAF3C8E" w14:textId="77777777" w:rsidR="00440CE1" w:rsidRPr="008A62D7" w:rsidRDefault="00401E46" w:rsidP="00401E46">
      <w:pPr>
        <w:pStyle w:val="ListParagraph"/>
        <w:rPr>
          <w:color w:val="009900"/>
          <w:lang w:val="en-GB"/>
        </w:rPr>
      </w:pPr>
      <w:r w:rsidRPr="008A62D7">
        <w:rPr>
          <w:color w:val="009900"/>
          <w:lang w:val="en-GB"/>
        </w:rPr>
        <w:t>==========================================</w:t>
      </w:r>
    </w:p>
    <w:p w14:paraId="07EEA0A7" w14:textId="77777777" w:rsidR="00440CE1" w:rsidRPr="008A62D7" w:rsidRDefault="00440CE1" w:rsidP="00401E46">
      <w:pPr>
        <w:pStyle w:val="ListParagraph"/>
        <w:rPr>
          <w:color w:val="009900"/>
          <w:lang w:val="en-GB"/>
        </w:rPr>
      </w:pPr>
    </w:p>
    <w:p w14:paraId="620D44FC" w14:textId="60D15669" w:rsidR="00440CE1" w:rsidRPr="008A62D7" w:rsidRDefault="00440CE1" w:rsidP="001507E8">
      <w:pPr>
        <w:pStyle w:val="ListParagraph"/>
        <w:numPr>
          <w:ilvl w:val="0"/>
          <w:numId w:val="40"/>
        </w:numPr>
        <w:rPr>
          <w:lang w:val="en-GB"/>
        </w:rPr>
      </w:pPr>
      <w:r w:rsidRPr="008A62D7">
        <w:rPr>
          <w:lang w:val="en-GB"/>
        </w:rPr>
        <w:t>“</w:t>
      </w:r>
      <w:r w:rsidRPr="008A62D7">
        <w:rPr>
          <w:b/>
          <w:i/>
          <w:lang w:val="en-GB"/>
        </w:rPr>
        <w:t>_status3.txt</w:t>
      </w:r>
      <w:r w:rsidRPr="008A62D7">
        <w:rPr>
          <w:lang w:val="en-GB"/>
        </w:rPr>
        <w:t>”: ERUPTION SOURCE PARAMETER STATUS 2</w:t>
      </w:r>
    </w:p>
    <w:p w14:paraId="321C6F82" w14:textId="6F4AF133" w:rsidR="00440CE1" w:rsidRPr="008A62D7" w:rsidRDefault="00440CE1" w:rsidP="00440CE1">
      <w:pPr>
        <w:pStyle w:val="ListParagraph"/>
        <w:rPr>
          <w:lang w:val="en-GB"/>
        </w:rPr>
      </w:pPr>
      <w:r w:rsidRPr="008A62D7">
        <w:rPr>
          <w:lang w:val="en-GB"/>
        </w:rPr>
        <w:t>provides a summary of the computed mass erupted, according to the following scheme:</w:t>
      </w:r>
    </w:p>
    <w:p w14:paraId="17C810B4" w14:textId="77777777" w:rsidR="00440CE1" w:rsidRPr="008A62D7" w:rsidRDefault="00440CE1" w:rsidP="00440CE1">
      <w:pPr>
        <w:pStyle w:val="ListParagraph"/>
        <w:rPr>
          <w:color w:val="009900"/>
          <w:lang w:val="en-GB"/>
        </w:rPr>
      </w:pPr>
      <w:r w:rsidRPr="008A62D7">
        <w:rPr>
          <w:color w:val="009900"/>
          <w:lang w:val="en-GB"/>
        </w:rPr>
        <w:t>=========================================================</w:t>
      </w:r>
    </w:p>
    <w:p w14:paraId="7135984A" w14:textId="30B7AF6F" w:rsidR="00440CE1" w:rsidRPr="008A62D7" w:rsidRDefault="00440CE1" w:rsidP="00440CE1">
      <w:pPr>
        <w:pStyle w:val="ListParagraph"/>
        <w:rPr>
          <w:color w:val="009900"/>
          <w:lang w:val="en-GB"/>
        </w:rPr>
      </w:pPr>
      <w:r w:rsidRPr="008A62D7">
        <w:rPr>
          <w:color w:val="009900"/>
          <w:lang w:val="en-GB"/>
        </w:rPr>
        <w:t xml:space="preserve">  &gt;&gt;&gt; Computed Total Erupted Mass &lt;&lt;&lt;   (Approx. Erupted Volume</w:t>
      </w:r>
      <w:r w:rsidR="00B62D53" w:rsidRPr="008A62D7">
        <w:rPr>
          <w:color w:val="009900"/>
          <w:lang w:val="en-GB"/>
        </w:rPr>
        <w:t>**</w:t>
      </w:r>
      <w:r w:rsidRPr="008A62D7">
        <w:rPr>
          <w:color w:val="009900"/>
          <w:lang w:val="en-GB"/>
        </w:rPr>
        <w:t>)</w:t>
      </w:r>
    </w:p>
    <w:p w14:paraId="302032FD" w14:textId="77777777" w:rsidR="00440CE1" w:rsidRPr="008A62D7" w:rsidRDefault="00440CE1" w:rsidP="00440CE1">
      <w:pPr>
        <w:pStyle w:val="ListParagraph"/>
        <w:rPr>
          <w:color w:val="009900"/>
          <w:lang w:val="en-GB"/>
        </w:rPr>
      </w:pPr>
      <w:r w:rsidRPr="008A62D7">
        <w:rPr>
          <w:color w:val="009900"/>
          <w:lang w:val="en-GB"/>
        </w:rPr>
        <w:t>---------------------------------------------------------------</w:t>
      </w:r>
    </w:p>
    <w:p w14:paraId="5E50E129" w14:textId="6D3F92B8" w:rsidR="00440CE1" w:rsidRPr="008A62D7" w:rsidRDefault="00440CE1" w:rsidP="00440CE1">
      <w:pPr>
        <w:pStyle w:val="ListParagraph"/>
        <w:rPr>
          <w:color w:val="009900"/>
          <w:lang w:val="en-GB"/>
        </w:rPr>
      </w:pPr>
      <w:r w:rsidRPr="008A62D7">
        <w:rPr>
          <w:color w:val="009900"/>
          <w:lang w:val="en-GB"/>
        </w:rPr>
        <w:t xml:space="preserve">lower boundary*: </w:t>
      </w:r>
      <w:r w:rsidRPr="008A62D7">
        <w:rPr>
          <w:color w:val="009900"/>
          <w:lang w:val="en-GB"/>
        </w:rPr>
        <w:tab/>
      </w:r>
      <w:r w:rsidRPr="008A62D7">
        <w:rPr>
          <w:rFonts w:eastAsiaTheme="minorEastAsia"/>
          <w:b/>
          <w:i/>
          <w:color w:val="009900"/>
          <w:lang w:val="en-GB"/>
        </w:rPr>
        <w:t>M</w:t>
      </w:r>
      <w:r w:rsidRPr="008A62D7">
        <w:rPr>
          <w:rFonts w:eastAsiaTheme="minorEastAsia"/>
          <w:b/>
          <w:i/>
          <w:color w:val="009900"/>
          <w:vertAlign w:val="subscript"/>
          <w:lang w:val="en-GB"/>
        </w:rPr>
        <w:t>FMER_min</w:t>
      </w:r>
      <w:r w:rsidRPr="008A62D7">
        <w:rPr>
          <w:color w:val="009900"/>
          <w:lang w:val="en-GB"/>
        </w:rPr>
        <w:tab/>
        <w:t>(</w:t>
      </w:r>
      <w:r w:rsidRPr="008A62D7">
        <w:rPr>
          <w:rFonts w:eastAsiaTheme="minorEastAsia"/>
          <w:b/>
          <w:i/>
          <w:color w:val="009900"/>
          <w:lang w:val="en-GB"/>
        </w:rPr>
        <w:t>V</w:t>
      </w:r>
      <w:r w:rsidRPr="008A62D7">
        <w:rPr>
          <w:rFonts w:eastAsiaTheme="minorEastAsia"/>
          <w:b/>
          <w:i/>
          <w:color w:val="009900"/>
          <w:vertAlign w:val="subscript"/>
          <w:lang w:val="en-GB"/>
        </w:rPr>
        <w:t>FMER_min</w:t>
      </w:r>
      <w:r w:rsidRPr="008A62D7">
        <w:rPr>
          <w:color w:val="009900"/>
          <w:lang w:val="en-GB"/>
        </w:rPr>
        <w:t>)</w:t>
      </w:r>
    </w:p>
    <w:p w14:paraId="5FDAC626" w14:textId="6EDA3297" w:rsidR="00440CE1" w:rsidRPr="008A62D7" w:rsidRDefault="00440CE1" w:rsidP="00440CE1">
      <w:pPr>
        <w:pStyle w:val="ListParagraph"/>
        <w:rPr>
          <w:color w:val="009900"/>
          <w:lang w:val="en-GB"/>
        </w:rPr>
      </w:pPr>
      <w:r w:rsidRPr="008A62D7">
        <w:rPr>
          <w:color w:val="009900"/>
          <w:lang w:val="en-GB"/>
        </w:rPr>
        <w:t>best estimate m*:</w:t>
      </w:r>
      <w:r w:rsidRPr="008A62D7">
        <w:rPr>
          <w:color w:val="009900"/>
          <w:lang w:val="en-GB"/>
        </w:rPr>
        <w:tab/>
      </w:r>
      <w:r w:rsidRPr="000E1A5F">
        <w:rPr>
          <w:rFonts w:eastAsiaTheme="minorEastAsia"/>
          <w:b/>
          <w:i/>
          <w:color w:val="009900"/>
          <w:lang w:val="en-GB"/>
        </w:rPr>
        <w:t>M</w:t>
      </w:r>
      <w:r w:rsidRPr="000E1A5F">
        <w:rPr>
          <w:rFonts w:eastAsiaTheme="minorEastAsia"/>
          <w:b/>
          <w:i/>
          <w:color w:val="009900"/>
          <w:vertAlign w:val="subscript"/>
          <w:lang w:val="en-GB"/>
        </w:rPr>
        <w:t>FMER</w:t>
      </w:r>
      <w:r w:rsidRPr="008A62D7">
        <w:rPr>
          <w:color w:val="009900"/>
          <w:lang w:val="en-GB"/>
        </w:rPr>
        <w:tab/>
      </w:r>
      <w:r w:rsidRPr="008A62D7">
        <w:rPr>
          <w:color w:val="009900"/>
          <w:lang w:val="en-GB"/>
        </w:rPr>
        <w:tab/>
        <w:t>(</w:t>
      </w:r>
      <w:r w:rsidRPr="000E1A5F">
        <w:rPr>
          <w:rFonts w:eastAsiaTheme="minorEastAsia"/>
          <w:b/>
          <w:i/>
          <w:color w:val="009900"/>
          <w:lang w:val="en-GB"/>
        </w:rPr>
        <w:t>V</w:t>
      </w:r>
      <w:r w:rsidRPr="000E1A5F">
        <w:rPr>
          <w:rFonts w:eastAsiaTheme="minorEastAsia"/>
          <w:b/>
          <w:i/>
          <w:color w:val="009900"/>
          <w:vertAlign w:val="subscript"/>
          <w:lang w:val="en-GB"/>
        </w:rPr>
        <w:t>FMER</w:t>
      </w:r>
      <w:r w:rsidRPr="008A62D7">
        <w:rPr>
          <w:color w:val="009900"/>
          <w:lang w:val="en-GB"/>
        </w:rPr>
        <w:t>)</w:t>
      </w:r>
    </w:p>
    <w:p w14:paraId="66F07AFE" w14:textId="282EB40A" w:rsidR="00440CE1" w:rsidRPr="008A62D7" w:rsidRDefault="00440CE1" w:rsidP="00440CE1">
      <w:pPr>
        <w:pStyle w:val="ListParagraph"/>
        <w:rPr>
          <w:color w:val="009900"/>
          <w:lang w:val="en-GB"/>
        </w:rPr>
      </w:pPr>
      <w:r w:rsidRPr="008A62D7">
        <w:rPr>
          <w:color w:val="009900"/>
          <w:lang w:val="en-GB"/>
        </w:rPr>
        <w:t>upper boundary*:</w:t>
      </w:r>
      <w:r w:rsidRPr="008A62D7">
        <w:rPr>
          <w:color w:val="009900"/>
          <w:lang w:val="en-GB"/>
        </w:rPr>
        <w:tab/>
      </w:r>
      <w:r w:rsidRPr="008A62D7">
        <w:rPr>
          <w:rFonts w:eastAsiaTheme="minorEastAsia"/>
          <w:b/>
          <w:i/>
          <w:color w:val="009900"/>
          <w:lang w:val="en-GB"/>
        </w:rPr>
        <w:t>M</w:t>
      </w:r>
      <w:r w:rsidRPr="008A62D7">
        <w:rPr>
          <w:rFonts w:eastAsiaTheme="minorEastAsia"/>
          <w:b/>
          <w:i/>
          <w:color w:val="009900"/>
          <w:vertAlign w:val="subscript"/>
          <w:lang w:val="en-GB"/>
        </w:rPr>
        <w:t>FMER_max</w:t>
      </w:r>
      <w:r w:rsidRPr="008A62D7">
        <w:rPr>
          <w:color w:val="009900"/>
          <w:lang w:val="en-GB"/>
        </w:rPr>
        <w:tab/>
        <w:t>(</w:t>
      </w:r>
      <w:r w:rsidRPr="008A62D7">
        <w:rPr>
          <w:rFonts w:eastAsiaTheme="minorEastAsia"/>
          <w:b/>
          <w:i/>
          <w:color w:val="009900"/>
          <w:lang w:val="en-GB"/>
        </w:rPr>
        <w:t>V</w:t>
      </w:r>
      <w:r w:rsidRPr="008A62D7">
        <w:rPr>
          <w:rFonts w:eastAsiaTheme="minorEastAsia"/>
          <w:b/>
          <w:i/>
          <w:color w:val="009900"/>
          <w:vertAlign w:val="subscript"/>
          <w:lang w:val="en-GB"/>
        </w:rPr>
        <w:t>FMER_max</w:t>
      </w:r>
      <w:r w:rsidRPr="008A62D7">
        <w:rPr>
          <w:color w:val="009900"/>
          <w:lang w:val="en-GB"/>
        </w:rPr>
        <w:t>)</w:t>
      </w:r>
    </w:p>
    <w:p w14:paraId="32AB3E49" w14:textId="77777777" w:rsidR="00440CE1" w:rsidRPr="008A62D7" w:rsidRDefault="00440CE1" w:rsidP="00440CE1">
      <w:pPr>
        <w:pStyle w:val="ListParagraph"/>
        <w:rPr>
          <w:color w:val="009900"/>
          <w:lang w:val="en-GB"/>
        </w:rPr>
      </w:pPr>
      <w:r w:rsidRPr="008A62D7">
        <w:rPr>
          <w:color w:val="009900"/>
          <w:lang w:val="en-GB"/>
        </w:rPr>
        <w:t>-----------------------------------------------------------------------------</w:t>
      </w:r>
    </w:p>
    <w:p w14:paraId="6E815274" w14:textId="77777777" w:rsidR="00440CE1" w:rsidRPr="008A62D7" w:rsidRDefault="00440CE1" w:rsidP="00440CE1">
      <w:pPr>
        <w:pStyle w:val="ListParagraph"/>
        <w:rPr>
          <w:color w:val="009900"/>
          <w:lang w:val="en-GB"/>
        </w:rPr>
      </w:pPr>
      <w:r w:rsidRPr="008A62D7">
        <w:rPr>
          <w:color w:val="009900"/>
          <w:lang w:val="en-GB"/>
        </w:rPr>
        <w:t xml:space="preserve">                                          (**assuming bulk dens: 1000 kg/m^3)</w:t>
      </w:r>
    </w:p>
    <w:p w14:paraId="404E9417" w14:textId="5FBC6EEF" w:rsidR="00440CE1" w:rsidRPr="008A62D7" w:rsidRDefault="00440CE1" w:rsidP="00440CE1">
      <w:pPr>
        <w:pStyle w:val="ListParagraph"/>
        <w:rPr>
          <w:color w:val="009900"/>
          <w:lang w:val="en-GB"/>
        </w:rPr>
      </w:pPr>
      <w:r w:rsidRPr="008A62D7">
        <w:rPr>
          <w:color w:val="009900"/>
          <w:lang w:val="en-GB"/>
        </w:rPr>
        <w:t>===========================================================</w:t>
      </w:r>
    </w:p>
    <w:p w14:paraId="5AF8BE69" w14:textId="7E9A0855" w:rsidR="00440CE1" w:rsidRPr="008A62D7" w:rsidRDefault="00440CE1" w:rsidP="00440CE1">
      <w:pPr>
        <w:pStyle w:val="ListParagraph"/>
        <w:rPr>
          <w:lang w:val="en-GB"/>
        </w:rPr>
      </w:pPr>
      <w:r w:rsidRPr="008A62D7">
        <w:rPr>
          <w:lang w:val="en-GB"/>
        </w:rPr>
        <w:t xml:space="preserve">with </w:t>
      </w:r>
      <w:r w:rsidRPr="008A62D7">
        <w:rPr>
          <w:i/>
          <w:lang w:val="en-GB"/>
        </w:rPr>
        <w:t>V</w:t>
      </w:r>
      <w:r w:rsidR="00E43932" w:rsidRPr="008A62D7">
        <w:rPr>
          <w:lang w:val="en-GB"/>
        </w:rPr>
        <w:t xml:space="preserve"> being the </w:t>
      </w:r>
      <w:r w:rsidRPr="008A62D7">
        <w:rPr>
          <w:lang w:val="en-GB"/>
        </w:rPr>
        <w:t>erupted volume</w:t>
      </w:r>
      <w:r w:rsidR="00B62D53" w:rsidRPr="008A62D7">
        <w:rPr>
          <w:lang w:val="en-GB"/>
        </w:rPr>
        <w:t>,</w:t>
      </w:r>
      <w:r w:rsidRPr="008A62D7">
        <w:rPr>
          <w:lang w:val="en-GB"/>
        </w:rPr>
        <w:t xml:space="preserve"> according to</w:t>
      </w:r>
      <w:r w:rsidR="00E43932" w:rsidRPr="008A62D7">
        <w:rPr>
          <w:lang w:val="en-GB"/>
        </w:rPr>
        <w:t xml:space="preserve"> the relation</w:t>
      </w:r>
      <w:r w:rsidRPr="008A62D7">
        <w:rPr>
          <w:lang w:val="en-GB"/>
        </w:rPr>
        <w:t xml:space="preserve"> </w:t>
      </w:r>
      <w:r w:rsidR="00B62D53" w:rsidRPr="008A62D7">
        <w:rPr>
          <w:i/>
          <w:lang w:val="en-GB"/>
        </w:rPr>
        <w:t>V</w:t>
      </w:r>
      <w:r w:rsidR="00B62D53" w:rsidRPr="008A62D7">
        <w:rPr>
          <w:lang w:val="en-GB"/>
        </w:rPr>
        <w:t xml:space="preserve"> = </w:t>
      </w:r>
      <w:r w:rsidR="00B62D53" w:rsidRPr="008A62D7">
        <w:rPr>
          <w:i/>
          <w:lang w:val="en-GB"/>
        </w:rPr>
        <w:t>M</w:t>
      </w:r>
      <w:r w:rsidR="00B62D53" w:rsidRPr="008A62D7">
        <w:rPr>
          <w:lang w:val="en-GB"/>
        </w:rPr>
        <w:t>/(1000 kg/m</w:t>
      </w:r>
      <w:r w:rsidR="00E43932" w:rsidRPr="008A62D7">
        <w:rPr>
          <w:vertAlign w:val="superscript"/>
          <w:lang w:val="en-GB"/>
        </w:rPr>
        <w:t>3</w:t>
      </w:r>
      <w:r w:rsidR="00B62D53" w:rsidRPr="008A62D7">
        <w:rPr>
          <w:lang w:val="en-GB"/>
        </w:rPr>
        <w:t>)</w:t>
      </w:r>
    </w:p>
    <w:p w14:paraId="4EFFF133" w14:textId="71B52F4B" w:rsidR="00872576" w:rsidRPr="008A62D7" w:rsidRDefault="00872576" w:rsidP="00440CE1">
      <w:pPr>
        <w:rPr>
          <w:rFonts w:eastAsia="Calibri"/>
          <w:szCs w:val="22"/>
          <w:lang w:val="en-GB"/>
        </w:rPr>
      </w:pPr>
    </w:p>
    <w:p w14:paraId="683588F8" w14:textId="66208735" w:rsidR="00B62D53" w:rsidRPr="008A62D7" w:rsidRDefault="00B62D53" w:rsidP="001507E8">
      <w:pPr>
        <w:pStyle w:val="ListParagraph"/>
        <w:numPr>
          <w:ilvl w:val="0"/>
          <w:numId w:val="40"/>
        </w:numPr>
        <w:rPr>
          <w:lang w:val="en-GB"/>
        </w:rPr>
      </w:pPr>
      <w:r w:rsidRPr="008A62D7">
        <w:rPr>
          <w:lang w:val="en-GB"/>
        </w:rPr>
        <w:t>“</w:t>
      </w:r>
      <w:r w:rsidRPr="008A62D7">
        <w:rPr>
          <w:b/>
          <w:i/>
          <w:lang w:val="en-GB"/>
        </w:rPr>
        <w:t>_status4.txt</w:t>
      </w:r>
      <w:r w:rsidRPr="008A62D7">
        <w:rPr>
          <w:lang w:val="en-GB"/>
        </w:rPr>
        <w:t>”: REFIR MODEL PARAMETERS 1</w:t>
      </w:r>
    </w:p>
    <w:p w14:paraId="68D48734" w14:textId="1F80D3A3" w:rsidR="00B62D53" w:rsidRPr="008A62D7" w:rsidRDefault="00B62D53" w:rsidP="00B62D53">
      <w:pPr>
        <w:pStyle w:val="ListParagraph"/>
        <w:rPr>
          <w:lang w:val="en-GB"/>
        </w:rPr>
      </w:pPr>
      <w:r w:rsidRPr="008A62D7">
        <w:rPr>
          <w:lang w:val="en-GB"/>
        </w:rPr>
        <w:t>lists the relevant input parameters for the REFIR models, (e.g. current atmospheric data)</w:t>
      </w:r>
    </w:p>
    <w:p w14:paraId="529E7B2A" w14:textId="77777777" w:rsidR="00B62D53" w:rsidRPr="008A62D7" w:rsidRDefault="00B62D53" w:rsidP="00B62D53">
      <w:pPr>
        <w:pStyle w:val="ListParagraph"/>
        <w:rPr>
          <w:lang w:val="en-GB"/>
        </w:rPr>
      </w:pPr>
    </w:p>
    <w:p w14:paraId="1D2EB8AA" w14:textId="032494B8" w:rsidR="00B62D53" w:rsidRPr="008A62D7" w:rsidRDefault="00B62D53" w:rsidP="001507E8">
      <w:pPr>
        <w:pStyle w:val="ListParagraph"/>
        <w:numPr>
          <w:ilvl w:val="0"/>
          <w:numId w:val="40"/>
        </w:numPr>
        <w:rPr>
          <w:lang w:val="en-GB"/>
        </w:rPr>
      </w:pPr>
      <w:r w:rsidRPr="008A62D7">
        <w:rPr>
          <w:lang w:val="en-GB"/>
        </w:rPr>
        <w:t>“</w:t>
      </w:r>
      <w:r w:rsidRPr="008A62D7">
        <w:rPr>
          <w:b/>
          <w:i/>
          <w:lang w:val="en-GB"/>
        </w:rPr>
        <w:t>_status5.txt</w:t>
      </w:r>
      <w:r w:rsidRPr="008A62D7">
        <w:rPr>
          <w:lang w:val="en-GB"/>
        </w:rPr>
        <w:t>”: REFIR MODEL PARAMETERS 2</w:t>
      </w:r>
    </w:p>
    <w:p w14:paraId="246F084F" w14:textId="35464D10" w:rsidR="00B62D53" w:rsidRPr="008A62D7" w:rsidRDefault="00B62D53" w:rsidP="00B62D53">
      <w:pPr>
        <w:pStyle w:val="ListParagraph"/>
        <w:rPr>
          <w:lang w:val="en-GB"/>
        </w:rPr>
      </w:pPr>
      <w:r w:rsidRPr="008A62D7">
        <w:rPr>
          <w:lang w:val="en-GB"/>
        </w:rPr>
        <w:t>lists the current quality factors of all auto-stream sources</w:t>
      </w:r>
    </w:p>
    <w:p w14:paraId="6507302F" w14:textId="77777777" w:rsidR="00B62D53" w:rsidRPr="008A62D7" w:rsidRDefault="00B62D53" w:rsidP="00B62D53">
      <w:pPr>
        <w:pStyle w:val="ListParagraph"/>
        <w:rPr>
          <w:lang w:val="en-GB"/>
        </w:rPr>
      </w:pPr>
    </w:p>
    <w:p w14:paraId="2604832F" w14:textId="441C0BC0" w:rsidR="00B62D53" w:rsidRPr="008A62D7" w:rsidRDefault="00B62D53" w:rsidP="001507E8">
      <w:pPr>
        <w:pStyle w:val="ListParagraph"/>
        <w:numPr>
          <w:ilvl w:val="0"/>
          <w:numId w:val="40"/>
        </w:numPr>
        <w:rPr>
          <w:lang w:val="en-GB"/>
        </w:rPr>
      </w:pPr>
      <w:r w:rsidRPr="008A62D7">
        <w:rPr>
          <w:lang w:val="en-GB"/>
        </w:rPr>
        <w:lastRenderedPageBreak/>
        <w:t>“</w:t>
      </w:r>
      <w:r w:rsidRPr="008A62D7">
        <w:rPr>
          <w:b/>
          <w:i/>
          <w:lang w:val="en-GB"/>
        </w:rPr>
        <w:t>_status6.txt</w:t>
      </w:r>
      <w:r w:rsidRPr="008A62D7">
        <w:rPr>
          <w:lang w:val="en-GB"/>
        </w:rPr>
        <w:t>”: REFIR MODEL PARAMETERS 3</w:t>
      </w:r>
    </w:p>
    <w:p w14:paraId="5DD81842" w14:textId="7B9F4110" w:rsidR="00B62D53" w:rsidRPr="008A62D7" w:rsidRDefault="00B62D53" w:rsidP="00B62D53">
      <w:pPr>
        <w:pStyle w:val="ListParagraph"/>
        <w:rPr>
          <w:lang w:val="en-GB"/>
        </w:rPr>
      </w:pPr>
      <w:r w:rsidRPr="008A62D7">
        <w:rPr>
          <w:lang w:val="en-GB"/>
        </w:rPr>
        <w:t xml:space="preserve">lists the current plume height uncertainties </w:t>
      </w:r>
      <w:r w:rsidR="00A351A3" w:rsidRPr="008A62D7">
        <w:rPr>
          <w:lang w:val="en-GB"/>
        </w:rPr>
        <w:t xml:space="preserve">(in km) </w:t>
      </w:r>
      <w:r w:rsidRPr="008A62D7">
        <w:rPr>
          <w:lang w:val="en-GB"/>
        </w:rPr>
        <w:t xml:space="preserve">assigned to </w:t>
      </w:r>
      <w:r w:rsidR="00A351A3" w:rsidRPr="008A62D7">
        <w:rPr>
          <w:lang w:val="en-GB"/>
        </w:rPr>
        <w:t xml:space="preserve">the </w:t>
      </w:r>
      <w:r w:rsidRPr="008A62D7">
        <w:rPr>
          <w:lang w:val="en-GB"/>
        </w:rPr>
        <w:t xml:space="preserve">auto-stream sources. </w:t>
      </w:r>
    </w:p>
    <w:p w14:paraId="4AF26AE4" w14:textId="562BB558" w:rsidR="00A351A3" w:rsidRPr="008A62D7" w:rsidRDefault="00B62D53" w:rsidP="00A351A3">
      <w:pPr>
        <w:pStyle w:val="ListParagraph"/>
        <w:rPr>
          <w:lang w:val="en-GB"/>
        </w:rPr>
      </w:pPr>
      <w:r w:rsidRPr="008A62D7">
        <w:rPr>
          <w:lang w:val="en-GB"/>
        </w:rPr>
        <w:t>(A value of 99.0 is assigned to sensors which are deactivated, out of range or not available</w:t>
      </w:r>
      <w:r w:rsidR="00A351A3" w:rsidRPr="008A62D7">
        <w:rPr>
          <w:lang w:val="en-GB"/>
        </w:rPr>
        <w:t>.</w:t>
      </w:r>
      <w:r w:rsidRPr="008A62D7">
        <w:rPr>
          <w:lang w:val="en-GB"/>
        </w:rPr>
        <w:t>)</w:t>
      </w:r>
    </w:p>
    <w:p w14:paraId="65D8C57C" w14:textId="77777777" w:rsidR="00A351A3" w:rsidRPr="008A62D7" w:rsidRDefault="00A351A3" w:rsidP="00A351A3">
      <w:pPr>
        <w:pStyle w:val="ListParagraph"/>
        <w:rPr>
          <w:lang w:val="en-GB"/>
        </w:rPr>
      </w:pPr>
    </w:p>
    <w:p w14:paraId="50FB883D" w14:textId="339F4C15"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_status7.txt</w:t>
      </w:r>
      <w:r w:rsidRPr="008A62D7">
        <w:rPr>
          <w:lang w:val="en-GB"/>
        </w:rPr>
        <w:t>”: REFIR MODEL PARAMETERS 4</w:t>
      </w:r>
    </w:p>
    <w:p w14:paraId="5CA67D13" w14:textId="2BA16501" w:rsidR="00A351A3" w:rsidRPr="008A62D7" w:rsidRDefault="00A351A3" w:rsidP="00A351A3">
      <w:pPr>
        <w:pStyle w:val="ListParagraph"/>
        <w:rPr>
          <w:lang w:val="en-GB"/>
        </w:rPr>
      </w:pPr>
      <w:r w:rsidRPr="008A62D7">
        <w:rPr>
          <w:lang w:val="en-GB"/>
        </w:rPr>
        <w:t xml:space="preserve">provides a list of the current sensor locations. </w:t>
      </w:r>
    </w:p>
    <w:p w14:paraId="41DDED8C" w14:textId="2E7C7D8A" w:rsidR="00A351A3" w:rsidRPr="008A62D7" w:rsidRDefault="00A351A3" w:rsidP="00A351A3">
      <w:pPr>
        <w:pStyle w:val="ListParagraph"/>
        <w:rPr>
          <w:lang w:val="en-GB"/>
        </w:rPr>
      </w:pPr>
      <w:r w:rsidRPr="008A62D7">
        <w:rPr>
          <w:lang w:val="en-GB"/>
        </w:rPr>
        <w:t>(A value of 1.0 indicates that the sensor is located to the East of the vent; -1.0 indicates that it is located in the Western sector. A zero indicates an empty slot, meaning that this sensor has not been assigned.)</w:t>
      </w:r>
    </w:p>
    <w:p w14:paraId="78E8E8CD" w14:textId="77777777" w:rsidR="00A351A3" w:rsidRPr="008A62D7" w:rsidRDefault="00A351A3" w:rsidP="00A351A3">
      <w:pPr>
        <w:pStyle w:val="ListParagraph"/>
        <w:rPr>
          <w:lang w:val="en-GB"/>
        </w:rPr>
      </w:pPr>
    </w:p>
    <w:p w14:paraId="79EEFC02" w14:textId="1EDFEFA8"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_status8.txt</w:t>
      </w:r>
      <w:r w:rsidRPr="008A62D7">
        <w:rPr>
          <w:lang w:val="en-GB"/>
        </w:rPr>
        <w:t>”: REFIR MODEL PARAMETERS 5</w:t>
      </w:r>
    </w:p>
    <w:p w14:paraId="6046C4FF" w14:textId="5FEAD62A" w:rsidR="00A351A3" w:rsidRPr="008A62D7" w:rsidRDefault="00A351A3" w:rsidP="00A351A3">
      <w:pPr>
        <w:pStyle w:val="ListParagraph"/>
        <w:rPr>
          <w:lang w:val="en-GB"/>
        </w:rPr>
      </w:pPr>
      <w:r w:rsidRPr="008A62D7">
        <w:rPr>
          <w:lang w:val="en-GB"/>
        </w:rPr>
        <w:t>provides a list of the current auto-stream sensor settings.</w:t>
      </w:r>
    </w:p>
    <w:p w14:paraId="01A7E49D" w14:textId="4A3B6E51" w:rsidR="00A351A3" w:rsidRPr="008A62D7" w:rsidRDefault="00A351A3" w:rsidP="00A351A3">
      <w:pPr>
        <w:pStyle w:val="ListParagraph"/>
        <w:rPr>
          <w:lang w:val="en-GB"/>
        </w:rPr>
      </w:pPr>
      <w:r w:rsidRPr="008A62D7">
        <w:rPr>
          <w:lang w:val="en-GB"/>
        </w:rPr>
        <w:t xml:space="preserve">(A value of 1 indicates that the sensor is switched on; sensors that are switched off are marked by 0; empty slots are characterized by -1.) </w:t>
      </w:r>
    </w:p>
    <w:p w14:paraId="6503FA3B" w14:textId="77777777" w:rsidR="00A351A3" w:rsidRPr="008A62D7" w:rsidRDefault="00A351A3" w:rsidP="00A351A3">
      <w:pPr>
        <w:pStyle w:val="ListParagraph"/>
        <w:rPr>
          <w:lang w:val="en-GB"/>
        </w:rPr>
      </w:pPr>
    </w:p>
    <w:p w14:paraId="20FA146F" w14:textId="721BE44D"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_status9.txt</w:t>
      </w:r>
      <w:r w:rsidRPr="008A62D7">
        <w:rPr>
          <w:lang w:val="en-GB"/>
        </w:rPr>
        <w:t>”: REFIR MODEL PARAMETERS 6</w:t>
      </w:r>
    </w:p>
    <w:p w14:paraId="70AE8C32" w14:textId="4F04F38C" w:rsidR="00A351A3" w:rsidRPr="008A62D7" w:rsidRDefault="00A351A3" w:rsidP="00A351A3">
      <w:pPr>
        <w:pStyle w:val="ListParagraph"/>
        <w:rPr>
          <w:lang w:val="en-GB"/>
        </w:rPr>
      </w:pPr>
      <w:r w:rsidRPr="008A62D7">
        <w:rPr>
          <w:lang w:val="en-GB"/>
        </w:rPr>
        <w:t>provides a list of the current manual input channel settings.</w:t>
      </w:r>
    </w:p>
    <w:p w14:paraId="76A4D853" w14:textId="7E2BF452" w:rsidR="00A351A3" w:rsidRPr="008A62D7" w:rsidRDefault="00A351A3" w:rsidP="00E43932">
      <w:pPr>
        <w:pStyle w:val="ListParagraph"/>
        <w:rPr>
          <w:lang w:val="en-GB"/>
        </w:rPr>
      </w:pPr>
      <w:r w:rsidRPr="008A62D7">
        <w:rPr>
          <w:lang w:val="en-GB"/>
        </w:rPr>
        <w:t xml:space="preserve"> (A value of 1 indicates that the manual channel is switched on; channels that are switched off are marked by 0; empty slots are characterized by -1.)</w:t>
      </w:r>
    </w:p>
    <w:p w14:paraId="7748DEB4" w14:textId="77777777" w:rsidR="00E43932" w:rsidRPr="008A62D7" w:rsidRDefault="00E43932" w:rsidP="00E43932">
      <w:pPr>
        <w:pStyle w:val="ListParagraph"/>
        <w:rPr>
          <w:lang w:val="en-GB"/>
        </w:rPr>
      </w:pPr>
    </w:p>
    <w:p w14:paraId="2D0BD10E" w14:textId="7C346D8D"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_status10.txt</w:t>
      </w:r>
      <w:r w:rsidRPr="008A62D7">
        <w:rPr>
          <w:lang w:val="en-GB"/>
        </w:rPr>
        <w:t xml:space="preserve">”: REFIR MODEL PARAMETERS </w:t>
      </w:r>
      <w:r w:rsidR="00E43932" w:rsidRPr="008A62D7">
        <w:rPr>
          <w:lang w:val="en-GB"/>
        </w:rPr>
        <w:t>7</w:t>
      </w:r>
    </w:p>
    <w:p w14:paraId="395FC4F4" w14:textId="4E6564B1" w:rsidR="00A351A3" w:rsidRPr="008A62D7" w:rsidRDefault="00A351A3" w:rsidP="00A351A3">
      <w:pPr>
        <w:pStyle w:val="ListParagraph"/>
        <w:rPr>
          <w:lang w:val="en-GB"/>
        </w:rPr>
      </w:pPr>
      <w:r w:rsidRPr="008A62D7">
        <w:rPr>
          <w:lang w:val="en-GB"/>
        </w:rPr>
        <w:t xml:space="preserve">provides a list of the </w:t>
      </w:r>
      <w:r w:rsidR="00E43932" w:rsidRPr="008A62D7">
        <w:rPr>
          <w:lang w:val="en-GB"/>
        </w:rPr>
        <w:t>currently assigned radar sensor calibration factors</w:t>
      </w:r>
    </w:p>
    <w:p w14:paraId="6BA78D4B" w14:textId="77777777" w:rsidR="00E43932" w:rsidRPr="008A62D7" w:rsidRDefault="00E43932" w:rsidP="00A351A3">
      <w:pPr>
        <w:pStyle w:val="ListParagraph"/>
        <w:rPr>
          <w:lang w:val="en-GB"/>
        </w:rPr>
      </w:pPr>
    </w:p>
    <w:p w14:paraId="7FBCECF0" w14:textId="072ACEBD" w:rsidR="00E43932" w:rsidRPr="008A62D7" w:rsidRDefault="00E43932" w:rsidP="001507E8">
      <w:pPr>
        <w:pStyle w:val="ListParagraph"/>
        <w:numPr>
          <w:ilvl w:val="0"/>
          <w:numId w:val="40"/>
        </w:numPr>
        <w:rPr>
          <w:lang w:val="en-GB"/>
        </w:rPr>
      </w:pPr>
      <w:r w:rsidRPr="008A62D7">
        <w:rPr>
          <w:lang w:val="en-GB"/>
        </w:rPr>
        <w:t>“</w:t>
      </w:r>
      <w:r w:rsidRPr="008A62D7">
        <w:rPr>
          <w:b/>
          <w:i/>
          <w:lang w:val="en-GB"/>
        </w:rPr>
        <w:t>_status11.txt</w:t>
      </w:r>
      <w:r w:rsidRPr="008A62D7">
        <w:rPr>
          <w:lang w:val="en-GB"/>
        </w:rPr>
        <w:t>”: REFIR MODEL PARAMETERS 8</w:t>
      </w:r>
    </w:p>
    <w:p w14:paraId="0DDAA89B" w14:textId="0EACE001" w:rsidR="00E43932" w:rsidRPr="008A62D7" w:rsidRDefault="00E43932" w:rsidP="00E43932">
      <w:pPr>
        <w:pStyle w:val="ListParagraph"/>
        <w:rPr>
          <w:lang w:val="en-GB"/>
        </w:rPr>
      </w:pPr>
      <w:r w:rsidRPr="008A62D7">
        <w:rPr>
          <w:lang w:val="en-GB"/>
        </w:rPr>
        <w:t>provides a list of the current model settings, including the model weight factors (“wtf”).</w:t>
      </w:r>
    </w:p>
    <w:p w14:paraId="70FF8A01" w14:textId="77777777" w:rsidR="00E43932" w:rsidRPr="008A62D7" w:rsidRDefault="00E43932" w:rsidP="00E43932">
      <w:pPr>
        <w:pStyle w:val="ListParagraph"/>
        <w:rPr>
          <w:lang w:val="en-GB"/>
        </w:rPr>
      </w:pPr>
    </w:p>
    <w:p w14:paraId="165E2940" w14:textId="54A4B642" w:rsidR="00E43932" w:rsidRPr="008A62D7" w:rsidRDefault="00E43932" w:rsidP="001507E8">
      <w:pPr>
        <w:pStyle w:val="ListParagraph"/>
        <w:numPr>
          <w:ilvl w:val="0"/>
          <w:numId w:val="40"/>
        </w:numPr>
        <w:rPr>
          <w:lang w:val="en-GB"/>
        </w:rPr>
      </w:pPr>
      <w:r w:rsidRPr="008A62D7">
        <w:rPr>
          <w:lang w:val="en-GB"/>
        </w:rPr>
        <w:t>“</w:t>
      </w:r>
      <w:r w:rsidRPr="008A62D7">
        <w:rPr>
          <w:b/>
          <w:i/>
          <w:lang w:val="en-GB"/>
        </w:rPr>
        <w:t>_status12.txt</w:t>
      </w:r>
      <w:r w:rsidRPr="008A62D7">
        <w:rPr>
          <w:lang w:val="en-GB"/>
        </w:rPr>
        <w:t>”: REFIR MODEL PARAMETERS 9</w:t>
      </w:r>
    </w:p>
    <w:p w14:paraId="35612A7B" w14:textId="12C84A6B" w:rsidR="00E43932" w:rsidRPr="008A62D7" w:rsidRDefault="00E43932" w:rsidP="00E43932">
      <w:pPr>
        <w:pStyle w:val="ListParagraph"/>
        <w:rPr>
          <w:lang w:val="en-GB"/>
        </w:rPr>
      </w:pPr>
      <w:r w:rsidRPr="008A62D7">
        <w:rPr>
          <w:lang w:val="en-GB"/>
        </w:rPr>
        <w:t>lists the output settings and the current value of plume width used to compute the centreline plume heights</w:t>
      </w:r>
    </w:p>
    <w:p w14:paraId="023BE707" w14:textId="77777777" w:rsidR="00A351A3" w:rsidRPr="008A62D7" w:rsidRDefault="00A351A3" w:rsidP="00A351A3">
      <w:pPr>
        <w:pStyle w:val="ListParagraph"/>
        <w:rPr>
          <w:lang w:val="en-GB"/>
        </w:rPr>
      </w:pPr>
    </w:p>
    <w:p w14:paraId="4DD4C858" w14:textId="77777777" w:rsidR="00A351A3" w:rsidRPr="008A62D7" w:rsidRDefault="00A351A3" w:rsidP="00A351A3">
      <w:pPr>
        <w:pStyle w:val="ListParagraph"/>
        <w:rPr>
          <w:lang w:val="en-GB"/>
        </w:rPr>
      </w:pPr>
    </w:p>
    <w:p w14:paraId="1600569C" w14:textId="4F1AAFBD" w:rsidR="00A351A3" w:rsidRPr="008A62D7" w:rsidRDefault="00A351A3" w:rsidP="00A351A3">
      <w:pPr>
        <w:pStyle w:val="ListParagraph"/>
        <w:rPr>
          <w:lang w:val="en-GB"/>
        </w:rPr>
      </w:pPr>
      <w:r w:rsidRPr="008A62D7">
        <w:rPr>
          <w:lang w:val="en-GB"/>
        </w:rPr>
        <w:t xml:space="preserve">   </w:t>
      </w:r>
    </w:p>
    <w:p w14:paraId="7D89490D" w14:textId="77777777" w:rsidR="00A351A3" w:rsidRPr="008A62D7" w:rsidRDefault="00A351A3" w:rsidP="00A351A3">
      <w:pPr>
        <w:pStyle w:val="ListParagraph"/>
        <w:rPr>
          <w:lang w:val="en-GB"/>
        </w:rPr>
      </w:pPr>
    </w:p>
    <w:p w14:paraId="13A563CD" w14:textId="77777777" w:rsidR="00A351A3" w:rsidRPr="008A62D7" w:rsidRDefault="00A351A3" w:rsidP="00B62D53">
      <w:pPr>
        <w:pStyle w:val="ListParagraph"/>
        <w:rPr>
          <w:lang w:val="en-GB"/>
        </w:rPr>
      </w:pPr>
    </w:p>
    <w:p w14:paraId="40944757" w14:textId="77777777" w:rsidR="00B62D53" w:rsidRPr="008A62D7" w:rsidRDefault="00B62D53">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523DD5AE" w14:textId="7FBB7B82" w:rsidR="00116E2F" w:rsidRPr="008A62D7" w:rsidRDefault="00116E2F" w:rsidP="0010418F">
      <w:pPr>
        <w:pStyle w:val="Heading2"/>
        <w:rPr>
          <w:lang w:val="en-GB"/>
        </w:rPr>
      </w:pPr>
      <w:bookmarkStart w:id="2008" w:name="_Toc536110943"/>
      <w:r w:rsidRPr="008A62D7">
        <w:rPr>
          <w:lang w:val="en-GB"/>
        </w:rPr>
        <w:lastRenderedPageBreak/>
        <w:t>Resting and Closing the Loop</w:t>
      </w:r>
      <w:bookmarkEnd w:id="2008"/>
    </w:p>
    <w:p w14:paraId="77926A36" w14:textId="77777777" w:rsidR="005F500B" w:rsidRPr="008A62D7" w:rsidRDefault="005F500B" w:rsidP="00C96594">
      <w:pPr>
        <w:rPr>
          <w:lang w:val="en-GB"/>
        </w:rPr>
      </w:pPr>
    </w:p>
    <w:p w14:paraId="76A774F3" w14:textId="063EA58B" w:rsidR="00DE3437" w:rsidRPr="008A62D7" w:rsidRDefault="00DE3437" w:rsidP="00DE3437">
      <w:pPr>
        <w:rPr>
          <w:lang w:val="en-GB"/>
        </w:rPr>
      </w:pPr>
      <w:r w:rsidRPr="008A62D7">
        <w:rPr>
          <w:lang w:val="en-GB"/>
        </w:rPr>
        <w:t xml:space="preserve">If the output files have been successfully exported, FOXI returns </w:t>
      </w:r>
      <w:r w:rsidR="00907D90" w:rsidRPr="008A62D7">
        <w:rPr>
          <w:lang w:val="en-GB"/>
        </w:rPr>
        <w:t>a message such as</w:t>
      </w:r>
    </w:p>
    <w:p w14:paraId="113E7BFA" w14:textId="77777777" w:rsidR="00DE3437" w:rsidRPr="008A62D7" w:rsidRDefault="00DE3437" w:rsidP="00DE3437">
      <w:pPr>
        <w:ind w:firstLine="720"/>
        <w:rPr>
          <w:rFonts w:ascii="Courier New" w:hAnsi="Courier New" w:cs="Courier New"/>
          <w:color w:val="006600"/>
          <w:lang w:val="en-GB"/>
        </w:rPr>
      </w:pPr>
      <w:r w:rsidRPr="008A62D7">
        <w:rPr>
          <w:rFonts w:ascii="Courier New" w:hAnsi="Courier New" w:cs="Courier New"/>
          <w:color w:val="006600"/>
          <w:lang w:val="en-GB"/>
        </w:rPr>
        <w:t>Total mass erupted computed -  plots provided.</w:t>
      </w:r>
    </w:p>
    <w:p w14:paraId="2526D64D" w14:textId="77777777" w:rsidR="00DE3437" w:rsidRPr="008A62D7" w:rsidRDefault="00DE3437" w:rsidP="00DE3437">
      <w:pPr>
        <w:rPr>
          <w:rFonts w:ascii="Courier New" w:hAnsi="Courier New" w:cs="Courier New"/>
          <w:color w:val="006600"/>
          <w:lang w:val="en-GB"/>
        </w:rPr>
      </w:pPr>
    </w:p>
    <w:p w14:paraId="5DF80F74" w14:textId="77777777" w:rsidR="00DE3437" w:rsidRPr="008A62D7" w:rsidRDefault="00DE3437" w:rsidP="00DE3437">
      <w:pPr>
        <w:ind w:left="720" w:firstLine="720"/>
        <w:rPr>
          <w:rFonts w:ascii="Courier New" w:hAnsi="Courier New" w:cs="Courier New"/>
          <w:color w:val="006600"/>
          <w:lang w:val="en-GB"/>
        </w:rPr>
      </w:pPr>
      <w:r w:rsidRPr="008A62D7">
        <w:rPr>
          <w:rFonts w:ascii="Courier New" w:hAnsi="Courier New" w:cs="Courier New"/>
          <w:color w:val="006600"/>
          <w:lang w:val="en-GB"/>
        </w:rPr>
        <w:t>.........status report updated!</w:t>
      </w:r>
    </w:p>
    <w:p w14:paraId="1075B9EC" w14:textId="77777777" w:rsidR="00DE3437" w:rsidRPr="008A62D7" w:rsidRDefault="00DE3437" w:rsidP="00DE3437">
      <w:pPr>
        <w:ind w:left="720" w:firstLine="720"/>
        <w:rPr>
          <w:rFonts w:ascii="Courier New" w:hAnsi="Courier New" w:cs="Courier New"/>
          <w:color w:val="006600"/>
          <w:lang w:val="en-GB"/>
        </w:rPr>
      </w:pPr>
      <w:r w:rsidRPr="008A62D7">
        <w:rPr>
          <w:rFonts w:ascii="Courier New" w:hAnsi="Courier New" w:cs="Courier New"/>
          <w:color w:val="006600"/>
          <w:lang w:val="en-GB"/>
        </w:rPr>
        <w:t>***** step 8 successful *****</w:t>
      </w:r>
    </w:p>
    <w:p w14:paraId="0F6A51FA" w14:textId="77777777" w:rsidR="00DE3437" w:rsidRPr="008A62D7" w:rsidRDefault="00DE3437" w:rsidP="00DE3437">
      <w:pPr>
        <w:ind w:firstLine="720"/>
        <w:rPr>
          <w:rFonts w:ascii="Courier New" w:hAnsi="Courier New" w:cs="Courier New"/>
          <w:color w:val="006600"/>
          <w:lang w:val="en-GB"/>
        </w:rPr>
      </w:pPr>
      <w:r w:rsidRPr="008A62D7">
        <w:rPr>
          <w:rFonts w:ascii="Courier New" w:hAnsi="Courier New" w:cs="Courier New"/>
          <w:color w:val="006600"/>
          <w:lang w:val="en-GB"/>
        </w:rPr>
        <w:t>:::::::::::::::::::::::::::::::::::::::::::::::::</w:t>
      </w:r>
    </w:p>
    <w:p w14:paraId="7DB50EB2" w14:textId="12155467"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Level08: INFO     ***** steps 8 successful *****</w:t>
      </w:r>
    </w:p>
    <w:p w14:paraId="2601B947" w14:textId="3DC9614A"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Level09: INFO     .........status report updated!</w:t>
      </w:r>
    </w:p>
    <w:p w14:paraId="2B2DA0F3" w14:textId="0D159C53"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Level09: INFO     ***** step 9 successful *****</w:t>
      </w:r>
    </w:p>
    <w:p w14:paraId="1084610C" w14:textId="4DAC7981"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 xml:space="preserve">Level10: INFO  </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w:t>
      </w:r>
    </w:p>
    <w:p w14:paraId="418BC9DF" w14:textId="3A531029"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 INFO     SYSTEM UPDATE:</w:t>
      </w:r>
    </w:p>
    <w:p w14:paraId="2ACC58EA" w14:textId="1BE53715"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 xml:space="preserve">Level10: INFO     </w:t>
      </w:r>
    </w:p>
    <w:p w14:paraId="7C7BC7DF" w14:textId="77777777"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 xml:space="preserve"> run No. 36 successful</w:t>
      </w:r>
    </w:p>
    <w:p w14:paraId="33AF9F10" w14:textId="77777777" w:rsidR="001805CA" w:rsidRPr="008A62D7" w:rsidRDefault="001805CA" w:rsidP="001805CA">
      <w:pPr>
        <w:rPr>
          <w:rFonts w:ascii="Courier New" w:hAnsi="Courier New" w:cs="Courier New"/>
          <w:color w:val="006600"/>
          <w:lang w:val="en-GB"/>
        </w:rPr>
      </w:pPr>
    </w:p>
    <w:p w14:paraId="7375F5C3" w14:textId="61FB6B5B"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ALL CLEAR!</w:t>
      </w:r>
    </w:p>
    <w:p w14:paraId="0F622896" w14:textId="5DAD4713"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w:t>
      </w:r>
    </w:p>
    <w:p w14:paraId="43BBC7F3" w14:textId="19EF7F10"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w:t>
      </w:r>
    </w:p>
    <w:p w14:paraId="15F29DBB" w14:textId="330959EE"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waiting for new run....</w:t>
      </w:r>
    </w:p>
    <w:p w14:paraId="271BC379" w14:textId="7983BB11" w:rsidR="00DE3437" w:rsidRPr="008A62D7" w:rsidRDefault="00DE3437" w:rsidP="001805CA">
      <w:pPr>
        <w:rPr>
          <w:lang w:val="en-GB"/>
        </w:rPr>
      </w:pPr>
      <w:r w:rsidRPr="008A62D7">
        <w:rPr>
          <w:lang w:val="en-GB"/>
        </w:rPr>
        <w:t xml:space="preserve">Then the program pauses while </w:t>
      </w:r>
      <w:r w:rsidR="00116E2F" w:rsidRPr="008A62D7">
        <w:rPr>
          <w:lang w:val="en-GB"/>
        </w:rPr>
        <w:t xml:space="preserve">a countdown is </w:t>
      </w:r>
      <w:r w:rsidRPr="008A62D7">
        <w:rPr>
          <w:lang w:val="en-GB"/>
        </w:rPr>
        <w:t xml:space="preserve">activated. (Note that in the current FOXI version this time adjusted in a way that it is roughly 5 minutes. </w:t>
      </w:r>
      <w:r w:rsidR="00B471FA" w:rsidRPr="008A62D7">
        <w:rPr>
          <w:lang w:val="en-GB"/>
        </w:rPr>
        <w:t>T</w:t>
      </w:r>
      <w:r w:rsidRPr="008A62D7">
        <w:rPr>
          <w:lang w:val="en-GB"/>
        </w:rPr>
        <w:t xml:space="preserve">he </w:t>
      </w:r>
      <w:r w:rsidR="00B471FA" w:rsidRPr="008A62D7">
        <w:rPr>
          <w:lang w:val="en-GB"/>
        </w:rPr>
        <w:t xml:space="preserve">processing times for the </w:t>
      </w:r>
      <w:r w:rsidRPr="008A62D7">
        <w:rPr>
          <w:lang w:val="en-GB"/>
        </w:rPr>
        <w:t xml:space="preserve">program, however, </w:t>
      </w:r>
      <w:r w:rsidR="00B471FA" w:rsidRPr="008A62D7">
        <w:rPr>
          <w:lang w:val="en-GB"/>
        </w:rPr>
        <w:t>differ. For example, if it attempts to retrieve data from a</w:t>
      </w:r>
      <w:r w:rsidR="00907D90" w:rsidRPr="008A62D7">
        <w:rPr>
          <w:lang w:val="en-GB"/>
        </w:rPr>
        <w:t>n</w:t>
      </w:r>
      <w:r w:rsidR="00B471FA" w:rsidRPr="008A62D7">
        <w:rPr>
          <w:lang w:val="en-GB"/>
        </w:rPr>
        <w:t xml:space="preserve"> online source</w:t>
      </w:r>
      <w:r w:rsidR="00907D90" w:rsidRPr="008A62D7">
        <w:rPr>
          <w:lang w:val="en-GB"/>
        </w:rPr>
        <w:t xml:space="preserve"> that is currently unavailable</w:t>
      </w:r>
      <w:r w:rsidR="00B471FA" w:rsidRPr="008A62D7">
        <w:rPr>
          <w:lang w:val="en-GB"/>
        </w:rPr>
        <w:t xml:space="preserve"> </w:t>
      </w:r>
      <w:r w:rsidRPr="008A62D7">
        <w:rPr>
          <w:lang w:val="en-GB"/>
        </w:rPr>
        <w:t>this might cause a slight delay</w:t>
      </w:r>
      <w:r w:rsidR="00B471FA" w:rsidRPr="008A62D7">
        <w:rPr>
          <w:lang w:val="en-GB"/>
        </w:rPr>
        <w:t>.)</w:t>
      </w:r>
    </w:p>
    <w:p w14:paraId="0D5C106B" w14:textId="55946A2D" w:rsidR="00B471FA" w:rsidRPr="008A62D7" w:rsidRDefault="00B471FA" w:rsidP="00C96594">
      <w:pPr>
        <w:rPr>
          <w:lang w:val="en-GB"/>
        </w:rPr>
      </w:pPr>
      <w:r w:rsidRPr="008A62D7">
        <w:rPr>
          <w:lang w:val="en-GB"/>
        </w:rPr>
        <w:t xml:space="preserve">The operator is informed every 30 seconds about the countdown time left by </w:t>
      </w:r>
      <w:r w:rsidR="00907D90" w:rsidRPr="008A62D7">
        <w:rPr>
          <w:lang w:val="en-GB"/>
        </w:rPr>
        <w:t>a message such as</w:t>
      </w:r>
    </w:p>
    <w:p w14:paraId="6A743236" w14:textId="06E241A7" w:rsidR="00B471FA" w:rsidRPr="008A62D7" w:rsidRDefault="00B471FA" w:rsidP="00B471FA">
      <w:pPr>
        <w:ind w:left="720"/>
        <w:rPr>
          <w:rFonts w:ascii="Courier New" w:hAnsi="Courier New" w:cs="Courier New"/>
          <w:color w:val="006600"/>
          <w:lang w:val="en-GB"/>
        </w:rPr>
      </w:pPr>
      <w:r w:rsidRPr="008A62D7">
        <w:rPr>
          <w:rFonts w:ascii="Courier New" w:hAnsi="Courier New" w:cs="Courier New"/>
          <w:color w:val="006600"/>
          <w:lang w:val="en-GB"/>
        </w:rPr>
        <w:t>...next run in 270 seconds</w:t>
      </w:r>
    </w:p>
    <w:p w14:paraId="57DDD93D" w14:textId="4AB78021" w:rsidR="00B471FA" w:rsidRPr="008A62D7" w:rsidRDefault="00B471FA" w:rsidP="00B471FA">
      <w:pPr>
        <w:ind w:left="720"/>
        <w:rPr>
          <w:lang w:val="en-GB"/>
        </w:rPr>
      </w:pPr>
      <w:r w:rsidRPr="008A62D7">
        <w:rPr>
          <w:rFonts w:ascii="Courier New" w:hAnsi="Courier New" w:cs="Courier New"/>
          <w:color w:val="006600"/>
          <w:lang w:val="en-GB"/>
        </w:rPr>
        <w:t>.....</w:t>
      </w:r>
    </w:p>
    <w:p w14:paraId="1CCA305D" w14:textId="02751313" w:rsidR="00B471FA" w:rsidRPr="008A62D7" w:rsidRDefault="00B471FA" w:rsidP="00B471FA">
      <w:pPr>
        <w:ind w:left="720"/>
        <w:rPr>
          <w:rFonts w:ascii="Courier New" w:hAnsi="Courier New" w:cs="Courier New"/>
          <w:color w:val="006600"/>
          <w:lang w:val="en-GB"/>
        </w:rPr>
      </w:pPr>
      <w:r w:rsidRPr="008A62D7">
        <w:rPr>
          <w:rFonts w:ascii="Courier New" w:hAnsi="Courier New" w:cs="Courier New"/>
          <w:color w:val="006600"/>
          <w:lang w:val="en-GB"/>
        </w:rPr>
        <w:t>...next run in 240 seconds</w:t>
      </w:r>
    </w:p>
    <w:p w14:paraId="13AE2D30" w14:textId="77777777" w:rsidR="00B471FA" w:rsidRPr="008A62D7" w:rsidRDefault="00B471FA" w:rsidP="00B471FA">
      <w:pPr>
        <w:ind w:left="720"/>
        <w:rPr>
          <w:lang w:val="en-GB"/>
        </w:rPr>
      </w:pPr>
      <w:r w:rsidRPr="008A62D7">
        <w:rPr>
          <w:rFonts w:ascii="Courier New" w:hAnsi="Courier New" w:cs="Courier New"/>
          <w:color w:val="006600"/>
          <w:lang w:val="en-GB"/>
        </w:rPr>
        <w:t>.....</w:t>
      </w:r>
    </w:p>
    <w:p w14:paraId="2B889D6D" w14:textId="58DE0037" w:rsidR="00B471FA" w:rsidRPr="008A62D7" w:rsidRDefault="00B471FA" w:rsidP="00C96594">
      <w:pPr>
        <w:rPr>
          <w:lang w:val="en-GB"/>
        </w:rPr>
      </w:pPr>
      <w:r w:rsidRPr="008A62D7">
        <w:rPr>
          <w:lang w:val="en-GB"/>
        </w:rPr>
        <w:t>The last ten seconds of the countdown are displayed and acoustically accompanied a beep. This procedure is to keep the operator updated about how much time he has to apply changes</w:t>
      </w:r>
      <w:r w:rsidR="00907D90" w:rsidRPr="008A62D7">
        <w:rPr>
          <w:lang w:val="en-GB"/>
        </w:rPr>
        <w:t xml:space="preserve">, for example </w:t>
      </w:r>
      <w:r w:rsidRPr="008A62D7">
        <w:rPr>
          <w:lang w:val="en-GB"/>
        </w:rPr>
        <w:t>to modify the plume height file fix_OBSin.txt and</w:t>
      </w:r>
      <w:r w:rsidR="00907D90" w:rsidRPr="008A62D7">
        <w:rPr>
          <w:lang w:val="en-GB"/>
        </w:rPr>
        <w:t>/or</w:t>
      </w:r>
      <w:r w:rsidRPr="008A62D7">
        <w:rPr>
          <w:lang w:val="en-GB"/>
        </w:rPr>
        <w:t xml:space="preserve"> to make changes via FIX</w:t>
      </w:r>
      <w:r w:rsidR="00907D90" w:rsidRPr="008A62D7">
        <w:rPr>
          <w:lang w:val="en-GB"/>
        </w:rPr>
        <w:t>,</w:t>
      </w:r>
      <w:r w:rsidRPr="008A62D7">
        <w:rPr>
          <w:lang w:val="en-GB"/>
        </w:rPr>
        <w:t xml:space="preserve"> before the new run is started.</w:t>
      </w:r>
    </w:p>
    <w:p w14:paraId="2AA0C0D6" w14:textId="57BB1D4A" w:rsidR="00116E2F" w:rsidRPr="008A62D7" w:rsidRDefault="00B471FA" w:rsidP="00C96594">
      <w:pPr>
        <w:rPr>
          <w:lang w:val="en-GB"/>
        </w:rPr>
      </w:pPr>
      <w:r w:rsidRPr="008A62D7">
        <w:rPr>
          <w:lang w:val="en-GB"/>
        </w:rPr>
        <w:t xml:space="preserve">After the countdown is </w:t>
      </w:r>
      <w:r w:rsidR="00907D90" w:rsidRPr="008A62D7">
        <w:rPr>
          <w:lang w:val="en-GB"/>
        </w:rPr>
        <w:t>complete</w:t>
      </w:r>
      <w:r w:rsidRPr="008A62D7">
        <w:rPr>
          <w:lang w:val="en-GB"/>
        </w:rPr>
        <w:t>, the program closes the loop and returns to Step 2.</w:t>
      </w:r>
    </w:p>
    <w:p w14:paraId="090E5EAB" w14:textId="77777777" w:rsidR="00116E2F" w:rsidRPr="008A62D7" w:rsidRDefault="00116E2F" w:rsidP="00C96594">
      <w:pPr>
        <w:rPr>
          <w:lang w:val="en-GB"/>
        </w:rPr>
      </w:pPr>
    </w:p>
    <w:p w14:paraId="77E99497" w14:textId="77777777" w:rsidR="00B471FA" w:rsidRPr="008A62D7" w:rsidRDefault="00B471FA" w:rsidP="00C96594">
      <w:pPr>
        <w:rPr>
          <w:lang w:val="en-GB"/>
        </w:rPr>
      </w:pPr>
    </w:p>
    <w:p w14:paraId="3F661353" w14:textId="77777777" w:rsidR="00AA65D2" w:rsidRPr="008A62D7" w:rsidRDefault="00AA65D2">
      <w:pPr>
        <w:rPr>
          <w:rFonts w:ascii="Cambria" w:hAnsi="Cambria"/>
          <w:b/>
          <w:bCs/>
          <w:kern w:val="32"/>
          <w:sz w:val="32"/>
          <w:szCs w:val="32"/>
          <w:lang w:val="en-GB"/>
        </w:rPr>
      </w:pPr>
      <w:r w:rsidRPr="008A62D7">
        <w:rPr>
          <w:lang w:val="en-GB"/>
        </w:rPr>
        <w:br w:type="page"/>
      </w:r>
    </w:p>
    <w:p w14:paraId="73061163" w14:textId="415D81A8" w:rsidR="00492941" w:rsidRPr="008A62D7" w:rsidRDefault="00D11C49" w:rsidP="005B3DDE">
      <w:pPr>
        <w:pStyle w:val="Heading1"/>
        <w:rPr>
          <w:lang w:val="en-GB"/>
        </w:rPr>
      </w:pPr>
      <w:bookmarkStart w:id="2009" w:name="_Toc536110944"/>
      <w:r w:rsidRPr="008A62D7">
        <w:rPr>
          <w:lang w:val="en-GB"/>
        </w:rPr>
        <w:lastRenderedPageBreak/>
        <w:t>FoxScreen</w:t>
      </w:r>
      <w:bookmarkEnd w:id="2009"/>
    </w:p>
    <w:p w14:paraId="4AD5EF76" w14:textId="77777777" w:rsidR="00492941" w:rsidRPr="008A62D7" w:rsidRDefault="00492941" w:rsidP="00492941">
      <w:pPr>
        <w:rPr>
          <w:lang w:val="en-GB"/>
        </w:rPr>
      </w:pPr>
    </w:p>
    <w:p w14:paraId="5C5ACD97" w14:textId="022BFA2B" w:rsidR="00033A42" w:rsidRPr="008A62D7" w:rsidRDefault="00D11C49" w:rsidP="00492941">
      <w:pPr>
        <w:rPr>
          <w:lang w:val="en-GB"/>
        </w:rPr>
      </w:pPr>
      <w:r w:rsidRPr="008A62D7">
        <w:rPr>
          <w:lang w:val="en-GB"/>
        </w:rPr>
        <w:t>FoxScreen</w:t>
      </w:r>
      <w:r w:rsidR="00492941" w:rsidRPr="008A62D7">
        <w:rPr>
          <w:lang w:val="en-GB"/>
        </w:rPr>
        <w:t xml:space="preserve"> is a tool developed to bundle all important output files </w:t>
      </w:r>
      <w:r w:rsidR="00DF44A8" w:rsidRPr="008A62D7">
        <w:rPr>
          <w:lang w:val="en-GB"/>
        </w:rPr>
        <w:t>for</w:t>
      </w:r>
      <w:r w:rsidR="0067239C" w:rsidRPr="008A62D7">
        <w:rPr>
          <w:lang w:val="en-GB"/>
        </w:rPr>
        <w:t xml:space="preserve"> display</w:t>
      </w:r>
      <w:r w:rsidR="00DF44A8" w:rsidRPr="008A62D7">
        <w:rPr>
          <w:lang w:val="en-GB"/>
        </w:rPr>
        <w:t>ing</w:t>
      </w:r>
      <w:r w:rsidR="0067239C" w:rsidRPr="008A62D7">
        <w:rPr>
          <w:lang w:val="en-GB"/>
        </w:rPr>
        <w:t xml:space="preserve"> them on </w:t>
      </w:r>
      <w:r w:rsidR="00033A42" w:rsidRPr="008A62D7">
        <w:rPr>
          <w:lang w:val="en-GB"/>
        </w:rPr>
        <w:t xml:space="preserve">a single </w:t>
      </w:r>
      <w:r w:rsidR="0067239C" w:rsidRPr="008A62D7">
        <w:rPr>
          <w:lang w:val="en-GB"/>
        </w:rPr>
        <w:t>screen.</w:t>
      </w:r>
      <w:r w:rsidR="00033A42" w:rsidRPr="008A62D7">
        <w:rPr>
          <w:lang w:val="en-GB"/>
        </w:rPr>
        <w:t xml:space="preserve"> Its purpose is to provide the operator with all relevant information at one glance.</w:t>
      </w:r>
    </w:p>
    <w:p w14:paraId="6CBA3CEC" w14:textId="6F0D0E26" w:rsidR="00BC36B1" w:rsidRPr="008A62D7" w:rsidRDefault="00033A42" w:rsidP="00492941">
      <w:pPr>
        <w:rPr>
          <w:lang w:val="en-GB"/>
        </w:rPr>
      </w:pPr>
      <w:r w:rsidRPr="008A62D7">
        <w:rPr>
          <w:lang w:val="en-GB"/>
        </w:rPr>
        <w:t xml:space="preserve">To use it, place the script </w:t>
      </w:r>
      <w:r w:rsidR="00D11C49" w:rsidRPr="008A62D7">
        <w:rPr>
          <w:i/>
          <w:lang w:val="en-GB"/>
        </w:rPr>
        <w:t>FoxScreen</w:t>
      </w:r>
      <w:r w:rsidRPr="008A62D7">
        <w:rPr>
          <w:i/>
          <w:lang w:val="en-GB"/>
        </w:rPr>
        <w:t>.py</w:t>
      </w:r>
      <w:r w:rsidRPr="008A62D7">
        <w:rPr>
          <w:lang w:val="en-GB"/>
        </w:rPr>
        <w:t xml:space="preserve"> in </w:t>
      </w:r>
      <w:r w:rsidR="00B2107A" w:rsidRPr="008A62D7">
        <w:rPr>
          <w:lang w:val="en-GB"/>
        </w:rPr>
        <w:t xml:space="preserve">the active working folder (i.e., </w:t>
      </w:r>
      <w:r w:rsidRPr="008A62D7">
        <w:rPr>
          <w:lang w:val="en-GB"/>
        </w:rPr>
        <w:t xml:space="preserve">the folder in which also FIX and FOXI are located) and </w:t>
      </w:r>
      <w:r w:rsidR="006745C3" w:rsidRPr="008A62D7">
        <w:rPr>
          <w:lang w:val="en-GB"/>
        </w:rPr>
        <w:t xml:space="preserve">run it. </w:t>
      </w:r>
    </w:p>
    <w:p w14:paraId="3FECD6AF" w14:textId="6C0A43ED" w:rsidR="003E535D" w:rsidRPr="008A62D7" w:rsidRDefault="002213B5" w:rsidP="00847DF3">
      <w:pPr>
        <w:rPr>
          <w:lang w:val="en-GB"/>
        </w:rPr>
      </w:pPr>
      <w:r w:rsidRPr="008A62D7">
        <w:rPr>
          <w:lang w:val="en-GB"/>
        </w:rPr>
        <w:t xml:space="preserve">Once started, the </w:t>
      </w:r>
      <w:r w:rsidR="00983CE2" w:rsidRPr="008A62D7">
        <w:rPr>
          <w:lang w:val="en-GB"/>
        </w:rPr>
        <w:t xml:space="preserve">program </w:t>
      </w:r>
      <w:r w:rsidR="003E535D" w:rsidRPr="008A62D7">
        <w:rPr>
          <w:lang w:val="en-GB"/>
        </w:rPr>
        <w:t xml:space="preserve">first </w:t>
      </w:r>
      <w:r w:rsidR="00983CE2" w:rsidRPr="008A62D7">
        <w:rPr>
          <w:lang w:val="en-GB"/>
        </w:rPr>
        <w:t>asks for the name of the data set (i.e.</w:t>
      </w:r>
      <w:r w:rsidR="00B2107A" w:rsidRPr="008A62D7">
        <w:rPr>
          <w:lang w:val="en-GB"/>
        </w:rPr>
        <w:t>,</w:t>
      </w:r>
      <w:r w:rsidR="00983CE2" w:rsidRPr="008A62D7">
        <w:rPr>
          <w:lang w:val="en-GB"/>
        </w:rPr>
        <w:t xml:space="preserve"> the identifier the operator assigned to the run when FOXI was initiated).</w:t>
      </w:r>
      <w:r w:rsidR="003E535D" w:rsidRPr="008A62D7">
        <w:rPr>
          <w:lang w:val="en-GB"/>
        </w:rPr>
        <w:t xml:space="preserve"> Thereafter, a window opens, displaying</w:t>
      </w:r>
      <w:r w:rsidR="003C3BAE" w:rsidRPr="008A62D7">
        <w:rPr>
          <w:lang w:val="en-GB"/>
        </w:rPr>
        <w:t xml:space="preserve"> </w:t>
      </w:r>
      <w:r w:rsidR="00DF44A8" w:rsidRPr="008A62D7">
        <w:rPr>
          <w:lang w:val="en-GB"/>
        </w:rPr>
        <w:t>a montage</w:t>
      </w:r>
      <w:r w:rsidR="003E535D" w:rsidRPr="008A62D7">
        <w:rPr>
          <w:lang w:val="en-GB"/>
        </w:rPr>
        <w:t xml:space="preserve"> of </w:t>
      </w:r>
      <w:r w:rsidR="003C3BAE" w:rsidRPr="008A62D7">
        <w:rPr>
          <w:lang w:val="en-GB"/>
        </w:rPr>
        <w:t xml:space="preserve">six </w:t>
      </w:r>
      <w:r w:rsidR="003E535D" w:rsidRPr="008A62D7">
        <w:rPr>
          <w:lang w:val="en-GB"/>
        </w:rPr>
        <w:t>separated monitors</w:t>
      </w:r>
      <w:r w:rsidR="003C3BAE" w:rsidRPr="008A62D7">
        <w:rPr>
          <w:lang w:val="en-GB"/>
        </w:rPr>
        <w:t xml:space="preserve"> (see </w:t>
      </w:r>
      <w:r w:rsidR="00282310" w:rsidRPr="008A62D7">
        <w:rPr>
          <w:lang w:val="en-GB"/>
        </w:rPr>
        <w:fldChar w:fldCharType="begin"/>
      </w:r>
      <w:r w:rsidR="00282310" w:rsidRPr="008A62D7">
        <w:rPr>
          <w:lang w:val="en-GB"/>
        </w:rPr>
        <w:instrText xml:space="preserve"> REF _Ref482879250 \h </w:instrText>
      </w:r>
      <w:r w:rsidR="00282310" w:rsidRPr="008A62D7">
        <w:rPr>
          <w:lang w:val="en-GB"/>
        </w:rPr>
      </w:r>
      <w:r w:rsidR="00282310" w:rsidRPr="008A62D7">
        <w:rPr>
          <w:lang w:val="en-GB"/>
        </w:rPr>
        <w:fldChar w:fldCharType="separate"/>
      </w:r>
      <w:r w:rsidR="00DE7C99" w:rsidRPr="008A62D7">
        <w:rPr>
          <w:lang w:val="en-GB"/>
        </w:rPr>
        <w:t xml:space="preserve">Figure </w:t>
      </w:r>
      <w:r w:rsidR="00DE7C99" w:rsidRPr="008A62D7">
        <w:rPr>
          <w:noProof/>
          <w:lang w:val="en-GB"/>
        </w:rPr>
        <w:t>61</w:t>
      </w:r>
      <w:r w:rsidR="00282310" w:rsidRPr="008A62D7">
        <w:rPr>
          <w:lang w:val="en-GB"/>
        </w:rPr>
        <w:fldChar w:fldCharType="end"/>
      </w:r>
      <w:r w:rsidR="00847DF3" w:rsidRPr="008A62D7">
        <w:rPr>
          <w:lang w:val="en-GB"/>
        </w:rPr>
        <w:t>).</w:t>
      </w:r>
      <w:r w:rsidR="008C08C3">
        <w:rPr>
          <w:lang w:val="en-GB"/>
        </w:rPr>
        <w:pict w14:anchorId="11F7EB86">
          <v:shape id="_x0000_i1034" type="#_x0000_t75" style="width:450pt;height:318pt">
            <v:imagedata r:id="rId40" o:title="REFIRmonitor"/>
          </v:shape>
        </w:pict>
      </w:r>
    </w:p>
    <w:p w14:paraId="676E6D3B" w14:textId="153DA5E0" w:rsidR="003E535D" w:rsidRPr="008A62D7" w:rsidRDefault="003E535D" w:rsidP="003E535D">
      <w:pPr>
        <w:pStyle w:val="Caption"/>
        <w:rPr>
          <w:lang w:val="en-GB"/>
        </w:rPr>
      </w:pPr>
      <w:bookmarkStart w:id="2010" w:name="_Ref482879250"/>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2011" w:author="Dioguardi, Fabio" w:date="2018-11-07T13:54:00Z">
        <w:r w:rsidR="00F35802">
          <w:rPr>
            <w:noProof/>
            <w:lang w:val="en-GB"/>
          </w:rPr>
          <w:t>67</w:t>
        </w:r>
      </w:ins>
      <w:del w:id="2012" w:author="Dioguardi, Fabio" w:date="2018-11-07T10:11:00Z">
        <w:r w:rsidR="00DE7C99" w:rsidRPr="008A62D7" w:rsidDel="00A3487B">
          <w:rPr>
            <w:noProof/>
            <w:lang w:val="en-GB"/>
          </w:rPr>
          <w:delText>61</w:delText>
        </w:r>
      </w:del>
      <w:r w:rsidRPr="008A62D7">
        <w:rPr>
          <w:lang w:val="en-GB"/>
        </w:rPr>
        <w:fldChar w:fldCharType="end"/>
      </w:r>
      <w:bookmarkEnd w:id="2010"/>
      <w:r w:rsidR="00D11C49" w:rsidRPr="008A62D7">
        <w:rPr>
          <w:lang w:val="en-GB"/>
        </w:rPr>
        <w:t>: Overview window provided by FoxScreen</w:t>
      </w:r>
      <w:r w:rsidRPr="008A62D7">
        <w:rPr>
          <w:lang w:val="en-GB"/>
        </w:rPr>
        <w:t>. Th</w:t>
      </w:r>
      <w:r w:rsidR="00A026E8" w:rsidRPr="008A62D7">
        <w:rPr>
          <w:lang w:val="en-GB"/>
        </w:rPr>
        <w:t>is window allows the operator to browse quickly to all</w:t>
      </w:r>
      <w:r w:rsidRPr="008A62D7">
        <w:rPr>
          <w:lang w:val="en-GB"/>
        </w:rPr>
        <w:t xml:space="preserve"> relevant output</w:t>
      </w:r>
      <w:r w:rsidR="00A026E8" w:rsidRPr="008A62D7">
        <w:rPr>
          <w:lang w:val="en-GB"/>
        </w:rPr>
        <w:t xml:space="preserve"> data generated by FIX and FOXI.</w:t>
      </w:r>
    </w:p>
    <w:p w14:paraId="3AAF4F4A" w14:textId="77777777" w:rsidR="00A026E8" w:rsidRPr="008A62D7" w:rsidRDefault="00A026E8" w:rsidP="00492941">
      <w:pPr>
        <w:rPr>
          <w:lang w:val="en-GB"/>
        </w:rPr>
      </w:pPr>
    </w:p>
    <w:p w14:paraId="21709B74" w14:textId="77777777" w:rsidR="005F29A8" w:rsidRPr="008A62D7" w:rsidRDefault="005F29A8" w:rsidP="00492941">
      <w:pPr>
        <w:rPr>
          <w:lang w:val="en-GB"/>
        </w:rPr>
      </w:pPr>
    </w:p>
    <w:p w14:paraId="14FAECF3" w14:textId="2F70D45E" w:rsidR="00A026E8" w:rsidRPr="008A62D7" w:rsidRDefault="00A026E8" w:rsidP="001507E8">
      <w:pPr>
        <w:pStyle w:val="ListParagraph"/>
        <w:numPr>
          <w:ilvl w:val="0"/>
          <w:numId w:val="41"/>
        </w:numPr>
        <w:rPr>
          <w:b/>
          <w:lang w:val="en-GB"/>
        </w:rPr>
      </w:pPr>
      <w:r w:rsidRPr="008A62D7">
        <w:rPr>
          <w:b/>
          <w:lang w:val="en-GB"/>
        </w:rPr>
        <w:t xml:space="preserve">REFIR </w:t>
      </w:r>
      <w:r w:rsidR="00282310" w:rsidRPr="008A62D7">
        <w:rPr>
          <w:b/>
          <w:lang w:val="en-GB"/>
        </w:rPr>
        <w:t>M</w:t>
      </w:r>
      <w:r w:rsidRPr="008A62D7">
        <w:rPr>
          <w:b/>
          <w:lang w:val="en-GB"/>
        </w:rPr>
        <w:t xml:space="preserve">ap </w:t>
      </w:r>
      <w:r w:rsidRPr="008A62D7">
        <w:rPr>
          <w:lang w:val="en-GB"/>
        </w:rPr>
        <w:t xml:space="preserve">(field “A” in </w:t>
      </w:r>
      <w:r w:rsidR="00282310" w:rsidRPr="008A62D7">
        <w:rPr>
          <w:lang w:val="en-GB"/>
        </w:rPr>
        <w:fldChar w:fldCharType="begin"/>
      </w:r>
      <w:r w:rsidR="00282310" w:rsidRPr="008A62D7">
        <w:rPr>
          <w:lang w:val="en-GB"/>
        </w:rPr>
        <w:instrText xml:space="preserve"> REF _Ref482879250 \h </w:instrText>
      </w:r>
      <w:r w:rsidR="00282310" w:rsidRPr="008A62D7">
        <w:rPr>
          <w:lang w:val="en-GB"/>
        </w:rPr>
      </w:r>
      <w:r w:rsidR="00282310" w:rsidRPr="008A62D7">
        <w:rPr>
          <w:lang w:val="en-GB"/>
        </w:rPr>
        <w:fldChar w:fldCharType="separate"/>
      </w:r>
      <w:r w:rsidR="00DE7C99" w:rsidRPr="008A62D7">
        <w:rPr>
          <w:lang w:val="en-GB"/>
        </w:rPr>
        <w:t xml:space="preserve">Figure </w:t>
      </w:r>
      <w:r w:rsidR="00DE7C99" w:rsidRPr="008A62D7">
        <w:rPr>
          <w:noProof/>
          <w:lang w:val="en-GB"/>
        </w:rPr>
        <w:t>61</w:t>
      </w:r>
      <w:r w:rsidR="00282310" w:rsidRPr="008A62D7">
        <w:rPr>
          <w:lang w:val="en-GB"/>
        </w:rPr>
        <w:fldChar w:fldCharType="end"/>
      </w:r>
      <w:r w:rsidRPr="008A62D7">
        <w:rPr>
          <w:lang w:val="en-GB"/>
        </w:rPr>
        <w:t>):</w:t>
      </w:r>
    </w:p>
    <w:p w14:paraId="72819808" w14:textId="29F7D4F3" w:rsidR="00A026E8" w:rsidRPr="008A62D7" w:rsidRDefault="00A026E8" w:rsidP="00282310">
      <w:pPr>
        <w:pStyle w:val="ListParagraph"/>
        <w:rPr>
          <w:lang w:val="en-GB"/>
        </w:rPr>
      </w:pPr>
      <w:r w:rsidRPr="008A62D7">
        <w:rPr>
          <w:lang w:val="en-GB"/>
        </w:rPr>
        <w:t>This display shows the location of all monitored volcanoes and available sensors in an overview map. By clicking on “Switch Map View”,</w:t>
      </w:r>
      <w:r w:rsidR="00282310" w:rsidRPr="008A62D7">
        <w:rPr>
          <w:lang w:val="en-GB"/>
        </w:rPr>
        <w:t xml:space="preserve"> a</w:t>
      </w:r>
      <w:r w:rsidR="00DF44A8" w:rsidRPr="008A62D7">
        <w:rPr>
          <w:lang w:val="en-GB"/>
        </w:rPr>
        <w:t xml:space="preserve"> different</w:t>
      </w:r>
      <w:r w:rsidR="00282310" w:rsidRPr="008A62D7">
        <w:rPr>
          <w:lang w:val="en-GB"/>
        </w:rPr>
        <w:t xml:space="preserve"> map is displayed, showing a close-up of the monitored eruption site. The maps are only displayed if they have been </w:t>
      </w:r>
      <w:r w:rsidRPr="008A62D7">
        <w:rPr>
          <w:lang w:val="en-GB"/>
        </w:rPr>
        <w:t xml:space="preserve">generated </w:t>
      </w:r>
      <w:r w:rsidR="00282310" w:rsidRPr="008A62D7">
        <w:rPr>
          <w:lang w:val="en-GB"/>
        </w:rPr>
        <w:t xml:space="preserve">before </w:t>
      </w:r>
      <w:r w:rsidRPr="008A62D7">
        <w:rPr>
          <w:lang w:val="en-GB"/>
        </w:rPr>
        <w:t xml:space="preserve">by </w:t>
      </w:r>
      <w:r w:rsidR="00282310" w:rsidRPr="008A62D7">
        <w:rPr>
          <w:lang w:val="en-GB"/>
        </w:rPr>
        <w:t xml:space="preserve">means of </w:t>
      </w:r>
      <w:r w:rsidRPr="008A62D7">
        <w:rPr>
          <w:lang w:val="en-GB"/>
        </w:rPr>
        <w:t>FIX</w:t>
      </w:r>
      <w:r w:rsidR="00282310" w:rsidRPr="008A62D7">
        <w:rPr>
          <w:lang w:val="en-GB"/>
        </w:rPr>
        <w:t xml:space="preserve"> (see </w:t>
      </w:r>
      <w:r w:rsidR="00BD0604" w:rsidRPr="008A62D7">
        <w:rPr>
          <w:lang w:val="en-GB"/>
        </w:rPr>
        <w:t xml:space="preserve">section </w:t>
      </w:r>
      <w:r w:rsidR="00BD0604" w:rsidRPr="008A62D7">
        <w:rPr>
          <w:lang w:val="en-GB"/>
        </w:rPr>
        <w:fldChar w:fldCharType="begin"/>
      </w:r>
      <w:r w:rsidR="00BD0604" w:rsidRPr="008A62D7">
        <w:rPr>
          <w:lang w:val="en-GB"/>
        </w:rPr>
        <w:instrText xml:space="preserve"> REF _Ref483235280 \r \h </w:instrText>
      </w:r>
      <w:r w:rsidR="00BD0604" w:rsidRPr="008A62D7">
        <w:rPr>
          <w:lang w:val="en-GB"/>
        </w:rPr>
      </w:r>
      <w:r w:rsidR="00BD0604" w:rsidRPr="008A62D7">
        <w:rPr>
          <w:lang w:val="en-GB"/>
        </w:rPr>
        <w:fldChar w:fldCharType="separate"/>
      </w:r>
      <w:r w:rsidR="00DE7C99" w:rsidRPr="008A62D7">
        <w:rPr>
          <w:lang w:val="en-GB"/>
        </w:rPr>
        <w:t>4.13</w:t>
      </w:r>
      <w:r w:rsidR="00BD0604" w:rsidRPr="008A62D7">
        <w:rPr>
          <w:lang w:val="en-GB"/>
        </w:rPr>
        <w:fldChar w:fldCharType="end"/>
      </w:r>
      <w:r w:rsidR="00282310" w:rsidRPr="008A62D7">
        <w:rPr>
          <w:lang w:val="en-GB"/>
        </w:rPr>
        <w:t>)</w:t>
      </w:r>
      <w:r w:rsidRPr="008A62D7">
        <w:rPr>
          <w:lang w:val="en-GB"/>
        </w:rPr>
        <w:t>.</w:t>
      </w:r>
      <w:r w:rsidR="00282310" w:rsidRPr="008A62D7">
        <w:rPr>
          <w:lang w:val="en-GB"/>
        </w:rPr>
        <w:t xml:space="preserve"> Otherwise this field stays empty.</w:t>
      </w:r>
      <w:r w:rsidRPr="008A62D7">
        <w:rPr>
          <w:lang w:val="en-GB"/>
        </w:rPr>
        <w:t xml:space="preserve"> </w:t>
      </w:r>
      <w:r w:rsidR="00B2107A" w:rsidRPr="008A62D7">
        <w:rPr>
          <w:lang w:val="en-GB"/>
        </w:rPr>
        <w:t>Changes in the map files are adopted immediately.</w:t>
      </w:r>
    </w:p>
    <w:p w14:paraId="5DA14733" w14:textId="77777777" w:rsidR="00282310" w:rsidRPr="008A62D7" w:rsidRDefault="00282310" w:rsidP="00282310">
      <w:pPr>
        <w:pStyle w:val="ListParagraph"/>
        <w:rPr>
          <w:lang w:val="en-GB"/>
        </w:rPr>
      </w:pPr>
    </w:p>
    <w:p w14:paraId="05516113" w14:textId="00D85915" w:rsidR="00282310" w:rsidRPr="008A62D7" w:rsidRDefault="00282310" w:rsidP="001507E8">
      <w:pPr>
        <w:pStyle w:val="ListParagraph"/>
        <w:numPr>
          <w:ilvl w:val="0"/>
          <w:numId w:val="41"/>
        </w:numPr>
        <w:rPr>
          <w:b/>
          <w:lang w:val="en-GB"/>
        </w:rPr>
      </w:pPr>
      <w:r w:rsidRPr="008A62D7">
        <w:rPr>
          <w:b/>
          <w:lang w:val="en-GB"/>
        </w:rPr>
        <w:t xml:space="preserve">Plume height monitor </w:t>
      </w:r>
      <w:r w:rsidRPr="008A62D7">
        <w:rPr>
          <w:lang w:val="en-GB"/>
        </w:rPr>
        <w:t xml:space="preserve">(field “B” in </w:t>
      </w:r>
      <w:r w:rsidRPr="008A62D7">
        <w:rPr>
          <w:lang w:val="en-GB"/>
        </w:rPr>
        <w:fldChar w:fldCharType="begin"/>
      </w:r>
      <w:r w:rsidRPr="008A62D7">
        <w:rPr>
          <w:lang w:val="en-GB"/>
        </w:rPr>
        <w:instrText xml:space="preserve"> REF _Ref482879250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61</w:t>
      </w:r>
      <w:r w:rsidRPr="008A62D7">
        <w:rPr>
          <w:lang w:val="en-GB"/>
        </w:rPr>
        <w:fldChar w:fldCharType="end"/>
      </w:r>
      <w:r w:rsidRPr="008A62D7">
        <w:rPr>
          <w:lang w:val="en-GB"/>
        </w:rPr>
        <w:t>):</w:t>
      </w:r>
    </w:p>
    <w:p w14:paraId="72A53CBC" w14:textId="16000373" w:rsidR="00282310" w:rsidRPr="008A62D7" w:rsidRDefault="00282310" w:rsidP="00282310">
      <w:pPr>
        <w:pStyle w:val="ListParagraph"/>
        <w:rPr>
          <w:lang w:val="en-GB"/>
        </w:rPr>
      </w:pPr>
      <w:r w:rsidRPr="008A62D7">
        <w:rPr>
          <w:lang w:val="en-GB"/>
        </w:rPr>
        <w:t xml:space="preserve">This screen provides information on the monitored plume heights. By clicking on “Switch Plumeheight View”, the user can cycle through the three types of plume height plots provided by FOXI: </w:t>
      </w:r>
      <w:r w:rsidRPr="008A62D7">
        <w:rPr>
          <w:b/>
          <w:lang w:val="en-GB"/>
        </w:rPr>
        <w:t>PH plot</w:t>
      </w:r>
      <w:r w:rsidRPr="008A62D7">
        <w:rPr>
          <w:lang w:val="en-GB"/>
        </w:rPr>
        <w:t xml:space="preserve">, </w:t>
      </w:r>
      <w:r w:rsidRPr="008A62D7">
        <w:rPr>
          <w:b/>
          <w:lang w:val="en-GB"/>
        </w:rPr>
        <w:t>APH plot</w:t>
      </w:r>
      <w:r w:rsidRPr="008A62D7">
        <w:rPr>
          <w:lang w:val="en-GB"/>
        </w:rPr>
        <w:t xml:space="preserve"> and </w:t>
      </w:r>
      <w:r w:rsidRPr="008A62D7">
        <w:rPr>
          <w:b/>
          <w:lang w:val="en-GB"/>
        </w:rPr>
        <w:t>PHSec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_Ref482879964 \r \h </w:instrText>
      </w:r>
      <w:r w:rsidR="00BD0604" w:rsidRPr="008A62D7">
        <w:rPr>
          <w:lang w:val="en-GB"/>
        </w:rPr>
      </w:r>
      <w:r w:rsidR="00BD0604" w:rsidRPr="008A62D7">
        <w:rPr>
          <w:lang w:val="en-GB"/>
        </w:rPr>
        <w:fldChar w:fldCharType="separate"/>
      </w:r>
      <w:r w:rsidR="00DE7C99" w:rsidRPr="008A62D7">
        <w:rPr>
          <w:lang w:val="en-GB"/>
        </w:rPr>
        <w:t>5.10.3</w:t>
      </w:r>
      <w:r w:rsidR="00BD0604" w:rsidRPr="008A62D7">
        <w:rPr>
          <w:lang w:val="en-GB"/>
        </w:rPr>
        <w:fldChar w:fldCharType="end"/>
      </w:r>
      <w:r w:rsidRPr="008A62D7">
        <w:rPr>
          <w:lang w:val="en-GB"/>
        </w:rPr>
        <w:t>).</w:t>
      </w:r>
    </w:p>
    <w:p w14:paraId="29747C82" w14:textId="4F515D45" w:rsidR="00B2107A" w:rsidRPr="008A62D7" w:rsidRDefault="00B2107A" w:rsidP="00282310">
      <w:pPr>
        <w:pStyle w:val="ListParagraph"/>
        <w:rPr>
          <w:lang w:val="en-GB"/>
        </w:rPr>
      </w:pPr>
      <w:r w:rsidRPr="008A62D7">
        <w:rPr>
          <w:lang w:val="en-GB"/>
        </w:rPr>
        <w:t xml:space="preserve">The display is regularly updated, so that changed plot files are immediately displayed. </w:t>
      </w:r>
    </w:p>
    <w:p w14:paraId="584E9A0B" w14:textId="77777777" w:rsidR="00B2107A" w:rsidRPr="008A62D7" w:rsidRDefault="00B2107A" w:rsidP="00282310">
      <w:pPr>
        <w:pStyle w:val="ListParagraph"/>
        <w:rPr>
          <w:lang w:val="en-GB"/>
        </w:rPr>
      </w:pPr>
    </w:p>
    <w:p w14:paraId="6B7A8033" w14:textId="4536CA0F" w:rsidR="00B2107A" w:rsidRPr="008A62D7" w:rsidRDefault="00B2107A" w:rsidP="001507E8">
      <w:pPr>
        <w:pStyle w:val="ListParagraph"/>
        <w:numPr>
          <w:ilvl w:val="0"/>
          <w:numId w:val="41"/>
        </w:numPr>
        <w:rPr>
          <w:b/>
          <w:lang w:val="en-GB"/>
        </w:rPr>
      </w:pPr>
      <w:r w:rsidRPr="008A62D7">
        <w:rPr>
          <w:b/>
          <w:lang w:val="en-GB"/>
        </w:rPr>
        <w:lastRenderedPageBreak/>
        <w:t xml:space="preserve">Source stats monitor </w:t>
      </w:r>
      <w:r w:rsidRPr="008A62D7">
        <w:rPr>
          <w:lang w:val="en-GB"/>
        </w:rPr>
        <w:t xml:space="preserve">(field “C” in </w:t>
      </w:r>
      <w:r w:rsidRPr="008A62D7">
        <w:rPr>
          <w:lang w:val="en-GB"/>
        </w:rPr>
        <w:fldChar w:fldCharType="begin"/>
      </w:r>
      <w:r w:rsidRPr="008A62D7">
        <w:rPr>
          <w:lang w:val="en-GB"/>
        </w:rPr>
        <w:instrText xml:space="preserve"> REF _Ref482879250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61</w:t>
      </w:r>
      <w:r w:rsidRPr="008A62D7">
        <w:rPr>
          <w:lang w:val="en-GB"/>
        </w:rPr>
        <w:fldChar w:fldCharType="end"/>
      </w:r>
      <w:r w:rsidRPr="008A62D7">
        <w:rPr>
          <w:lang w:val="en-GB"/>
        </w:rPr>
        <w:t>):</w:t>
      </w:r>
    </w:p>
    <w:p w14:paraId="559518AA" w14:textId="30B53D6F" w:rsidR="00B2107A" w:rsidRPr="008A62D7" w:rsidRDefault="00B2107A" w:rsidP="005F29A8">
      <w:pPr>
        <w:pStyle w:val="ListParagraph"/>
        <w:rPr>
          <w:lang w:val="en-GB"/>
        </w:rPr>
      </w:pPr>
      <w:r w:rsidRPr="008A62D7">
        <w:rPr>
          <w:lang w:val="en-GB"/>
        </w:rPr>
        <w:t xml:space="preserve">This screen provides information on the current input data situation. By clicking on “Switch Source Stats”, the user can cycle through the three types of source stats plots provided by FOXI: </w:t>
      </w:r>
      <w:r w:rsidRPr="008A62D7">
        <w:rPr>
          <w:b/>
          <w:lang w:val="en-GB"/>
        </w:rPr>
        <w:t>N plot</w:t>
      </w:r>
      <w:r w:rsidR="005F29A8" w:rsidRPr="008A62D7">
        <w:rPr>
          <w:b/>
          <w:lang w:val="en-GB"/>
        </w:rPr>
        <w:t>,</w:t>
      </w:r>
      <w:r w:rsidRPr="008A62D7">
        <w:rPr>
          <w:lang w:val="en-GB"/>
        </w:rPr>
        <w:t xml:space="preserve"> </w:t>
      </w:r>
      <w:r w:rsidRPr="008A62D7">
        <w:rPr>
          <w:b/>
          <w:lang w:val="en-GB"/>
        </w:rPr>
        <w:t>SRC Stat plot</w:t>
      </w:r>
      <w:r w:rsidRPr="008A62D7">
        <w:rPr>
          <w:lang w:val="en-GB"/>
        </w:rPr>
        <w:t xml:space="preserve"> and </w:t>
      </w:r>
      <w:r w:rsidRPr="008A62D7">
        <w:rPr>
          <w:b/>
          <w:lang w:val="en-GB"/>
        </w:rPr>
        <w:t>SRCtotal Stat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_Ref482880346 \r \h </w:instrText>
      </w:r>
      <w:r w:rsidR="00BD0604" w:rsidRPr="008A62D7">
        <w:rPr>
          <w:lang w:val="en-GB"/>
        </w:rPr>
      </w:r>
      <w:r w:rsidR="00BD0604" w:rsidRPr="008A62D7">
        <w:rPr>
          <w:lang w:val="en-GB"/>
        </w:rPr>
        <w:fldChar w:fldCharType="separate"/>
      </w:r>
      <w:r w:rsidR="00DE7C99" w:rsidRPr="008A62D7">
        <w:rPr>
          <w:lang w:val="en-GB"/>
        </w:rPr>
        <w:t>5.10.4</w:t>
      </w:r>
      <w:r w:rsidR="00BD0604" w:rsidRPr="008A62D7">
        <w:rPr>
          <w:lang w:val="en-GB"/>
        </w:rPr>
        <w:fldChar w:fldCharType="end"/>
      </w:r>
      <w:r w:rsidRPr="008A62D7">
        <w:rPr>
          <w:lang w:val="en-GB"/>
        </w:rPr>
        <w:t>).</w:t>
      </w:r>
    </w:p>
    <w:p w14:paraId="53E02093" w14:textId="79C4124D" w:rsidR="00B2107A" w:rsidRPr="008A62D7" w:rsidRDefault="005F29A8" w:rsidP="00B2107A">
      <w:pPr>
        <w:pStyle w:val="ListParagraph"/>
        <w:rPr>
          <w:lang w:val="en-GB"/>
        </w:rPr>
      </w:pPr>
      <w:r w:rsidRPr="008A62D7">
        <w:rPr>
          <w:lang w:val="en-GB"/>
        </w:rPr>
        <w:t>C</w:t>
      </w:r>
      <w:r w:rsidR="00B2107A" w:rsidRPr="008A62D7">
        <w:rPr>
          <w:lang w:val="en-GB"/>
        </w:rPr>
        <w:t xml:space="preserve">hanged plot files are immediately displayed. </w:t>
      </w:r>
    </w:p>
    <w:p w14:paraId="2236451D" w14:textId="77777777" w:rsidR="005F29A8" w:rsidRPr="008A62D7" w:rsidRDefault="005F29A8" w:rsidP="00B2107A">
      <w:pPr>
        <w:pStyle w:val="ListParagraph"/>
        <w:rPr>
          <w:lang w:val="en-GB"/>
        </w:rPr>
      </w:pPr>
    </w:p>
    <w:p w14:paraId="7051A411" w14:textId="703E92F1" w:rsidR="005F29A8" w:rsidRPr="008A62D7" w:rsidRDefault="005F29A8" w:rsidP="001507E8">
      <w:pPr>
        <w:pStyle w:val="ListParagraph"/>
        <w:numPr>
          <w:ilvl w:val="0"/>
          <w:numId w:val="41"/>
        </w:numPr>
        <w:rPr>
          <w:b/>
          <w:lang w:val="en-GB"/>
        </w:rPr>
      </w:pPr>
      <w:r w:rsidRPr="008A62D7">
        <w:rPr>
          <w:b/>
          <w:lang w:val="en-GB"/>
        </w:rPr>
        <w:t xml:space="preserve">Mass eruption rate monitor </w:t>
      </w:r>
      <w:r w:rsidRPr="008A62D7">
        <w:rPr>
          <w:lang w:val="en-GB"/>
        </w:rPr>
        <w:t xml:space="preserve">(field “D” in </w:t>
      </w:r>
      <w:r w:rsidRPr="008A62D7">
        <w:rPr>
          <w:lang w:val="en-GB"/>
        </w:rPr>
        <w:fldChar w:fldCharType="begin"/>
      </w:r>
      <w:r w:rsidRPr="008A62D7">
        <w:rPr>
          <w:lang w:val="en-GB"/>
        </w:rPr>
        <w:instrText xml:space="preserve"> REF _Ref482879250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61</w:t>
      </w:r>
      <w:r w:rsidRPr="008A62D7">
        <w:rPr>
          <w:lang w:val="en-GB"/>
        </w:rPr>
        <w:fldChar w:fldCharType="end"/>
      </w:r>
      <w:r w:rsidRPr="008A62D7">
        <w:rPr>
          <w:lang w:val="en-GB"/>
        </w:rPr>
        <w:t>):</w:t>
      </w:r>
    </w:p>
    <w:p w14:paraId="07100841" w14:textId="03D5CFEC" w:rsidR="005F29A8" w:rsidRPr="008A62D7" w:rsidRDefault="005F29A8" w:rsidP="005F29A8">
      <w:pPr>
        <w:pStyle w:val="ListParagraph"/>
        <w:rPr>
          <w:lang w:val="en-GB"/>
        </w:rPr>
      </w:pPr>
      <w:r w:rsidRPr="008A62D7">
        <w:rPr>
          <w:lang w:val="en-GB"/>
        </w:rPr>
        <w:t xml:space="preserve">This screen </w:t>
      </w:r>
      <w:r w:rsidR="00DF44A8" w:rsidRPr="008A62D7">
        <w:rPr>
          <w:lang w:val="en-GB"/>
        </w:rPr>
        <w:t xml:space="preserve">displays </w:t>
      </w:r>
      <w:r w:rsidRPr="008A62D7">
        <w:rPr>
          <w:lang w:val="en-GB"/>
        </w:rPr>
        <w:t xml:space="preserve">the MER plots provided by FOXI. By clicking on “Switch MER Plots”, the user can switch between the two types of mass eruption rate plots: </w:t>
      </w:r>
      <w:r w:rsidRPr="008A62D7">
        <w:rPr>
          <w:b/>
          <w:lang w:val="en-GB"/>
        </w:rPr>
        <w:t xml:space="preserve">CMER plot </w:t>
      </w:r>
      <w:r w:rsidRPr="008A62D7">
        <w:rPr>
          <w:lang w:val="en-GB"/>
        </w:rPr>
        <w:t xml:space="preserve">and </w:t>
      </w:r>
      <w:r w:rsidRPr="008A62D7">
        <w:rPr>
          <w:b/>
          <w:lang w:val="en-GB"/>
        </w:rPr>
        <w:t>FMER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_Ref482880707 \r \h </w:instrText>
      </w:r>
      <w:r w:rsidR="00BD0604" w:rsidRPr="008A62D7">
        <w:rPr>
          <w:lang w:val="en-GB"/>
        </w:rPr>
      </w:r>
      <w:r w:rsidR="00BD0604" w:rsidRPr="008A62D7">
        <w:rPr>
          <w:lang w:val="en-GB"/>
        </w:rPr>
        <w:fldChar w:fldCharType="separate"/>
      </w:r>
      <w:r w:rsidR="00DE7C99" w:rsidRPr="008A62D7">
        <w:rPr>
          <w:lang w:val="en-GB"/>
        </w:rPr>
        <w:t>5.10.5</w:t>
      </w:r>
      <w:r w:rsidR="00BD0604" w:rsidRPr="008A62D7">
        <w:rPr>
          <w:lang w:val="en-GB"/>
        </w:rPr>
        <w:fldChar w:fldCharType="end"/>
      </w:r>
      <w:r w:rsidRPr="008A62D7">
        <w:rPr>
          <w:lang w:val="en-GB"/>
        </w:rPr>
        <w:t>).</w:t>
      </w:r>
    </w:p>
    <w:p w14:paraId="0D1964A2" w14:textId="4A847190" w:rsidR="005F29A8" w:rsidRPr="008A62D7" w:rsidRDefault="005F29A8" w:rsidP="005F29A8">
      <w:pPr>
        <w:pStyle w:val="ListParagraph"/>
        <w:rPr>
          <w:lang w:val="en-GB"/>
        </w:rPr>
      </w:pPr>
      <w:r w:rsidRPr="008A62D7">
        <w:rPr>
          <w:lang w:val="en-GB"/>
        </w:rPr>
        <w:t xml:space="preserve">The display is regularly updated and any changes in the plot files are immediately adopted. </w:t>
      </w:r>
    </w:p>
    <w:p w14:paraId="697BF9D6" w14:textId="77777777" w:rsidR="005F29A8" w:rsidRPr="008A62D7" w:rsidRDefault="005F29A8" w:rsidP="005F29A8">
      <w:pPr>
        <w:pStyle w:val="ListParagraph"/>
        <w:rPr>
          <w:lang w:val="en-GB"/>
        </w:rPr>
      </w:pPr>
    </w:p>
    <w:p w14:paraId="20D9A337" w14:textId="19C6C09E" w:rsidR="005F29A8" w:rsidRPr="008A62D7" w:rsidRDefault="005F29A8" w:rsidP="001507E8">
      <w:pPr>
        <w:pStyle w:val="ListParagraph"/>
        <w:numPr>
          <w:ilvl w:val="0"/>
          <w:numId w:val="41"/>
        </w:numPr>
        <w:rPr>
          <w:b/>
          <w:lang w:val="en-GB"/>
        </w:rPr>
      </w:pPr>
      <w:r w:rsidRPr="008A62D7">
        <w:rPr>
          <w:b/>
          <w:lang w:val="en-GB"/>
        </w:rPr>
        <w:t xml:space="preserve">Erupted mass monitor </w:t>
      </w:r>
      <w:r w:rsidRPr="008A62D7">
        <w:rPr>
          <w:lang w:val="en-GB"/>
        </w:rPr>
        <w:t xml:space="preserve">(field “E” in </w:t>
      </w:r>
      <w:r w:rsidRPr="008A62D7">
        <w:rPr>
          <w:lang w:val="en-GB"/>
        </w:rPr>
        <w:fldChar w:fldCharType="begin"/>
      </w:r>
      <w:r w:rsidRPr="008A62D7">
        <w:rPr>
          <w:lang w:val="en-GB"/>
        </w:rPr>
        <w:instrText xml:space="preserve"> REF _Ref482879250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61</w:t>
      </w:r>
      <w:r w:rsidRPr="008A62D7">
        <w:rPr>
          <w:lang w:val="en-GB"/>
        </w:rPr>
        <w:fldChar w:fldCharType="end"/>
      </w:r>
      <w:r w:rsidRPr="008A62D7">
        <w:rPr>
          <w:lang w:val="en-GB"/>
        </w:rPr>
        <w:t>):</w:t>
      </w:r>
    </w:p>
    <w:p w14:paraId="58573618" w14:textId="19210424" w:rsidR="005F29A8" w:rsidRPr="008A62D7" w:rsidRDefault="005F29A8" w:rsidP="005F29A8">
      <w:pPr>
        <w:pStyle w:val="ListParagraph"/>
        <w:rPr>
          <w:lang w:val="en-GB"/>
        </w:rPr>
      </w:pPr>
      <w:r w:rsidRPr="008A62D7">
        <w:rPr>
          <w:lang w:val="en-GB"/>
        </w:rPr>
        <w:t xml:space="preserve">This screen </w:t>
      </w:r>
      <w:r w:rsidR="00DF44A8" w:rsidRPr="008A62D7">
        <w:rPr>
          <w:lang w:val="en-GB"/>
        </w:rPr>
        <w:t xml:space="preserve">shows </w:t>
      </w:r>
      <w:r w:rsidRPr="008A62D7">
        <w:rPr>
          <w:lang w:val="en-GB"/>
        </w:rPr>
        <w:t xml:space="preserve">the resulting total erupted mass plots </w:t>
      </w:r>
      <w:r w:rsidR="00DF44A8" w:rsidRPr="008A62D7">
        <w:rPr>
          <w:lang w:val="en-GB"/>
        </w:rPr>
        <w:t xml:space="preserve">estimated </w:t>
      </w:r>
      <w:r w:rsidRPr="008A62D7">
        <w:rPr>
          <w:lang w:val="en-GB"/>
        </w:rPr>
        <w:t xml:space="preserve">by FOXI. By clicking on “Switch Erupted Mass Plots”, the user can switch between two types of plots: </w:t>
      </w:r>
      <w:r w:rsidRPr="008A62D7">
        <w:rPr>
          <w:b/>
          <w:lang w:val="en-GB"/>
        </w:rPr>
        <w:t xml:space="preserve">Cmass plot </w:t>
      </w:r>
      <w:r w:rsidRPr="008A62D7">
        <w:rPr>
          <w:lang w:val="en-GB"/>
        </w:rPr>
        <w:t xml:space="preserve">and </w:t>
      </w:r>
      <w:r w:rsidRPr="008A62D7">
        <w:rPr>
          <w:b/>
          <w:lang w:val="en-GB"/>
        </w:rPr>
        <w:t>Fmass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_Ref482880908 \r \h </w:instrText>
      </w:r>
      <w:r w:rsidR="00BD0604" w:rsidRPr="008A62D7">
        <w:rPr>
          <w:lang w:val="en-GB"/>
        </w:rPr>
      </w:r>
      <w:r w:rsidR="00BD0604" w:rsidRPr="008A62D7">
        <w:rPr>
          <w:lang w:val="en-GB"/>
        </w:rPr>
        <w:fldChar w:fldCharType="separate"/>
      </w:r>
      <w:r w:rsidR="00DE7C99" w:rsidRPr="008A62D7">
        <w:rPr>
          <w:lang w:val="en-GB"/>
        </w:rPr>
        <w:t>5.10.6</w:t>
      </w:r>
      <w:r w:rsidR="00BD0604" w:rsidRPr="008A62D7">
        <w:rPr>
          <w:lang w:val="en-GB"/>
        </w:rPr>
        <w:fldChar w:fldCharType="end"/>
      </w:r>
      <w:r w:rsidRPr="008A62D7">
        <w:rPr>
          <w:lang w:val="en-GB"/>
        </w:rPr>
        <w:t>).</w:t>
      </w:r>
    </w:p>
    <w:p w14:paraId="24C30AA4" w14:textId="77777777" w:rsidR="005F29A8" w:rsidRPr="008A62D7" w:rsidRDefault="005F29A8" w:rsidP="005F29A8">
      <w:pPr>
        <w:pStyle w:val="ListParagraph"/>
        <w:rPr>
          <w:lang w:val="en-GB"/>
        </w:rPr>
      </w:pPr>
      <w:r w:rsidRPr="008A62D7">
        <w:rPr>
          <w:lang w:val="en-GB"/>
        </w:rPr>
        <w:t xml:space="preserve">The display is regularly updated and any changes in the plot files are immediately adopted. </w:t>
      </w:r>
    </w:p>
    <w:p w14:paraId="2B46769A" w14:textId="77777777" w:rsidR="00A026E8" w:rsidRPr="008A62D7" w:rsidRDefault="00A026E8" w:rsidP="00492941">
      <w:pPr>
        <w:rPr>
          <w:lang w:val="en-GB"/>
        </w:rPr>
      </w:pPr>
    </w:p>
    <w:p w14:paraId="22F38E07" w14:textId="21D8B350" w:rsidR="00385126" w:rsidRPr="008A62D7" w:rsidRDefault="00385126" w:rsidP="001507E8">
      <w:pPr>
        <w:pStyle w:val="ListParagraph"/>
        <w:numPr>
          <w:ilvl w:val="0"/>
          <w:numId w:val="41"/>
        </w:numPr>
        <w:rPr>
          <w:b/>
          <w:lang w:val="en-GB"/>
        </w:rPr>
      </w:pPr>
      <w:r w:rsidRPr="008A62D7">
        <w:rPr>
          <w:b/>
          <w:lang w:val="en-GB"/>
        </w:rPr>
        <w:t xml:space="preserve">REFIR status monitor </w:t>
      </w:r>
      <w:r w:rsidRPr="008A62D7">
        <w:rPr>
          <w:lang w:val="en-GB"/>
        </w:rPr>
        <w:t xml:space="preserve">(field “F” in </w:t>
      </w:r>
      <w:r w:rsidRPr="008A62D7">
        <w:rPr>
          <w:lang w:val="en-GB"/>
        </w:rPr>
        <w:fldChar w:fldCharType="begin"/>
      </w:r>
      <w:r w:rsidRPr="008A62D7">
        <w:rPr>
          <w:lang w:val="en-GB"/>
        </w:rPr>
        <w:instrText xml:space="preserve"> REF _Ref482879250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61</w:t>
      </w:r>
      <w:r w:rsidRPr="008A62D7">
        <w:rPr>
          <w:lang w:val="en-GB"/>
        </w:rPr>
        <w:fldChar w:fldCharType="end"/>
      </w:r>
      <w:r w:rsidRPr="008A62D7">
        <w:rPr>
          <w:lang w:val="en-GB"/>
        </w:rPr>
        <w:t>):</w:t>
      </w:r>
    </w:p>
    <w:p w14:paraId="3E36EDC2" w14:textId="69E09277" w:rsidR="00385126" w:rsidRPr="008A62D7" w:rsidRDefault="00385126" w:rsidP="00385126">
      <w:pPr>
        <w:pStyle w:val="ListParagraph"/>
        <w:rPr>
          <w:lang w:val="en-GB"/>
        </w:rPr>
      </w:pPr>
      <w:r w:rsidRPr="008A62D7">
        <w:rPr>
          <w:lang w:val="en-GB"/>
        </w:rPr>
        <w:t xml:space="preserve">This screen displays the various status records provided by FOXI. </w:t>
      </w:r>
    </w:p>
    <w:p w14:paraId="20C11389" w14:textId="2D621EA6" w:rsidR="00385126" w:rsidRPr="008A62D7" w:rsidRDefault="00385126" w:rsidP="001507E8">
      <w:pPr>
        <w:pStyle w:val="ListParagraph"/>
        <w:numPr>
          <w:ilvl w:val="0"/>
          <w:numId w:val="42"/>
        </w:numPr>
        <w:rPr>
          <w:lang w:val="en-GB"/>
        </w:rPr>
      </w:pPr>
      <w:r w:rsidRPr="008A62D7">
        <w:rPr>
          <w:lang w:val="en-GB"/>
        </w:rPr>
        <w:t>By clicking on “REFIR Results”, the user can cycle through plume height status and the computed eruption source parameters. The according screens simply display the content of the text files “</w:t>
      </w:r>
      <w:r w:rsidRPr="008A62D7">
        <w:rPr>
          <w:b/>
          <w:i/>
          <w:lang w:val="en-GB"/>
        </w:rPr>
        <w:t>_status1.txt</w:t>
      </w:r>
      <w:r w:rsidRPr="008A62D7">
        <w:rPr>
          <w:lang w:val="en-GB"/>
        </w:rPr>
        <w:t>”, “</w:t>
      </w:r>
      <w:r w:rsidRPr="008A62D7">
        <w:rPr>
          <w:b/>
          <w:i/>
          <w:lang w:val="en-GB"/>
        </w:rPr>
        <w:t>_status2.txt</w:t>
      </w:r>
      <w:r w:rsidRPr="008A62D7">
        <w:rPr>
          <w:lang w:val="en-GB"/>
        </w:rPr>
        <w:t>” and “</w:t>
      </w:r>
      <w:r w:rsidRPr="008A62D7">
        <w:rPr>
          <w:b/>
          <w:i/>
          <w:lang w:val="en-GB"/>
        </w:rPr>
        <w:t>_status3.txt</w:t>
      </w:r>
      <w:r w:rsidRPr="008A62D7">
        <w:rPr>
          <w:lang w:val="en-GB"/>
        </w:rPr>
        <w:t>”, generated by FOXI.</w:t>
      </w:r>
    </w:p>
    <w:p w14:paraId="553BD48A" w14:textId="19880908" w:rsidR="00385126" w:rsidRPr="008A62D7" w:rsidRDefault="00385126" w:rsidP="001507E8">
      <w:pPr>
        <w:pStyle w:val="ListParagraph"/>
        <w:numPr>
          <w:ilvl w:val="0"/>
          <w:numId w:val="42"/>
        </w:numPr>
        <w:rPr>
          <w:lang w:val="en-GB"/>
        </w:rPr>
      </w:pPr>
      <w:r w:rsidRPr="008A62D7">
        <w:rPr>
          <w:lang w:val="en-GB"/>
        </w:rPr>
        <w:t>By clicking on “REFIR Parameters”, the user can cycle through the various REFIR model parameters stored within the FOXI generated text files “</w:t>
      </w:r>
      <w:r w:rsidRPr="008A62D7">
        <w:rPr>
          <w:b/>
          <w:i/>
          <w:lang w:val="en-GB"/>
        </w:rPr>
        <w:t>_status4.txt</w:t>
      </w:r>
      <w:r w:rsidRPr="008A62D7">
        <w:rPr>
          <w:lang w:val="en-GB"/>
        </w:rPr>
        <w:t>”, “</w:t>
      </w:r>
      <w:r w:rsidRPr="008A62D7">
        <w:rPr>
          <w:b/>
          <w:i/>
          <w:lang w:val="en-GB"/>
        </w:rPr>
        <w:t>_status5.txt</w:t>
      </w:r>
      <w:r w:rsidRPr="008A62D7">
        <w:rPr>
          <w:lang w:val="en-GB"/>
        </w:rPr>
        <w:t>” … “</w:t>
      </w:r>
      <w:r w:rsidRPr="008A62D7">
        <w:rPr>
          <w:b/>
          <w:i/>
          <w:lang w:val="en-GB"/>
        </w:rPr>
        <w:t>_status12.txt</w:t>
      </w:r>
      <w:r w:rsidRPr="008A62D7">
        <w:rPr>
          <w:lang w:val="en-GB"/>
        </w:rPr>
        <w:t>”.</w:t>
      </w:r>
    </w:p>
    <w:p w14:paraId="749C6646" w14:textId="3A0EF499" w:rsidR="00385126" w:rsidRPr="008A62D7" w:rsidRDefault="00847DF3" w:rsidP="00385126">
      <w:pPr>
        <w:pStyle w:val="ListParagraph"/>
        <w:rPr>
          <w:lang w:val="en-GB"/>
        </w:rPr>
      </w:pPr>
      <w:r w:rsidRPr="008A62D7">
        <w:rPr>
          <w:lang w:val="en-GB"/>
        </w:rPr>
        <w:t xml:space="preserve">A description of the displayed parameters and results is provided in section </w:t>
      </w:r>
      <w:r w:rsidR="00BD0604" w:rsidRPr="008A62D7">
        <w:rPr>
          <w:lang w:val="en-GB"/>
        </w:rPr>
        <w:fldChar w:fldCharType="begin"/>
      </w:r>
      <w:r w:rsidR="00BD0604" w:rsidRPr="008A62D7">
        <w:rPr>
          <w:lang w:val="en-GB"/>
        </w:rPr>
        <w:instrText xml:space="preserve"> REF _Ref482881618 \r \h </w:instrText>
      </w:r>
      <w:r w:rsidR="00BD0604" w:rsidRPr="008A62D7">
        <w:rPr>
          <w:lang w:val="en-GB"/>
        </w:rPr>
      </w:r>
      <w:r w:rsidR="00BD0604" w:rsidRPr="008A62D7">
        <w:rPr>
          <w:lang w:val="en-GB"/>
        </w:rPr>
        <w:fldChar w:fldCharType="separate"/>
      </w:r>
      <w:r w:rsidR="00DE7C99" w:rsidRPr="008A62D7">
        <w:rPr>
          <w:lang w:val="en-GB"/>
        </w:rPr>
        <w:t>5.10.7</w:t>
      </w:r>
      <w:r w:rsidR="00BD0604" w:rsidRPr="008A62D7">
        <w:rPr>
          <w:lang w:val="en-GB"/>
        </w:rPr>
        <w:fldChar w:fldCharType="end"/>
      </w:r>
      <w:r w:rsidRPr="008A62D7">
        <w:rPr>
          <w:lang w:val="en-GB"/>
        </w:rPr>
        <w:t>.</w:t>
      </w:r>
    </w:p>
    <w:p w14:paraId="1892A72A" w14:textId="1EAB9FC9" w:rsidR="00492941" w:rsidRPr="008A62D7" w:rsidRDefault="00847DF3" w:rsidP="00847DF3">
      <w:pPr>
        <w:pStyle w:val="ListParagraph"/>
        <w:rPr>
          <w:lang w:val="en-GB"/>
        </w:rPr>
      </w:pPr>
      <w:r w:rsidRPr="008A62D7">
        <w:rPr>
          <w:lang w:val="en-GB"/>
        </w:rPr>
        <w:t>Also this</w:t>
      </w:r>
      <w:r w:rsidR="00385126" w:rsidRPr="008A62D7">
        <w:rPr>
          <w:lang w:val="en-GB"/>
        </w:rPr>
        <w:t xml:space="preserve"> display is regularly updated</w:t>
      </w:r>
      <w:r w:rsidRPr="008A62D7">
        <w:rPr>
          <w:lang w:val="en-GB"/>
        </w:rPr>
        <w:t xml:space="preserve">, so that </w:t>
      </w:r>
      <w:r w:rsidR="00385126" w:rsidRPr="008A62D7">
        <w:rPr>
          <w:lang w:val="en-GB"/>
        </w:rPr>
        <w:t xml:space="preserve">any changes in the </w:t>
      </w:r>
      <w:r w:rsidRPr="008A62D7">
        <w:rPr>
          <w:lang w:val="en-GB"/>
        </w:rPr>
        <w:t>status</w:t>
      </w:r>
      <w:r w:rsidR="00385126" w:rsidRPr="008A62D7">
        <w:rPr>
          <w:lang w:val="en-GB"/>
        </w:rPr>
        <w:t xml:space="preserve"> files are immediately adopted. </w:t>
      </w:r>
      <w:r w:rsidR="00492941" w:rsidRPr="008A62D7">
        <w:rPr>
          <w:lang w:val="en-GB"/>
        </w:rPr>
        <w:br w:type="page"/>
      </w:r>
    </w:p>
    <w:p w14:paraId="515D1F6F" w14:textId="77777777" w:rsidR="003A249A" w:rsidRPr="008A62D7" w:rsidRDefault="003A249A" w:rsidP="00BE06A3">
      <w:pPr>
        <w:rPr>
          <w:lang w:val="en-GB"/>
        </w:rPr>
      </w:pPr>
    </w:p>
    <w:p w14:paraId="3FEDC8F4" w14:textId="77777777" w:rsidR="00BE06A3" w:rsidRPr="008A62D7" w:rsidRDefault="00BE06A3" w:rsidP="00BE06A3">
      <w:pPr>
        <w:pStyle w:val="ListParagraph"/>
        <w:rPr>
          <w:lang w:val="en-GB"/>
        </w:rPr>
      </w:pPr>
    </w:p>
    <w:p w14:paraId="60C1503F" w14:textId="28BEF9D1" w:rsidR="009506F9" w:rsidRPr="008A62D7" w:rsidRDefault="009506F9" w:rsidP="005B3DDE">
      <w:pPr>
        <w:pStyle w:val="Heading1"/>
        <w:rPr>
          <w:lang w:val="en-GB"/>
        </w:rPr>
      </w:pPr>
      <w:bookmarkStart w:id="2013" w:name="_Toc536110945"/>
      <w:r w:rsidRPr="008A62D7">
        <w:rPr>
          <w:lang w:val="en-GB"/>
        </w:rPr>
        <w:t>References</w:t>
      </w:r>
      <w:bookmarkEnd w:id="2013"/>
    </w:p>
    <w:p w14:paraId="73307B9E" w14:textId="77777777" w:rsidR="00542D43" w:rsidRPr="008A62D7" w:rsidRDefault="00542D43" w:rsidP="009506F9">
      <w:pPr>
        <w:rPr>
          <w:rFonts w:asciiTheme="minorHAnsi" w:hAnsiTheme="minorHAnsi"/>
          <w:szCs w:val="22"/>
          <w:lang w:val="en-GB"/>
        </w:rPr>
      </w:pPr>
    </w:p>
    <w:p w14:paraId="26034A78" w14:textId="77777777" w:rsidR="00542D43" w:rsidRPr="008A62D7" w:rsidRDefault="00542D43" w:rsidP="009506F9">
      <w:pPr>
        <w:rPr>
          <w:rFonts w:asciiTheme="minorHAnsi" w:hAnsiTheme="minorHAnsi"/>
          <w:szCs w:val="22"/>
          <w:lang w:val="en-GB"/>
        </w:rPr>
      </w:pPr>
    </w:p>
    <w:p w14:paraId="6AB0B3D0" w14:textId="1E39D083" w:rsidR="00973D6D" w:rsidRPr="008A62D7" w:rsidRDefault="00973D6D" w:rsidP="009506F9">
      <w:pPr>
        <w:rPr>
          <w:szCs w:val="22"/>
          <w:lang w:val="en-GB"/>
        </w:rPr>
      </w:pPr>
      <w:r w:rsidRPr="008A62D7">
        <w:rPr>
          <w:szCs w:val="22"/>
          <w:lang w:val="en-GB"/>
        </w:rPr>
        <w:t xml:space="preserve">Arason, Th. </w:t>
      </w:r>
      <w:hyperlink r:id="rId41" w:history="1">
        <w:r w:rsidRPr="008A62D7">
          <w:rPr>
            <w:rStyle w:val="Hyperlink"/>
            <w:szCs w:val="22"/>
            <w:lang w:val="en-GB"/>
          </w:rPr>
          <w:t>http://brunnur.vedur.is/pub/arason/radar/calc</w:t>
        </w:r>
      </w:hyperlink>
      <w:r w:rsidRPr="008A62D7">
        <w:rPr>
          <w:szCs w:val="22"/>
          <w:lang w:val="en-GB"/>
        </w:rPr>
        <w:t xml:space="preserve"> (2015); retrieved 06/06/2017</w:t>
      </w:r>
    </w:p>
    <w:p w14:paraId="4D3D19F1" w14:textId="77777777" w:rsidR="00973D6D" w:rsidRPr="008A62D7" w:rsidRDefault="00973D6D" w:rsidP="009506F9">
      <w:pPr>
        <w:rPr>
          <w:szCs w:val="22"/>
          <w:lang w:val="en-GB"/>
        </w:rPr>
      </w:pPr>
    </w:p>
    <w:p w14:paraId="042EBA1F" w14:textId="13F4CBB2" w:rsidR="00542D43" w:rsidRPr="008A62D7" w:rsidRDefault="00542D43" w:rsidP="009506F9">
      <w:pPr>
        <w:rPr>
          <w:szCs w:val="22"/>
          <w:lang w:val="en-GB"/>
        </w:rPr>
      </w:pPr>
      <w:r w:rsidRPr="008A62D7">
        <w:rPr>
          <w:szCs w:val="22"/>
          <w:lang w:val="en-GB"/>
        </w:rPr>
        <w:t xml:space="preserve">Büttner, R., Zimanowski, B. &amp; Röder, H. Short-time electrical effects during volcanic eruption: Experiments and field measurements. </w:t>
      </w:r>
      <w:r w:rsidRPr="008A62D7">
        <w:rPr>
          <w:i/>
          <w:szCs w:val="22"/>
          <w:lang w:val="en-GB"/>
        </w:rPr>
        <w:t>J. Geophys. Res</w:t>
      </w:r>
      <w:r w:rsidRPr="008A62D7">
        <w:rPr>
          <w:szCs w:val="22"/>
          <w:lang w:val="en-GB"/>
        </w:rPr>
        <w:t>. 105, 2819 (2000). DOI:10.1029/1999JB900370</w:t>
      </w:r>
    </w:p>
    <w:p w14:paraId="313738B1" w14:textId="3E82C48D" w:rsidR="00EE56C3" w:rsidRPr="008A62D7" w:rsidRDefault="00EE56C3" w:rsidP="009506F9">
      <w:pPr>
        <w:rPr>
          <w:szCs w:val="22"/>
          <w:lang w:val="en-GB"/>
        </w:rPr>
      </w:pPr>
    </w:p>
    <w:p w14:paraId="39BB1CC8" w14:textId="62F43C06" w:rsidR="00850072" w:rsidRPr="008A62D7" w:rsidRDefault="00850072" w:rsidP="009506F9">
      <w:pPr>
        <w:rPr>
          <w:szCs w:val="22"/>
          <w:lang w:val="en-GB"/>
        </w:rPr>
      </w:pPr>
      <w:r w:rsidRPr="008A62D7">
        <w:rPr>
          <w:szCs w:val="22"/>
          <w:lang w:val="en-GB"/>
        </w:rPr>
        <w:t xml:space="preserve">Degruyter, W. &amp; Bonadonna C. Improving on mass flow rate estimates of volcanic eruptions. </w:t>
      </w:r>
      <w:r w:rsidRPr="008A62D7">
        <w:rPr>
          <w:i/>
          <w:szCs w:val="22"/>
          <w:lang w:val="en-GB"/>
        </w:rPr>
        <w:t>Geophys. Res. Lett</w:t>
      </w:r>
      <w:r w:rsidRPr="008A62D7">
        <w:rPr>
          <w:szCs w:val="22"/>
          <w:lang w:val="en-GB"/>
        </w:rPr>
        <w:t xml:space="preserve">. 39, </w:t>
      </w:r>
      <w:r w:rsidRPr="008A62D7">
        <w:rPr>
          <w:lang w:val="en-GB"/>
        </w:rPr>
        <w:t xml:space="preserve">L16308 (2012). </w:t>
      </w:r>
      <w:r w:rsidRPr="008A62D7">
        <w:rPr>
          <w:szCs w:val="22"/>
          <w:lang w:val="en-GB"/>
        </w:rPr>
        <w:t>DOI: 10.1029/2012GL052566</w:t>
      </w:r>
    </w:p>
    <w:p w14:paraId="4EAF8E31" w14:textId="77777777" w:rsidR="00850072" w:rsidRPr="008A62D7" w:rsidRDefault="00850072" w:rsidP="009506F9">
      <w:pPr>
        <w:rPr>
          <w:szCs w:val="22"/>
          <w:lang w:val="en-GB"/>
        </w:rPr>
      </w:pPr>
    </w:p>
    <w:p w14:paraId="7504F7A4" w14:textId="77777777" w:rsidR="005A5635" w:rsidRPr="008A62D7" w:rsidRDefault="005A5635" w:rsidP="005A5635">
      <w:pPr>
        <w:rPr>
          <w:szCs w:val="22"/>
          <w:lang w:val="en-GB"/>
        </w:rPr>
      </w:pPr>
      <w:r w:rsidRPr="008A62D7">
        <w:rPr>
          <w:szCs w:val="22"/>
          <w:lang w:val="en-GB"/>
        </w:rPr>
        <w:t>Devenish, B.J. Estimating the total mass emitted by the eruption of Eyjafjallajökull in</w:t>
      </w:r>
    </w:p>
    <w:p w14:paraId="7511588A" w14:textId="656E13DB" w:rsidR="005A5635" w:rsidRPr="008A62D7" w:rsidRDefault="005A5635" w:rsidP="005A5635">
      <w:pPr>
        <w:rPr>
          <w:szCs w:val="22"/>
          <w:lang w:val="en-GB"/>
        </w:rPr>
      </w:pPr>
      <w:r w:rsidRPr="008A62D7">
        <w:rPr>
          <w:szCs w:val="22"/>
          <w:lang w:val="en-GB"/>
        </w:rPr>
        <w:t xml:space="preserve">2010 using plume-rise models. </w:t>
      </w:r>
      <w:r w:rsidRPr="008A62D7">
        <w:rPr>
          <w:i/>
          <w:szCs w:val="22"/>
          <w:lang w:val="en-GB"/>
        </w:rPr>
        <w:t xml:space="preserve">J. Volcanol. </w:t>
      </w:r>
      <w:r w:rsidRPr="000E1A5F">
        <w:rPr>
          <w:i/>
          <w:szCs w:val="22"/>
          <w:lang w:val="en-GB"/>
        </w:rPr>
        <w:t>Geotherm. Res.</w:t>
      </w:r>
      <w:r w:rsidRPr="000E1A5F">
        <w:rPr>
          <w:szCs w:val="22"/>
          <w:lang w:val="en-GB"/>
        </w:rPr>
        <w:t>, in press (2016). DOI:</w:t>
      </w:r>
      <w:r w:rsidRPr="008A62D7">
        <w:rPr>
          <w:szCs w:val="22"/>
          <w:lang w:val="en-GB"/>
        </w:rPr>
        <w:t xml:space="preserve"> 10.1016/j.jvolgeores.2016.01.005</w:t>
      </w:r>
    </w:p>
    <w:p w14:paraId="70389C6A" w14:textId="77777777" w:rsidR="005A5635" w:rsidRPr="008A62D7" w:rsidRDefault="005A5635" w:rsidP="005A5635">
      <w:pPr>
        <w:rPr>
          <w:szCs w:val="22"/>
          <w:lang w:val="en-GB"/>
        </w:rPr>
      </w:pPr>
    </w:p>
    <w:p w14:paraId="19459663" w14:textId="6372F843" w:rsidR="001566D9" w:rsidRPr="00552368" w:rsidRDefault="001566D9" w:rsidP="009506F9">
      <w:pPr>
        <w:rPr>
          <w:szCs w:val="22"/>
          <w:lang w:val="en-GB"/>
        </w:rPr>
      </w:pPr>
      <w:r w:rsidRPr="008A62D7">
        <w:rPr>
          <w:szCs w:val="22"/>
          <w:lang w:val="en-GB"/>
        </w:rPr>
        <w:t>Donnadieu, F., Freville, P., Hervier, C., Coltelli, M., Prestifilippo, Valade, S., Rivet, S. &amp; Caucault, P. Near-source Doppler radar monitoring of tephra plumes at Etna</w:t>
      </w:r>
      <w:r w:rsidR="00C00780" w:rsidRPr="008A62D7">
        <w:rPr>
          <w:szCs w:val="22"/>
          <w:lang w:val="en-GB"/>
        </w:rPr>
        <w:t xml:space="preserve">. </w:t>
      </w:r>
      <w:r w:rsidR="00C00780" w:rsidRPr="008A62D7">
        <w:rPr>
          <w:i/>
          <w:szCs w:val="22"/>
          <w:lang w:val="en-GB"/>
        </w:rPr>
        <w:t xml:space="preserve">J. Volcanol. </w:t>
      </w:r>
      <w:r w:rsidR="00C00780" w:rsidRPr="000E1A5F">
        <w:rPr>
          <w:i/>
          <w:szCs w:val="22"/>
          <w:lang w:val="en-GB"/>
        </w:rPr>
        <w:t>Geotherm. Res.</w:t>
      </w:r>
      <w:r w:rsidR="00C00780" w:rsidRPr="000E1A5F">
        <w:rPr>
          <w:szCs w:val="22"/>
          <w:lang w:val="en-GB"/>
        </w:rPr>
        <w:t>, in press (2016). DOI:10.1016/j.jvolgeores.2016.01.009</w:t>
      </w:r>
    </w:p>
    <w:p w14:paraId="4CAAFB5B" w14:textId="77777777" w:rsidR="00C00780" w:rsidRPr="008A62D7" w:rsidRDefault="00C00780" w:rsidP="009506F9">
      <w:pPr>
        <w:rPr>
          <w:szCs w:val="22"/>
          <w:lang w:val="en-GB"/>
        </w:rPr>
      </w:pPr>
    </w:p>
    <w:p w14:paraId="0FA6F36F" w14:textId="494F967D" w:rsidR="00ED32F9" w:rsidRPr="008A62D7" w:rsidRDefault="00ED32F9" w:rsidP="009506F9">
      <w:pPr>
        <w:rPr>
          <w:szCs w:val="22"/>
          <w:lang w:val="en-GB"/>
        </w:rPr>
      </w:pPr>
      <w:r w:rsidRPr="000E1A5F">
        <w:rPr>
          <w:szCs w:val="22"/>
          <w:lang w:val="en-GB"/>
        </w:rPr>
        <w:t>Dürig, T.,</w:t>
      </w:r>
      <w:r w:rsidRPr="000E1A5F">
        <w:rPr>
          <w:i/>
          <w:szCs w:val="22"/>
          <w:lang w:val="en-GB"/>
        </w:rPr>
        <w:t xml:space="preserve"> </w:t>
      </w:r>
      <w:r w:rsidRPr="00552368">
        <w:rPr>
          <w:szCs w:val="22"/>
          <w:lang w:val="en-GB"/>
        </w:rPr>
        <w:t>Gudmundsson, M. T., Karmann, S</w:t>
      </w:r>
      <w:r w:rsidR="00850072" w:rsidRPr="001E0E58">
        <w:rPr>
          <w:szCs w:val="22"/>
          <w:lang w:val="en-GB"/>
        </w:rPr>
        <w:t xml:space="preserve">., Zimanowski, B., Dellino, P., </w:t>
      </w:r>
      <w:r w:rsidRPr="001E0E58">
        <w:rPr>
          <w:szCs w:val="22"/>
          <w:lang w:val="en-GB"/>
        </w:rPr>
        <w:t>Rietze, M. &amp; Büttner, R</w:t>
      </w:r>
      <w:r w:rsidRPr="00BB4E6A">
        <w:rPr>
          <w:i/>
          <w:szCs w:val="22"/>
          <w:lang w:val="en-GB"/>
        </w:rPr>
        <w:t xml:space="preserve">. </w:t>
      </w:r>
      <w:r w:rsidRPr="000E1A5F">
        <w:rPr>
          <w:szCs w:val="22"/>
          <w:lang w:val="en-GB"/>
        </w:rPr>
        <w:t xml:space="preserve">Mass eruption </w:t>
      </w:r>
      <w:r w:rsidRPr="008A62D7">
        <w:rPr>
          <w:szCs w:val="22"/>
          <w:lang w:val="en-GB"/>
        </w:rPr>
        <w:t xml:space="preserve">rates in pulsating eruptions estimated from video analysis of the gas thrust–buoyancy transition – a case study of the 2010 eruption of Eyjafjallajökull, Iceland. </w:t>
      </w:r>
      <w:r w:rsidRPr="008A62D7">
        <w:rPr>
          <w:i/>
          <w:szCs w:val="22"/>
          <w:lang w:val="en-GB"/>
        </w:rPr>
        <w:t>Earth Planet Sp.</w:t>
      </w:r>
      <w:r w:rsidR="00EE56C3" w:rsidRPr="008A62D7">
        <w:rPr>
          <w:szCs w:val="22"/>
          <w:lang w:val="en-GB"/>
        </w:rPr>
        <w:t xml:space="preserve"> </w:t>
      </w:r>
      <w:r w:rsidRPr="008A62D7">
        <w:rPr>
          <w:rStyle w:val="Strong"/>
          <w:b w:val="0"/>
          <w:szCs w:val="22"/>
          <w:lang w:val="en-GB"/>
        </w:rPr>
        <w:t>67</w:t>
      </w:r>
      <w:r w:rsidRPr="008A62D7">
        <w:rPr>
          <w:szCs w:val="22"/>
          <w:lang w:val="en-GB"/>
        </w:rPr>
        <w:t>, 180</w:t>
      </w:r>
      <w:r w:rsidR="00EE56C3" w:rsidRPr="008A62D7">
        <w:rPr>
          <w:szCs w:val="22"/>
          <w:lang w:val="en-GB"/>
        </w:rPr>
        <w:t xml:space="preserve"> (2015)</w:t>
      </w:r>
      <w:r w:rsidRPr="008A62D7">
        <w:rPr>
          <w:szCs w:val="22"/>
          <w:lang w:val="en-GB"/>
        </w:rPr>
        <w:t xml:space="preserve">. </w:t>
      </w:r>
      <w:r w:rsidRPr="008A62D7">
        <w:rPr>
          <w:rStyle w:val="pseudotab"/>
          <w:szCs w:val="22"/>
          <w:lang w:val="en-GB"/>
        </w:rPr>
        <w:t>DOI:10.1186/s40623-015-0351-7</w:t>
      </w:r>
    </w:p>
    <w:p w14:paraId="12D59755" w14:textId="31BBE4D5" w:rsidR="00ED32F9" w:rsidRPr="008A62D7" w:rsidRDefault="00ED32F9" w:rsidP="009506F9">
      <w:pPr>
        <w:rPr>
          <w:szCs w:val="22"/>
          <w:lang w:val="en-GB"/>
        </w:rPr>
      </w:pPr>
    </w:p>
    <w:p w14:paraId="5679A3CE" w14:textId="77DC629B" w:rsidR="00C00780" w:rsidRPr="008A62D7" w:rsidRDefault="00C00780" w:rsidP="00C00780">
      <w:pPr>
        <w:rPr>
          <w:szCs w:val="22"/>
          <w:lang w:val="en-GB"/>
        </w:rPr>
      </w:pPr>
      <w:r w:rsidRPr="008A62D7">
        <w:rPr>
          <w:szCs w:val="22"/>
          <w:lang w:val="en-GB"/>
        </w:rPr>
        <w:t xml:space="preserve">Gouhier, M., Guillin, A., Azzaoui, N., Eychenne, J.&amp; Valade, S. Source mass eruption rate retrieved from satellite-based data using statistical modelling. </w:t>
      </w:r>
      <w:r w:rsidRPr="008A62D7">
        <w:rPr>
          <w:i/>
          <w:szCs w:val="22"/>
          <w:lang w:val="en-GB"/>
        </w:rPr>
        <w:t>Geophys. Res. Abs.</w:t>
      </w:r>
      <w:r w:rsidRPr="008A62D7">
        <w:rPr>
          <w:szCs w:val="22"/>
          <w:lang w:val="en-GB"/>
        </w:rPr>
        <w:t xml:space="preserve"> 17,</w:t>
      </w:r>
      <w:r w:rsidRPr="008A62D7">
        <w:rPr>
          <w:rFonts w:ascii="NimbusRomNo9L-Regu" w:hAnsi="NimbusRomNo9L-Regu" w:cs="NimbusRomNo9L-Regu"/>
          <w:sz w:val="20"/>
          <w:szCs w:val="20"/>
          <w:lang w:val="en-GB" w:eastAsia="is-IS"/>
        </w:rPr>
        <w:t xml:space="preserve"> EGU2015-10222-1 (2015).</w:t>
      </w:r>
    </w:p>
    <w:p w14:paraId="27397132" w14:textId="77777777" w:rsidR="00C00780" w:rsidRPr="008A62D7" w:rsidRDefault="00C00780" w:rsidP="009506F9">
      <w:pPr>
        <w:rPr>
          <w:szCs w:val="22"/>
          <w:lang w:val="en-GB"/>
        </w:rPr>
      </w:pPr>
    </w:p>
    <w:p w14:paraId="22206B45" w14:textId="65B3F658" w:rsidR="00C00780" w:rsidRPr="008A62D7" w:rsidRDefault="00C00780" w:rsidP="009506F9">
      <w:pPr>
        <w:rPr>
          <w:szCs w:val="22"/>
          <w:lang w:val="en-GB"/>
        </w:rPr>
      </w:pPr>
      <w:r w:rsidRPr="008A62D7">
        <w:rPr>
          <w:lang w:val="en-GB"/>
        </w:rPr>
        <w:t>Gouhier, M., Harris, A.J.L., Calvari, S., Labazuy, P., Guéhenneux, Y., Donnadieu, F. &amp; Valade S. Lava discharge during Etna's January 2011 fire fountain tracked using MSG-SEVIRI. Bull. Volcanol. 74, 787-793 (2012). DOI:10.1007/s00445-011-0572-y</w:t>
      </w:r>
    </w:p>
    <w:p w14:paraId="50C0002B" w14:textId="77777777" w:rsidR="00C00780" w:rsidRPr="008A62D7" w:rsidRDefault="00C00780" w:rsidP="009506F9">
      <w:pPr>
        <w:rPr>
          <w:szCs w:val="22"/>
          <w:lang w:val="en-GB"/>
        </w:rPr>
      </w:pPr>
    </w:p>
    <w:p w14:paraId="10469852" w14:textId="22E4CAC2" w:rsidR="00850072" w:rsidRPr="008A62D7" w:rsidRDefault="00850072" w:rsidP="009506F9">
      <w:pPr>
        <w:rPr>
          <w:szCs w:val="22"/>
          <w:lang w:val="en-GB"/>
        </w:rPr>
      </w:pPr>
      <w:r w:rsidRPr="008A62D7">
        <w:rPr>
          <w:szCs w:val="22"/>
          <w:lang w:val="en-GB"/>
        </w:rPr>
        <w:t xml:space="preserve">Gudmundsson, M.T., Thordarson, T., Höskuldsson, Á., Larsen G., Björnsson, H., Prata, A.J., Oddsson, B., Magnússon, E., Högnadóttir, T., Pedersen, G.N., Hayward, C.L., Stevenson, J.A., Jónsdóttir, I. Ash generation and distribution from the April-May 2010 eruption of Eyjafjallajökull, Iceland. </w:t>
      </w:r>
      <w:r w:rsidRPr="008A62D7">
        <w:rPr>
          <w:i/>
          <w:szCs w:val="22"/>
          <w:lang w:val="en-GB"/>
        </w:rPr>
        <w:t>Sci. Rep</w:t>
      </w:r>
      <w:r w:rsidRPr="008A62D7">
        <w:rPr>
          <w:szCs w:val="22"/>
          <w:lang w:val="en-GB"/>
        </w:rPr>
        <w:t>. 2, 572 (2012). DOI:10.1038/srep00572</w:t>
      </w:r>
    </w:p>
    <w:p w14:paraId="5DA9281C" w14:textId="77777777" w:rsidR="00850072" w:rsidRPr="008A62D7" w:rsidRDefault="00850072" w:rsidP="009506F9">
      <w:pPr>
        <w:rPr>
          <w:szCs w:val="22"/>
          <w:lang w:val="en-GB"/>
        </w:rPr>
      </w:pPr>
    </w:p>
    <w:p w14:paraId="0E33FDE3" w14:textId="7423A59E" w:rsidR="001B5ADD" w:rsidRPr="008A62D7" w:rsidRDefault="001B5ADD" w:rsidP="009506F9">
      <w:pPr>
        <w:rPr>
          <w:szCs w:val="22"/>
          <w:lang w:val="en-GB"/>
        </w:rPr>
      </w:pPr>
      <w:r w:rsidRPr="008A62D7">
        <w:rPr>
          <w:szCs w:val="22"/>
          <w:lang w:val="en-GB"/>
        </w:rPr>
        <w:t xml:space="preserve">Gudmundsson, M.T., Högnadóttir, T., Dürig, T., Höskuldsson, Á., Björnsson, H., Oddsson, B., Ágústsdóttir, T. Field laboratory, aircraft observations and radars. </w:t>
      </w:r>
      <w:r w:rsidRPr="008A62D7">
        <w:rPr>
          <w:i/>
          <w:szCs w:val="22"/>
          <w:lang w:val="en-GB"/>
        </w:rPr>
        <w:t>Futurevolc Report</w:t>
      </w:r>
      <w:r w:rsidRPr="008A62D7">
        <w:rPr>
          <w:szCs w:val="22"/>
          <w:lang w:val="en-GB"/>
        </w:rPr>
        <w:t xml:space="preserve"> D7.2</w:t>
      </w:r>
      <w:r w:rsidR="007B3228" w:rsidRPr="008A62D7">
        <w:rPr>
          <w:szCs w:val="22"/>
          <w:lang w:val="en-GB"/>
        </w:rPr>
        <w:t xml:space="preserve"> (2015).</w:t>
      </w:r>
    </w:p>
    <w:p w14:paraId="7B9F98D8" w14:textId="77777777" w:rsidR="001B5ADD" w:rsidRPr="008A62D7" w:rsidRDefault="001B5ADD" w:rsidP="009506F9">
      <w:pPr>
        <w:rPr>
          <w:szCs w:val="22"/>
          <w:lang w:val="en-GB"/>
        </w:rPr>
      </w:pPr>
    </w:p>
    <w:p w14:paraId="6783726F" w14:textId="4E88FB6A" w:rsidR="00693A23" w:rsidRDefault="00EE56C3" w:rsidP="009506F9">
      <w:pPr>
        <w:rPr>
          <w:ins w:id="2014" w:author="Dioguardi, Fabio" w:date="2019-01-21T17:35:00Z"/>
          <w:szCs w:val="22"/>
          <w:lang w:val="en-GB"/>
        </w:rPr>
      </w:pPr>
      <w:r w:rsidRPr="008A62D7">
        <w:rPr>
          <w:szCs w:val="22"/>
          <w:lang w:val="en-GB"/>
        </w:rPr>
        <w:t>Hewett, T.</w:t>
      </w:r>
      <w:r w:rsidR="00693A23" w:rsidRPr="008A62D7">
        <w:rPr>
          <w:szCs w:val="22"/>
          <w:lang w:val="en-GB"/>
        </w:rPr>
        <w:t>A.,</w:t>
      </w:r>
      <w:r w:rsidRPr="008A62D7">
        <w:rPr>
          <w:szCs w:val="22"/>
          <w:lang w:val="en-GB"/>
        </w:rPr>
        <w:t xml:space="preserve"> Fay, J.A. &amp; Hoult, D.</w:t>
      </w:r>
      <w:r w:rsidR="00693A23" w:rsidRPr="008A62D7">
        <w:rPr>
          <w:szCs w:val="22"/>
          <w:lang w:val="en-GB"/>
        </w:rPr>
        <w:t xml:space="preserve">P. Laboratory experiments of smokestack plumes in a stable atmosphere. </w:t>
      </w:r>
      <w:r w:rsidR="00693A23" w:rsidRPr="008A62D7">
        <w:rPr>
          <w:i/>
          <w:szCs w:val="22"/>
          <w:lang w:val="en-GB"/>
        </w:rPr>
        <w:t>Atmospheric Environment</w:t>
      </w:r>
      <w:r w:rsidR="00693A23" w:rsidRPr="008A62D7">
        <w:rPr>
          <w:szCs w:val="22"/>
          <w:lang w:val="en-GB"/>
        </w:rPr>
        <w:t xml:space="preserve"> 5, 767–789 (1971).</w:t>
      </w:r>
    </w:p>
    <w:p w14:paraId="7821F981" w14:textId="5AEEF84A" w:rsidR="005C2D69" w:rsidRDefault="005C2D69" w:rsidP="009506F9">
      <w:pPr>
        <w:rPr>
          <w:ins w:id="2015" w:author="Dioguardi, Fabio" w:date="2019-01-21T17:35:00Z"/>
          <w:szCs w:val="22"/>
          <w:lang w:val="en-GB"/>
        </w:rPr>
      </w:pPr>
    </w:p>
    <w:p w14:paraId="1CB81982" w14:textId="07E19DD2" w:rsidR="005C2D69" w:rsidRPr="008A62D7" w:rsidRDefault="005C2D69" w:rsidP="009506F9">
      <w:pPr>
        <w:rPr>
          <w:szCs w:val="22"/>
          <w:lang w:val="en-GB"/>
        </w:rPr>
      </w:pPr>
      <w:ins w:id="2016" w:author="Dioguardi, Fabio" w:date="2019-01-21T17:35:00Z">
        <w:r>
          <w:rPr>
            <w:szCs w:val="22"/>
            <w:lang w:val="en-GB"/>
          </w:rPr>
          <w:t xml:space="preserve">Jones, A. R., Thomson, D. J., Hort, M., Devenish, B. </w:t>
        </w:r>
      </w:ins>
      <w:ins w:id="2017" w:author="Dioguardi, Fabio" w:date="2019-01-21T17:36:00Z">
        <w:r w:rsidRPr="005C2D69">
          <w:rPr>
            <w:szCs w:val="22"/>
            <w:lang w:val="en-GB"/>
          </w:rPr>
          <w:t>The U.K. Met Office's next-generation atmosphe</w:t>
        </w:r>
        <w:r>
          <w:rPr>
            <w:szCs w:val="22"/>
            <w:lang w:val="en-GB"/>
          </w:rPr>
          <w:t>ric dispersion model, NAME III. I</w:t>
        </w:r>
        <w:r w:rsidRPr="005C2D69">
          <w:rPr>
            <w:szCs w:val="22"/>
            <w:lang w:val="en-GB"/>
          </w:rPr>
          <w:t>n Borrego C. and Norman A.-L. (Eds) Air Pollution Modeling and its Application XVII (Proceedings of the 27th NATO/CCMS International Technical Meeting on Air Pollution Modelling and its Application), Springer, pp. 580-589, 2007.</w:t>
        </w:r>
      </w:ins>
    </w:p>
    <w:p w14:paraId="2C2792E4" w14:textId="77777777" w:rsidR="00693A23" w:rsidRPr="008A62D7" w:rsidRDefault="00693A23" w:rsidP="009506F9">
      <w:pPr>
        <w:rPr>
          <w:szCs w:val="22"/>
          <w:lang w:val="en-GB"/>
        </w:rPr>
      </w:pPr>
    </w:p>
    <w:p w14:paraId="0D048BBB" w14:textId="7E9DF7B5" w:rsidR="00544FB3" w:rsidRPr="008A62D7" w:rsidRDefault="00544FB3" w:rsidP="00ED32F9">
      <w:pPr>
        <w:rPr>
          <w:szCs w:val="22"/>
          <w:lang w:val="en-GB"/>
        </w:rPr>
      </w:pPr>
      <w:r w:rsidRPr="008A62D7">
        <w:rPr>
          <w:szCs w:val="22"/>
          <w:lang w:val="en-GB"/>
        </w:rPr>
        <w:t xml:space="preserve">Kylling, A., Marzano, F., Montopoli, M., Cimini, D., Beckett, F., Sigurðadóttir, G.M., von Löwis, S. Synthesis of eruptive products. </w:t>
      </w:r>
      <w:r w:rsidRPr="008A62D7">
        <w:rPr>
          <w:i/>
          <w:szCs w:val="22"/>
          <w:lang w:val="en-GB"/>
        </w:rPr>
        <w:t>Futurevolc Report</w:t>
      </w:r>
      <w:r w:rsidRPr="008A62D7">
        <w:rPr>
          <w:szCs w:val="22"/>
          <w:lang w:val="en-GB"/>
        </w:rPr>
        <w:t xml:space="preserve"> D8.6 (2016). </w:t>
      </w:r>
    </w:p>
    <w:p w14:paraId="4D8C58CD" w14:textId="77777777" w:rsidR="00544FB3" w:rsidRPr="008A62D7" w:rsidRDefault="00544FB3" w:rsidP="00ED32F9">
      <w:pPr>
        <w:rPr>
          <w:szCs w:val="22"/>
          <w:lang w:val="en-GB"/>
        </w:rPr>
      </w:pPr>
    </w:p>
    <w:p w14:paraId="271B5F96" w14:textId="6505DD51" w:rsidR="00ED32F9" w:rsidRPr="008A62D7" w:rsidRDefault="00ED32F9" w:rsidP="00ED32F9">
      <w:pPr>
        <w:rPr>
          <w:szCs w:val="22"/>
          <w:lang w:val="en-GB"/>
        </w:rPr>
      </w:pPr>
      <w:r w:rsidRPr="008A62D7">
        <w:rPr>
          <w:szCs w:val="22"/>
          <w:lang w:val="en-GB"/>
        </w:rPr>
        <w:t>Marzano F.S., Picciotti, E.</w:t>
      </w:r>
      <w:r w:rsidR="00544FB3" w:rsidRPr="008A62D7">
        <w:rPr>
          <w:szCs w:val="22"/>
          <w:lang w:val="en-GB"/>
        </w:rPr>
        <w:t xml:space="preserve">, Vulpiani, G. &amp; Montopoli, M. </w:t>
      </w:r>
      <w:r w:rsidRPr="008A62D7">
        <w:rPr>
          <w:szCs w:val="22"/>
          <w:lang w:val="en-GB"/>
        </w:rPr>
        <w:t>Inside Volcanic clouds: Remote Sensing of Ash Plumes</w:t>
      </w:r>
      <w:r w:rsidR="00544FB3" w:rsidRPr="008A62D7">
        <w:rPr>
          <w:szCs w:val="22"/>
          <w:lang w:val="en-GB"/>
        </w:rPr>
        <w:t xml:space="preserve"> Using Microwave Weather Radars</w:t>
      </w:r>
      <w:r w:rsidR="001B5ADD" w:rsidRPr="008A62D7">
        <w:rPr>
          <w:szCs w:val="22"/>
          <w:lang w:val="en-GB"/>
        </w:rPr>
        <w:t>.</w:t>
      </w:r>
      <w:r w:rsidRPr="008A62D7">
        <w:rPr>
          <w:szCs w:val="22"/>
          <w:lang w:val="en-GB"/>
        </w:rPr>
        <w:t xml:space="preserve"> </w:t>
      </w:r>
      <w:r w:rsidRPr="008A62D7">
        <w:rPr>
          <w:i/>
          <w:szCs w:val="22"/>
          <w:lang w:val="en-GB"/>
        </w:rPr>
        <w:t>Bulletin Am. Met. Soc</w:t>
      </w:r>
      <w:r w:rsidRPr="008A62D7">
        <w:rPr>
          <w:szCs w:val="22"/>
          <w:lang w:val="en-GB"/>
        </w:rPr>
        <w:t>. 94, 1567-1586 (2013). DOI:10.1175/BAMS-D-11-00160.1</w:t>
      </w:r>
    </w:p>
    <w:p w14:paraId="01E78A11" w14:textId="77777777" w:rsidR="00EE56C3" w:rsidRPr="008A62D7" w:rsidRDefault="00EE56C3" w:rsidP="00ED32F9">
      <w:pPr>
        <w:rPr>
          <w:szCs w:val="22"/>
          <w:lang w:val="en-GB"/>
        </w:rPr>
      </w:pPr>
    </w:p>
    <w:p w14:paraId="602ED0D0" w14:textId="7DBFF34F" w:rsidR="00ED32F9" w:rsidRPr="008A62D7" w:rsidRDefault="00EE56C3" w:rsidP="00ED32F9">
      <w:pPr>
        <w:rPr>
          <w:lang w:val="en-GB"/>
        </w:rPr>
      </w:pPr>
      <w:r w:rsidRPr="008A62D7">
        <w:rPr>
          <w:lang w:val="en-GB"/>
        </w:rPr>
        <w:t xml:space="preserve">Mastin, L.G., Guffanti, M., Servranckx, R., Webley, P., Barsotti, S., Dean, K., Durant, A., Ewert, J.W., Neri, A., Rose, W.I., Schneider, D., Siebert, L., Stunder, B., Swanson, G., Tupper, A., Volentik, M. &amp; Waythomas, C.F. A multidiciplinary effort to assign realistic source parameters to models of volcanic ash-cloud transport and dispersion during eruptions. </w:t>
      </w:r>
      <w:r w:rsidRPr="008A62D7">
        <w:rPr>
          <w:i/>
          <w:lang w:val="en-GB"/>
        </w:rPr>
        <w:t xml:space="preserve">J. Volcanol. Geotherm. Res. </w:t>
      </w:r>
      <w:r w:rsidRPr="008A62D7">
        <w:rPr>
          <w:lang w:val="en-GB"/>
        </w:rPr>
        <w:t>186</w:t>
      </w:r>
      <w:r w:rsidRPr="008A62D7">
        <w:rPr>
          <w:b/>
          <w:lang w:val="en-GB"/>
        </w:rPr>
        <w:t xml:space="preserve">, </w:t>
      </w:r>
      <w:r w:rsidRPr="008A62D7">
        <w:rPr>
          <w:lang w:val="en-GB"/>
        </w:rPr>
        <w:t>10–21 (2009).</w:t>
      </w:r>
      <w:r w:rsidR="00F24261" w:rsidRPr="008A62D7">
        <w:rPr>
          <w:lang w:val="en-GB"/>
        </w:rPr>
        <w:t xml:space="preserve"> DOI:10.1016/j.jvolgeores.2009.01.008</w:t>
      </w:r>
    </w:p>
    <w:p w14:paraId="1E04D26A" w14:textId="77777777" w:rsidR="00EE56C3" w:rsidRPr="008A62D7" w:rsidRDefault="00EE56C3" w:rsidP="00ED32F9">
      <w:pPr>
        <w:rPr>
          <w:szCs w:val="22"/>
          <w:lang w:val="en-GB"/>
        </w:rPr>
      </w:pPr>
    </w:p>
    <w:p w14:paraId="128E6C2F" w14:textId="08121F45" w:rsidR="00EE56C3" w:rsidRPr="008A62D7" w:rsidRDefault="00EE56C3" w:rsidP="00ED32F9">
      <w:pPr>
        <w:rPr>
          <w:lang w:val="en-GB"/>
        </w:rPr>
      </w:pPr>
      <w:r w:rsidRPr="008A62D7">
        <w:rPr>
          <w:lang w:val="en-GB"/>
        </w:rPr>
        <w:t xml:space="preserve">Morton, B.R., Taylor, G. &amp; Turner, J.S. Turbulent Gravitational Convection from Maintained and Instantaneous Sources. </w:t>
      </w:r>
      <w:r w:rsidRPr="008A62D7">
        <w:rPr>
          <w:i/>
          <w:lang w:val="en-GB"/>
        </w:rPr>
        <w:t xml:space="preserve">Proceedings of the Royal Society A: Mathematical, Physical and Engineering Sciences </w:t>
      </w:r>
      <w:r w:rsidRPr="008A62D7">
        <w:rPr>
          <w:lang w:val="en-GB"/>
        </w:rPr>
        <w:t>234</w:t>
      </w:r>
      <w:r w:rsidRPr="008A62D7">
        <w:rPr>
          <w:b/>
          <w:lang w:val="en-GB"/>
        </w:rPr>
        <w:t xml:space="preserve">, </w:t>
      </w:r>
      <w:r w:rsidRPr="008A62D7">
        <w:rPr>
          <w:lang w:val="en-GB"/>
        </w:rPr>
        <w:t>1–23 (1956).</w:t>
      </w:r>
    </w:p>
    <w:p w14:paraId="75FF82DE" w14:textId="77777777" w:rsidR="00EE56C3" w:rsidRPr="008A62D7" w:rsidRDefault="00EE56C3" w:rsidP="00ED32F9">
      <w:pPr>
        <w:rPr>
          <w:szCs w:val="22"/>
          <w:lang w:val="en-GB"/>
        </w:rPr>
      </w:pPr>
    </w:p>
    <w:p w14:paraId="245D3225" w14:textId="2D7266B5" w:rsidR="001B5ADD" w:rsidRPr="008A62D7" w:rsidRDefault="001B5ADD" w:rsidP="00ED32F9">
      <w:pPr>
        <w:rPr>
          <w:szCs w:val="22"/>
          <w:lang w:val="en-GB"/>
        </w:rPr>
      </w:pPr>
      <w:r w:rsidRPr="008A62D7">
        <w:rPr>
          <w:szCs w:val="22"/>
          <w:lang w:val="en-GB"/>
        </w:rPr>
        <w:t xml:space="preserve">Oddsson, B., Gudmundsson, M.T., Larsen, G. &amp; Karlsdóttir, S. Monitoring of the plume from the basaltic phreatomagmatic 2004 Grímsvötn eruption—application of weather radar and comparison with plume models. </w:t>
      </w:r>
      <w:r w:rsidRPr="008A62D7">
        <w:rPr>
          <w:i/>
          <w:szCs w:val="22"/>
          <w:lang w:val="en-GB"/>
        </w:rPr>
        <w:t>Bull. Volcanol</w:t>
      </w:r>
      <w:r w:rsidRPr="008A62D7">
        <w:rPr>
          <w:szCs w:val="22"/>
          <w:lang w:val="en-GB"/>
        </w:rPr>
        <w:t>. 74, 1395–1407 (2012). DOI:10.1007/s00445-012-0598-9</w:t>
      </w:r>
    </w:p>
    <w:p w14:paraId="22E5C950" w14:textId="77777777" w:rsidR="001B5ADD" w:rsidRPr="008A62D7" w:rsidRDefault="001B5ADD" w:rsidP="00ED32F9">
      <w:pPr>
        <w:rPr>
          <w:rFonts w:asciiTheme="minorHAnsi" w:hAnsiTheme="minorHAnsi"/>
          <w:szCs w:val="22"/>
          <w:lang w:val="en-GB"/>
        </w:rPr>
      </w:pPr>
    </w:p>
    <w:p w14:paraId="4035BADF" w14:textId="764371A7" w:rsidR="00C00780" w:rsidRPr="008A62D7" w:rsidRDefault="00C00780" w:rsidP="00C00780">
      <w:pPr>
        <w:rPr>
          <w:szCs w:val="22"/>
          <w:lang w:val="en-GB"/>
        </w:rPr>
      </w:pPr>
      <w:r w:rsidRPr="008A62D7">
        <w:rPr>
          <w:szCs w:val="22"/>
          <w:lang w:val="en-GB"/>
        </w:rPr>
        <w:t>Pouget, S., Bursik, M., Johnson, C.G., Hogg, A.J., Phillips, J.C. &amp; Sparks, R.S.J. Interpretation of umbrella cloud growth and morphology: implications for flow regimes of short-lived and long-lived</w:t>
      </w:r>
    </w:p>
    <w:p w14:paraId="43FE7119" w14:textId="17DDF03F" w:rsidR="00C00780" w:rsidRPr="008A62D7" w:rsidRDefault="00C00780" w:rsidP="00C00780">
      <w:pPr>
        <w:rPr>
          <w:szCs w:val="22"/>
          <w:lang w:val="en-GB"/>
        </w:rPr>
      </w:pPr>
      <w:r w:rsidRPr="008A62D7">
        <w:rPr>
          <w:szCs w:val="22"/>
          <w:lang w:val="en-GB"/>
        </w:rPr>
        <w:t xml:space="preserve">eruptions. </w:t>
      </w:r>
      <w:r w:rsidRPr="008A62D7">
        <w:rPr>
          <w:i/>
          <w:szCs w:val="22"/>
          <w:lang w:val="en-GB"/>
        </w:rPr>
        <w:t>Bull. Volcanol</w:t>
      </w:r>
      <w:r w:rsidRPr="008A62D7">
        <w:rPr>
          <w:szCs w:val="22"/>
          <w:lang w:val="en-GB"/>
        </w:rPr>
        <w:t>. 78, 1 (2016). DOI 10.1007/s00445-015-0993-0</w:t>
      </w:r>
    </w:p>
    <w:p w14:paraId="38165CC1" w14:textId="77777777" w:rsidR="00C00780" w:rsidRPr="008A62D7" w:rsidRDefault="00C00780" w:rsidP="00ED32F9">
      <w:pPr>
        <w:rPr>
          <w:rFonts w:asciiTheme="minorHAnsi" w:hAnsiTheme="minorHAnsi"/>
          <w:szCs w:val="22"/>
          <w:lang w:val="en-GB"/>
        </w:rPr>
      </w:pPr>
    </w:p>
    <w:p w14:paraId="7F0D94CC" w14:textId="77777777" w:rsidR="00542D43" w:rsidRPr="008A62D7" w:rsidRDefault="00542D43" w:rsidP="009506F9">
      <w:pPr>
        <w:rPr>
          <w:szCs w:val="22"/>
          <w:lang w:val="en-GB"/>
        </w:rPr>
      </w:pPr>
      <w:r w:rsidRPr="000E1A5F">
        <w:rPr>
          <w:szCs w:val="22"/>
          <w:lang w:val="en-GB"/>
        </w:rPr>
        <w:t xml:space="preserve">Ripepe, M., Bonadonna, C., Folch, A., Delle Donne, D., Lacanna, G., Marchetti, E. &amp; Höskuldsson, Á. </w:t>
      </w:r>
      <w:r w:rsidRPr="008A62D7">
        <w:rPr>
          <w:szCs w:val="22"/>
          <w:lang w:val="en-GB"/>
        </w:rPr>
        <w:t xml:space="preserve">Ash-plume dynamics and eruption source parameters by infrasound and thermal imagery: The 2010 Eyjafjallajökull eruption. </w:t>
      </w:r>
      <w:r w:rsidRPr="008A62D7">
        <w:rPr>
          <w:i/>
          <w:szCs w:val="22"/>
          <w:lang w:val="en-GB"/>
        </w:rPr>
        <w:t xml:space="preserve">Earth Planet. Sci. Lett. </w:t>
      </w:r>
      <w:r w:rsidRPr="008A62D7">
        <w:rPr>
          <w:szCs w:val="22"/>
          <w:lang w:val="en-GB"/>
        </w:rPr>
        <w:t>366, 112–121 (2013). DOI:10.1016/j.epsl.2013.02.005</w:t>
      </w:r>
    </w:p>
    <w:p w14:paraId="47126320" w14:textId="2FFEAAB2" w:rsidR="00542D43" w:rsidRPr="008A62D7" w:rsidRDefault="00542D43" w:rsidP="009506F9">
      <w:pPr>
        <w:rPr>
          <w:szCs w:val="22"/>
          <w:lang w:val="en-GB"/>
        </w:rPr>
      </w:pPr>
    </w:p>
    <w:p w14:paraId="63847502" w14:textId="5BF6F91F" w:rsidR="00850072" w:rsidRPr="008A62D7" w:rsidRDefault="00850072" w:rsidP="009506F9">
      <w:pPr>
        <w:rPr>
          <w:szCs w:val="22"/>
          <w:lang w:val="en-GB"/>
        </w:rPr>
      </w:pPr>
      <w:r w:rsidRPr="008A62D7">
        <w:rPr>
          <w:szCs w:val="22"/>
          <w:lang w:val="en-GB"/>
        </w:rPr>
        <w:t>Sparks, R.S.J., Bursik, M.I., Carey, S.N., Gilbert, J.S., Glaze, L.S., Sigurdsson, H. &amp; Woods A.W. (1997): Volcanic Plumes, John Wiley &amp; Sons, Chichester; 574 pp.</w:t>
      </w:r>
    </w:p>
    <w:p w14:paraId="65274731" w14:textId="2EBD8EDA" w:rsidR="00850072" w:rsidRPr="008A62D7" w:rsidRDefault="00850072" w:rsidP="009506F9">
      <w:pPr>
        <w:rPr>
          <w:szCs w:val="22"/>
          <w:lang w:val="en-GB"/>
        </w:rPr>
      </w:pPr>
    </w:p>
    <w:p w14:paraId="391DFD83" w14:textId="23DF0331" w:rsidR="00850072" w:rsidRPr="008A62D7" w:rsidRDefault="00850072" w:rsidP="009506F9">
      <w:pPr>
        <w:rPr>
          <w:szCs w:val="22"/>
          <w:lang w:val="en-GB"/>
        </w:rPr>
      </w:pPr>
      <w:r w:rsidRPr="008A62D7">
        <w:rPr>
          <w:szCs w:val="22"/>
          <w:lang w:val="en-GB"/>
        </w:rPr>
        <w:t xml:space="preserve">Wilson, L. &amp; Walker, G.P.L. (1987) Explosive volcanic eruptions—VI. Ejecta dispersal in plinian eruptions: the control of eruption conditions and atmospheric properties. </w:t>
      </w:r>
      <w:r w:rsidRPr="008A62D7">
        <w:rPr>
          <w:i/>
          <w:szCs w:val="22"/>
          <w:lang w:val="en-GB"/>
        </w:rPr>
        <w:t>Geophys. J. R. astr. Soc</w:t>
      </w:r>
      <w:r w:rsidRPr="008A62D7">
        <w:rPr>
          <w:szCs w:val="22"/>
          <w:lang w:val="en-GB"/>
        </w:rPr>
        <w:t>. 89, 657-679.</w:t>
      </w:r>
    </w:p>
    <w:p w14:paraId="72ABEF6F" w14:textId="77777777" w:rsidR="00850072" w:rsidRPr="008A62D7" w:rsidRDefault="00850072" w:rsidP="009506F9">
      <w:pPr>
        <w:rPr>
          <w:szCs w:val="22"/>
          <w:lang w:val="en-GB"/>
        </w:rPr>
      </w:pPr>
    </w:p>
    <w:p w14:paraId="65FF590B" w14:textId="77777777" w:rsidR="002A6CDA" w:rsidRPr="008A62D7" w:rsidRDefault="00EE56C3" w:rsidP="009506F9">
      <w:pPr>
        <w:rPr>
          <w:szCs w:val="22"/>
          <w:lang w:val="en-GB"/>
        </w:rPr>
      </w:pPr>
      <w:r w:rsidRPr="008A62D7">
        <w:rPr>
          <w:szCs w:val="22"/>
          <w:lang w:val="en-GB"/>
        </w:rPr>
        <w:t>Woodhouse, M.J., Hogg, A.</w:t>
      </w:r>
      <w:r w:rsidR="00927D94" w:rsidRPr="008A62D7">
        <w:rPr>
          <w:szCs w:val="22"/>
          <w:lang w:val="en-GB"/>
        </w:rPr>
        <w:t>J., Phillip</w:t>
      </w:r>
      <w:r w:rsidRPr="008A62D7">
        <w:rPr>
          <w:szCs w:val="22"/>
          <w:lang w:val="en-GB"/>
        </w:rPr>
        <w:t>s, J.C. &amp; Sparks, R.S.</w:t>
      </w:r>
      <w:r w:rsidR="00927D94" w:rsidRPr="008A62D7">
        <w:rPr>
          <w:szCs w:val="22"/>
          <w:lang w:val="en-GB"/>
        </w:rPr>
        <w:t xml:space="preserve">J. Interaction between volcanic plumes and wind during the 2010 Eyjafjallajökull eruption, Iceland. </w:t>
      </w:r>
      <w:r w:rsidR="00927D94" w:rsidRPr="008A62D7">
        <w:rPr>
          <w:i/>
          <w:szCs w:val="22"/>
          <w:lang w:val="en-GB"/>
        </w:rPr>
        <w:t xml:space="preserve">J. Geophys. Res. Solid Earth </w:t>
      </w:r>
      <w:r w:rsidR="00927D94" w:rsidRPr="008A62D7">
        <w:rPr>
          <w:szCs w:val="22"/>
          <w:lang w:val="en-GB"/>
        </w:rPr>
        <w:t>118, 92–109 (2013). DOI:10.1029/2012JB009592</w:t>
      </w:r>
    </w:p>
    <w:p w14:paraId="19825023" w14:textId="77777777" w:rsidR="002A6CDA" w:rsidRPr="008A62D7" w:rsidRDefault="002A6CDA" w:rsidP="009506F9">
      <w:pPr>
        <w:rPr>
          <w:szCs w:val="22"/>
          <w:lang w:val="en-GB"/>
        </w:rPr>
      </w:pPr>
    </w:p>
    <w:p w14:paraId="277196C5" w14:textId="14100E7A" w:rsidR="009506F9" w:rsidRPr="008A62D7" w:rsidRDefault="00490D48" w:rsidP="009506F9">
      <w:pPr>
        <w:rPr>
          <w:rFonts w:asciiTheme="minorHAnsi" w:hAnsiTheme="minorHAnsi"/>
          <w:szCs w:val="22"/>
          <w:lang w:val="en-GB"/>
        </w:rPr>
      </w:pPr>
      <w:r w:rsidRPr="008A62D7">
        <w:rPr>
          <w:szCs w:val="22"/>
          <w:lang w:val="en-GB"/>
        </w:rPr>
        <w:t>Woodhouse, M.J., Hogg, A.J., Phillips, J.C. &amp; Rougier, J.C. Uncertainty analysis of a model of wind-blown volcanic plumes.</w:t>
      </w:r>
      <w:r w:rsidR="005723AC" w:rsidRPr="008A62D7">
        <w:rPr>
          <w:szCs w:val="22"/>
          <w:lang w:val="en-GB"/>
        </w:rPr>
        <w:t xml:space="preserve"> </w:t>
      </w:r>
      <w:r w:rsidRPr="008A62D7">
        <w:rPr>
          <w:i/>
          <w:szCs w:val="22"/>
          <w:lang w:val="en-GB"/>
        </w:rPr>
        <w:t>Bull. Volcanol</w:t>
      </w:r>
      <w:r w:rsidRPr="008A62D7">
        <w:rPr>
          <w:szCs w:val="22"/>
          <w:lang w:val="en-GB"/>
        </w:rPr>
        <w:t>. 77</w:t>
      </w:r>
      <w:r w:rsidR="002F7ACF" w:rsidRPr="008A62D7">
        <w:rPr>
          <w:szCs w:val="22"/>
          <w:lang w:val="en-GB"/>
        </w:rPr>
        <w:t xml:space="preserve">, </w:t>
      </w:r>
      <w:r w:rsidRPr="008A62D7">
        <w:rPr>
          <w:szCs w:val="22"/>
          <w:lang w:val="en-GB"/>
        </w:rPr>
        <w:t>83 (2015).  DOI: 10.1007/s00445-015-0959-2.</w:t>
      </w:r>
      <w:r w:rsidR="009506F9" w:rsidRPr="008A62D7">
        <w:rPr>
          <w:rFonts w:asciiTheme="minorHAnsi" w:hAnsiTheme="minorHAnsi"/>
          <w:szCs w:val="22"/>
          <w:lang w:val="en-GB"/>
        </w:rPr>
        <w:br w:type="page"/>
      </w:r>
    </w:p>
    <w:p w14:paraId="4BB1DCBB" w14:textId="14D2FBEA" w:rsidR="00E667D9" w:rsidRPr="008A62D7" w:rsidRDefault="00E667D9" w:rsidP="00910C95">
      <w:pPr>
        <w:pStyle w:val="Heading1"/>
        <w:numPr>
          <w:ilvl w:val="0"/>
          <w:numId w:val="0"/>
        </w:numPr>
        <w:ind w:left="432" w:hanging="432"/>
        <w:rPr>
          <w:lang w:val="en-GB"/>
        </w:rPr>
      </w:pPr>
      <w:bookmarkStart w:id="2018" w:name="_Toc536110946"/>
      <w:r w:rsidRPr="008A62D7">
        <w:rPr>
          <w:lang w:val="en-GB"/>
        </w:rPr>
        <w:lastRenderedPageBreak/>
        <w:t xml:space="preserve">Appendix A: </w:t>
      </w:r>
      <w:r w:rsidR="008157F5" w:rsidRPr="008A62D7">
        <w:rPr>
          <w:lang w:val="en-GB"/>
        </w:rPr>
        <w:t xml:space="preserve">List of Parameters </w:t>
      </w:r>
      <w:r w:rsidR="00C84F24" w:rsidRPr="008A62D7">
        <w:rPr>
          <w:lang w:val="en-GB"/>
        </w:rPr>
        <w:t>in</w:t>
      </w:r>
      <w:r w:rsidRPr="008A62D7">
        <w:rPr>
          <w:lang w:val="en-GB"/>
        </w:rPr>
        <w:t xml:space="preserve"> fix</w:t>
      </w:r>
      <w:r w:rsidR="00A55CDC" w:rsidRPr="008A62D7">
        <w:rPr>
          <w:lang w:val="en-GB"/>
        </w:rPr>
        <w:t>_</w:t>
      </w:r>
      <w:r w:rsidRPr="008A62D7">
        <w:rPr>
          <w:lang w:val="en-GB"/>
        </w:rPr>
        <w:t>config.txt</w:t>
      </w:r>
      <w:bookmarkEnd w:id="2018"/>
    </w:p>
    <w:p w14:paraId="016DD19F" w14:textId="77777777" w:rsidR="00E667D9" w:rsidRPr="008A62D7" w:rsidRDefault="00E667D9">
      <w:pPr>
        <w:rPr>
          <w:rFonts w:asciiTheme="minorHAnsi" w:hAnsiTheme="minorHAnsi"/>
          <w:bCs/>
          <w:kern w:val="32"/>
          <w:szCs w:val="22"/>
          <w:lang w:val="en-GB"/>
        </w:rPr>
      </w:pPr>
    </w:p>
    <w:tbl>
      <w:tblPr>
        <w:tblW w:w="10065" w:type="dxa"/>
        <w:tblInd w:w="-147" w:type="dxa"/>
        <w:tblLook w:val="04A0" w:firstRow="1" w:lastRow="0" w:firstColumn="1" w:lastColumn="0" w:noHBand="0" w:noVBand="1"/>
      </w:tblPr>
      <w:tblGrid>
        <w:gridCol w:w="765"/>
        <w:gridCol w:w="1414"/>
        <w:gridCol w:w="2665"/>
        <w:gridCol w:w="707"/>
        <w:gridCol w:w="1591"/>
        <w:gridCol w:w="2923"/>
      </w:tblGrid>
      <w:tr w:rsidR="008157F5" w:rsidRPr="000E1A5F" w14:paraId="54FD14FE" w14:textId="77777777" w:rsidTr="003800B1">
        <w:tc>
          <w:tcPr>
            <w:tcW w:w="765" w:type="dxa"/>
            <w:tcBorders>
              <w:bottom w:val="single" w:sz="18" w:space="0" w:color="auto"/>
            </w:tcBorders>
          </w:tcPr>
          <w:p w14:paraId="6D0F7283" w14:textId="77777777" w:rsidR="00E667D9" w:rsidRPr="008A62D7" w:rsidRDefault="00E667D9" w:rsidP="00E667D9">
            <w:pPr>
              <w:jc w:val="center"/>
              <w:rPr>
                <w:rFonts w:asciiTheme="minorHAnsi" w:hAnsiTheme="minorHAnsi"/>
                <w:b/>
                <w:bCs/>
                <w:kern w:val="32"/>
                <w:szCs w:val="22"/>
                <w:lang w:val="en-GB"/>
              </w:rPr>
            </w:pPr>
            <w:r w:rsidRPr="008A62D7">
              <w:rPr>
                <w:rFonts w:asciiTheme="minorHAnsi" w:hAnsiTheme="minorHAnsi"/>
                <w:b/>
                <w:bCs/>
                <w:kern w:val="32"/>
                <w:szCs w:val="22"/>
                <w:lang w:val="en-GB"/>
              </w:rPr>
              <w:t>line</w:t>
            </w:r>
          </w:p>
        </w:tc>
        <w:tc>
          <w:tcPr>
            <w:tcW w:w="1414" w:type="dxa"/>
            <w:tcBorders>
              <w:bottom w:val="single" w:sz="18" w:space="0" w:color="auto"/>
            </w:tcBorders>
          </w:tcPr>
          <w:p w14:paraId="04A8FCD0" w14:textId="77777777" w:rsidR="00E667D9" w:rsidRPr="008A62D7" w:rsidRDefault="00E667D9" w:rsidP="00E667D9">
            <w:pPr>
              <w:jc w:val="center"/>
              <w:rPr>
                <w:rFonts w:asciiTheme="minorHAnsi" w:hAnsiTheme="minorHAnsi"/>
                <w:b/>
                <w:bCs/>
                <w:kern w:val="32"/>
                <w:szCs w:val="22"/>
                <w:lang w:val="en-GB"/>
              </w:rPr>
            </w:pPr>
            <w:r w:rsidRPr="008A62D7">
              <w:rPr>
                <w:rFonts w:asciiTheme="minorHAnsi" w:hAnsiTheme="minorHAnsi"/>
                <w:b/>
                <w:bCs/>
                <w:kern w:val="32"/>
                <w:szCs w:val="22"/>
                <w:lang w:val="en-GB"/>
              </w:rPr>
              <w:t>variable</w:t>
            </w:r>
          </w:p>
        </w:tc>
        <w:tc>
          <w:tcPr>
            <w:tcW w:w="2665" w:type="dxa"/>
            <w:tcBorders>
              <w:bottom w:val="single" w:sz="18" w:space="0" w:color="auto"/>
              <w:right w:val="single" w:sz="18" w:space="0" w:color="auto"/>
            </w:tcBorders>
          </w:tcPr>
          <w:p w14:paraId="61F761E5" w14:textId="77777777" w:rsidR="00E667D9" w:rsidRPr="008A62D7" w:rsidRDefault="00E667D9" w:rsidP="00E667D9">
            <w:pPr>
              <w:jc w:val="center"/>
              <w:rPr>
                <w:rFonts w:asciiTheme="minorHAnsi" w:hAnsiTheme="minorHAnsi"/>
                <w:b/>
                <w:bCs/>
                <w:kern w:val="32"/>
                <w:szCs w:val="22"/>
                <w:lang w:val="en-GB"/>
              </w:rPr>
            </w:pPr>
            <w:r w:rsidRPr="008A62D7">
              <w:rPr>
                <w:rFonts w:asciiTheme="minorHAnsi" w:hAnsiTheme="minorHAnsi"/>
                <w:b/>
                <w:bCs/>
                <w:kern w:val="32"/>
                <w:szCs w:val="22"/>
                <w:lang w:val="en-GB"/>
              </w:rPr>
              <w:t>remark</w:t>
            </w:r>
          </w:p>
        </w:tc>
        <w:tc>
          <w:tcPr>
            <w:tcW w:w="707" w:type="dxa"/>
            <w:tcBorders>
              <w:left w:val="single" w:sz="18" w:space="0" w:color="auto"/>
              <w:bottom w:val="single" w:sz="18" w:space="0" w:color="auto"/>
            </w:tcBorders>
          </w:tcPr>
          <w:p w14:paraId="6A738015" w14:textId="77777777" w:rsidR="00E667D9" w:rsidRPr="008A62D7" w:rsidRDefault="00E667D9" w:rsidP="00E667D9">
            <w:pPr>
              <w:jc w:val="center"/>
              <w:rPr>
                <w:rFonts w:asciiTheme="minorHAnsi" w:hAnsiTheme="minorHAnsi"/>
                <w:b/>
                <w:bCs/>
                <w:kern w:val="32"/>
                <w:szCs w:val="22"/>
                <w:lang w:val="en-GB"/>
              </w:rPr>
            </w:pPr>
            <w:r w:rsidRPr="008A62D7">
              <w:rPr>
                <w:rFonts w:asciiTheme="minorHAnsi" w:hAnsiTheme="minorHAnsi"/>
                <w:b/>
                <w:bCs/>
                <w:kern w:val="32"/>
                <w:szCs w:val="22"/>
                <w:lang w:val="en-GB"/>
              </w:rPr>
              <w:t>line</w:t>
            </w:r>
          </w:p>
        </w:tc>
        <w:tc>
          <w:tcPr>
            <w:tcW w:w="1591" w:type="dxa"/>
            <w:tcBorders>
              <w:bottom w:val="single" w:sz="18" w:space="0" w:color="auto"/>
            </w:tcBorders>
          </w:tcPr>
          <w:p w14:paraId="6C058310" w14:textId="77777777" w:rsidR="00E667D9" w:rsidRPr="008A62D7" w:rsidRDefault="00E667D9" w:rsidP="00E667D9">
            <w:pPr>
              <w:jc w:val="center"/>
              <w:rPr>
                <w:rFonts w:asciiTheme="minorHAnsi" w:hAnsiTheme="minorHAnsi"/>
                <w:b/>
                <w:bCs/>
                <w:kern w:val="32"/>
                <w:szCs w:val="22"/>
                <w:lang w:val="en-GB"/>
              </w:rPr>
            </w:pPr>
            <w:r w:rsidRPr="008A62D7">
              <w:rPr>
                <w:rFonts w:asciiTheme="minorHAnsi" w:hAnsiTheme="minorHAnsi"/>
                <w:b/>
                <w:bCs/>
                <w:kern w:val="32"/>
                <w:szCs w:val="22"/>
                <w:lang w:val="en-GB"/>
              </w:rPr>
              <w:t>variable</w:t>
            </w:r>
          </w:p>
        </w:tc>
        <w:tc>
          <w:tcPr>
            <w:tcW w:w="2923" w:type="dxa"/>
            <w:tcBorders>
              <w:bottom w:val="single" w:sz="18" w:space="0" w:color="auto"/>
            </w:tcBorders>
          </w:tcPr>
          <w:p w14:paraId="2A81EA0F" w14:textId="77777777" w:rsidR="00E667D9" w:rsidRPr="008A62D7" w:rsidRDefault="00E667D9" w:rsidP="00E667D9">
            <w:pPr>
              <w:jc w:val="center"/>
              <w:rPr>
                <w:rFonts w:asciiTheme="minorHAnsi" w:hAnsiTheme="minorHAnsi"/>
                <w:b/>
                <w:bCs/>
                <w:kern w:val="32"/>
                <w:szCs w:val="22"/>
                <w:lang w:val="en-GB"/>
              </w:rPr>
            </w:pPr>
            <w:r w:rsidRPr="008A62D7">
              <w:rPr>
                <w:rFonts w:asciiTheme="minorHAnsi" w:hAnsiTheme="minorHAnsi"/>
                <w:b/>
                <w:bCs/>
                <w:kern w:val="32"/>
                <w:szCs w:val="22"/>
                <w:lang w:val="en-GB"/>
              </w:rPr>
              <w:t>remark</w:t>
            </w:r>
          </w:p>
        </w:tc>
      </w:tr>
      <w:tr w:rsidR="00F111BF" w:rsidRPr="000E1A5F" w14:paraId="4BFA82F0" w14:textId="77777777" w:rsidTr="003800B1">
        <w:tc>
          <w:tcPr>
            <w:tcW w:w="765" w:type="dxa"/>
            <w:tcBorders>
              <w:top w:val="single" w:sz="18" w:space="0" w:color="auto"/>
            </w:tcBorders>
            <w:vAlign w:val="center"/>
          </w:tcPr>
          <w:p w14:paraId="0C1B426C" w14:textId="77777777" w:rsidR="00F111BF" w:rsidRPr="008A62D7" w:rsidRDefault="00F111BF" w:rsidP="00F111BF">
            <w:pPr>
              <w:jc w:val="center"/>
              <w:rPr>
                <w:rFonts w:ascii="Calibri" w:hAnsi="Calibri"/>
                <w:color w:val="000000"/>
                <w:szCs w:val="22"/>
                <w:lang w:val="en-GB" w:eastAsia="is-IS"/>
              </w:rPr>
            </w:pPr>
            <w:r w:rsidRPr="008A62D7">
              <w:rPr>
                <w:rFonts w:ascii="Calibri" w:hAnsi="Calibri"/>
                <w:color w:val="000000"/>
                <w:szCs w:val="22"/>
                <w:lang w:val="en-GB"/>
              </w:rPr>
              <w:t>0</w:t>
            </w:r>
          </w:p>
        </w:tc>
        <w:tc>
          <w:tcPr>
            <w:tcW w:w="1414" w:type="dxa"/>
            <w:tcBorders>
              <w:top w:val="single" w:sz="18" w:space="0" w:color="auto"/>
            </w:tcBorders>
            <w:vAlign w:val="bottom"/>
          </w:tcPr>
          <w:p w14:paraId="0CCFDD2A" w14:textId="6FAD1227" w:rsidR="00F111BF" w:rsidRPr="008A62D7" w:rsidRDefault="00F111BF" w:rsidP="00F111BF">
            <w:pPr>
              <w:rPr>
                <w:rFonts w:ascii="Calibri" w:hAnsi="Calibri"/>
                <w:color w:val="000000"/>
                <w:szCs w:val="22"/>
                <w:lang w:val="en-GB" w:eastAsia="is-IS"/>
              </w:rPr>
            </w:pPr>
            <w:r w:rsidRPr="008A62D7">
              <w:rPr>
                <w:rFonts w:ascii="Calibri" w:hAnsi="Calibri"/>
                <w:color w:val="000000"/>
                <w:szCs w:val="22"/>
                <w:lang w:val="en-GB"/>
              </w:rPr>
              <w:t>def. value</w:t>
            </w:r>
          </w:p>
        </w:tc>
        <w:tc>
          <w:tcPr>
            <w:tcW w:w="2665" w:type="dxa"/>
            <w:tcBorders>
              <w:top w:val="single" w:sz="18" w:space="0" w:color="auto"/>
              <w:right w:val="single" w:sz="18" w:space="0" w:color="auto"/>
            </w:tcBorders>
            <w:vAlign w:val="bottom"/>
          </w:tcPr>
          <w:p w14:paraId="1D644304" w14:textId="19B19DD5"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control variable</w:t>
            </w:r>
          </w:p>
        </w:tc>
        <w:tc>
          <w:tcPr>
            <w:tcW w:w="707" w:type="dxa"/>
            <w:tcBorders>
              <w:top w:val="single" w:sz="18" w:space="0" w:color="auto"/>
              <w:left w:val="single" w:sz="18" w:space="0" w:color="auto"/>
            </w:tcBorders>
            <w:vAlign w:val="center"/>
          </w:tcPr>
          <w:p w14:paraId="2A6BB11E" w14:textId="526C83CF" w:rsidR="00F111BF" w:rsidRPr="008A62D7" w:rsidRDefault="00F111BF" w:rsidP="00F111BF">
            <w:pPr>
              <w:jc w:val="center"/>
              <w:rPr>
                <w:rFonts w:ascii="Calibri" w:hAnsi="Calibri"/>
                <w:color w:val="000000"/>
                <w:szCs w:val="22"/>
                <w:lang w:val="en-GB" w:eastAsia="is-IS"/>
              </w:rPr>
            </w:pPr>
            <w:r w:rsidRPr="008A62D7">
              <w:rPr>
                <w:rFonts w:ascii="Calibri" w:hAnsi="Calibri"/>
                <w:color w:val="000000"/>
                <w:szCs w:val="22"/>
                <w:lang w:val="en-GB"/>
              </w:rPr>
              <w:t>46</w:t>
            </w:r>
          </w:p>
        </w:tc>
        <w:tc>
          <w:tcPr>
            <w:tcW w:w="1591" w:type="dxa"/>
            <w:tcBorders>
              <w:top w:val="single" w:sz="18" w:space="0" w:color="auto"/>
            </w:tcBorders>
            <w:vAlign w:val="bottom"/>
          </w:tcPr>
          <w:p w14:paraId="00769C60" w14:textId="28097404"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oo_exp</w:t>
            </w:r>
          </w:p>
        </w:tc>
        <w:tc>
          <w:tcPr>
            <w:tcW w:w="2923" w:type="dxa"/>
            <w:tcBorders>
              <w:top w:val="single" w:sz="18" w:space="0" w:color="auto"/>
            </w:tcBorders>
            <w:vAlign w:val="bottom"/>
          </w:tcPr>
          <w:p w14:paraId="6159C57F" w14:textId="0DB492CD"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exp. MER sensors on/off</w:t>
            </w:r>
          </w:p>
        </w:tc>
      </w:tr>
      <w:tr w:rsidR="00F111BF" w:rsidRPr="000E1A5F" w14:paraId="69687A3D" w14:textId="77777777" w:rsidTr="003800B1">
        <w:tc>
          <w:tcPr>
            <w:tcW w:w="765" w:type="dxa"/>
            <w:vAlign w:val="center"/>
          </w:tcPr>
          <w:p w14:paraId="647E0268"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w:t>
            </w:r>
          </w:p>
        </w:tc>
        <w:tc>
          <w:tcPr>
            <w:tcW w:w="1414" w:type="dxa"/>
            <w:vAlign w:val="bottom"/>
          </w:tcPr>
          <w:p w14:paraId="512F4C16"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time_update</w:t>
            </w:r>
          </w:p>
        </w:tc>
        <w:tc>
          <w:tcPr>
            <w:tcW w:w="2665" w:type="dxa"/>
            <w:tcBorders>
              <w:right w:val="single" w:sz="18" w:space="0" w:color="auto"/>
            </w:tcBorders>
            <w:vAlign w:val="bottom"/>
          </w:tcPr>
          <w:p w14:paraId="1E86CEF2"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time of update</w:t>
            </w:r>
          </w:p>
        </w:tc>
        <w:tc>
          <w:tcPr>
            <w:tcW w:w="707" w:type="dxa"/>
            <w:tcBorders>
              <w:left w:val="single" w:sz="18" w:space="0" w:color="auto"/>
            </w:tcBorders>
            <w:vAlign w:val="center"/>
          </w:tcPr>
          <w:p w14:paraId="34BDE36B" w14:textId="637071AD" w:rsidR="00F111BF" w:rsidRPr="008A62D7" w:rsidRDefault="00F111BF" w:rsidP="00F111BF">
            <w:pPr>
              <w:jc w:val="center"/>
              <w:rPr>
                <w:rFonts w:ascii="Calibri" w:hAnsi="Calibri"/>
                <w:color w:val="000000"/>
                <w:szCs w:val="22"/>
                <w:lang w:val="en-GB" w:eastAsia="is-IS"/>
              </w:rPr>
            </w:pPr>
            <w:r w:rsidRPr="008A62D7">
              <w:rPr>
                <w:rFonts w:ascii="Calibri" w:hAnsi="Calibri"/>
                <w:color w:val="000000"/>
                <w:szCs w:val="22"/>
                <w:lang w:val="en-GB"/>
              </w:rPr>
              <w:t>47</w:t>
            </w:r>
          </w:p>
        </w:tc>
        <w:tc>
          <w:tcPr>
            <w:tcW w:w="1591" w:type="dxa"/>
            <w:vAlign w:val="bottom"/>
          </w:tcPr>
          <w:p w14:paraId="73CA60FA" w14:textId="6BC5E452" w:rsidR="00F111BF" w:rsidRPr="008A62D7" w:rsidRDefault="00F111BF" w:rsidP="00F111BF">
            <w:pPr>
              <w:rPr>
                <w:rFonts w:ascii="Calibri" w:hAnsi="Calibri"/>
                <w:color w:val="000000"/>
                <w:szCs w:val="22"/>
                <w:lang w:val="en-GB" w:eastAsia="is-IS"/>
              </w:rPr>
            </w:pPr>
            <w:r w:rsidRPr="008A62D7">
              <w:rPr>
                <w:rFonts w:ascii="Calibri" w:hAnsi="Calibri"/>
                <w:color w:val="000000"/>
                <w:szCs w:val="22"/>
                <w:lang w:val="en-GB"/>
              </w:rPr>
              <w:t>oo_con</w:t>
            </w:r>
          </w:p>
        </w:tc>
        <w:tc>
          <w:tcPr>
            <w:tcW w:w="2923" w:type="dxa"/>
            <w:vAlign w:val="bottom"/>
          </w:tcPr>
          <w:p w14:paraId="35F7403F" w14:textId="21D4FBE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conv. MER models on/off</w:t>
            </w:r>
          </w:p>
        </w:tc>
      </w:tr>
      <w:tr w:rsidR="00F111BF" w:rsidRPr="000E1A5F" w14:paraId="67DA5994" w14:textId="77777777" w:rsidTr="003800B1">
        <w:tc>
          <w:tcPr>
            <w:tcW w:w="765" w:type="dxa"/>
            <w:vAlign w:val="center"/>
          </w:tcPr>
          <w:p w14:paraId="68266FB1"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w:t>
            </w:r>
          </w:p>
        </w:tc>
        <w:tc>
          <w:tcPr>
            <w:tcW w:w="1414" w:type="dxa"/>
            <w:vAlign w:val="bottom"/>
          </w:tcPr>
          <w:p w14:paraId="2597CAF8"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time_OBS</w:t>
            </w:r>
          </w:p>
        </w:tc>
        <w:tc>
          <w:tcPr>
            <w:tcW w:w="2665" w:type="dxa"/>
            <w:tcBorders>
              <w:right w:val="single" w:sz="18" w:space="0" w:color="auto"/>
            </w:tcBorders>
            <w:vAlign w:val="bottom"/>
          </w:tcPr>
          <w:p w14:paraId="4B5254A0"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time of observation input</w:t>
            </w:r>
          </w:p>
        </w:tc>
        <w:tc>
          <w:tcPr>
            <w:tcW w:w="707" w:type="dxa"/>
            <w:tcBorders>
              <w:left w:val="single" w:sz="18" w:space="0" w:color="auto"/>
            </w:tcBorders>
            <w:vAlign w:val="center"/>
          </w:tcPr>
          <w:p w14:paraId="3085515F" w14:textId="02D085CB"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48</w:t>
            </w:r>
          </w:p>
        </w:tc>
        <w:tc>
          <w:tcPr>
            <w:tcW w:w="1591" w:type="dxa"/>
            <w:vAlign w:val="bottom"/>
          </w:tcPr>
          <w:p w14:paraId="058F7BC9" w14:textId="14A96B0E"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wtf_exp</w:t>
            </w:r>
          </w:p>
        </w:tc>
        <w:tc>
          <w:tcPr>
            <w:tcW w:w="2923" w:type="dxa"/>
            <w:vAlign w:val="bottom"/>
          </w:tcPr>
          <w:p w14:paraId="6C8C926D" w14:textId="427CB54E"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weight factor exp. MER</w:t>
            </w:r>
          </w:p>
        </w:tc>
      </w:tr>
      <w:tr w:rsidR="00F111BF" w:rsidRPr="000E1A5F" w14:paraId="27D53B9B" w14:textId="77777777" w:rsidTr="003800B1">
        <w:tc>
          <w:tcPr>
            <w:tcW w:w="765" w:type="dxa"/>
            <w:vAlign w:val="center"/>
          </w:tcPr>
          <w:p w14:paraId="3EAB77E1"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w:t>
            </w:r>
          </w:p>
        </w:tc>
        <w:tc>
          <w:tcPr>
            <w:tcW w:w="1414" w:type="dxa"/>
            <w:vAlign w:val="bottom"/>
          </w:tcPr>
          <w:p w14:paraId="5322C8E8"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Hmin_obs</w:t>
            </w:r>
          </w:p>
        </w:tc>
        <w:tc>
          <w:tcPr>
            <w:tcW w:w="2665" w:type="dxa"/>
            <w:tcBorders>
              <w:right w:val="single" w:sz="18" w:space="0" w:color="auto"/>
            </w:tcBorders>
            <w:vAlign w:val="bottom"/>
          </w:tcPr>
          <w:p w14:paraId="788241C5"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min observed pl height</w:t>
            </w:r>
          </w:p>
        </w:tc>
        <w:tc>
          <w:tcPr>
            <w:tcW w:w="707" w:type="dxa"/>
            <w:tcBorders>
              <w:left w:val="single" w:sz="18" w:space="0" w:color="auto"/>
            </w:tcBorders>
            <w:vAlign w:val="center"/>
          </w:tcPr>
          <w:p w14:paraId="38222C6F" w14:textId="45444B2D"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49</w:t>
            </w:r>
          </w:p>
        </w:tc>
        <w:tc>
          <w:tcPr>
            <w:tcW w:w="1591" w:type="dxa"/>
            <w:vAlign w:val="bottom"/>
          </w:tcPr>
          <w:p w14:paraId="120F808F" w14:textId="6804CF04"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wtf_con</w:t>
            </w:r>
          </w:p>
        </w:tc>
        <w:tc>
          <w:tcPr>
            <w:tcW w:w="2923" w:type="dxa"/>
            <w:vAlign w:val="bottom"/>
          </w:tcPr>
          <w:p w14:paraId="77C3A671" w14:textId="1B86CC35"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weight factor conv. MER</w:t>
            </w:r>
          </w:p>
        </w:tc>
      </w:tr>
      <w:tr w:rsidR="00F111BF" w:rsidRPr="000E1A5F" w14:paraId="7D912695" w14:textId="77777777" w:rsidTr="003800B1">
        <w:tc>
          <w:tcPr>
            <w:tcW w:w="765" w:type="dxa"/>
            <w:vAlign w:val="center"/>
          </w:tcPr>
          <w:p w14:paraId="3A5C7B35"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4</w:t>
            </w:r>
          </w:p>
        </w:tc>
        <w:tc>
          <w:tcPr>
            <w:tcW w:w="1414" w:type="dxa"/>
            <w:vAlign w:val="bottom"/>
          </w:tcPr>
          <w:p w14:paraId="08EF6830"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Hmax_obs</w:t>
            </w:r>
          </w:p>
        </w:tc>
        <w:tc>
          <w:tcPr>
            <w:tcW w:w="2665" w:type="dxa"/>
            <w:tcBorders>
              <w:right w:val="single" w:sz="18" w:space="0" w:color="auto"/>
            </w:tcBorders>
            <w:vAlign w:val="bottom"/>
          </w:tcPr>
          <w:p w14:paraId="637CBB4C"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maximum obs pl h</w:t>
            </w:r>
          </w:p>
        </w:tc>
        <w:tc>
          <w:tcPr>
            <w:tcW w:w="707" w:type="dxa"/>
            <w:tcBorders>
              <w:left w:val="single" w:sz="18" w:space="0" w:color="auto"/>
            </w:tcBorders>
            <w:vAlign w:val="center"/>
          </w:tcPr>
          <w:p w14:paraId="432A45D9" w14:textId="1D54DB7B"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50</w:t>
            </w:r>
          </w:p>
        </w:tc>
        <w:tc>
          <w:tcPr>
            <w:tcW w:w="1591" w:type="dxa"/>
            <w:vAlign w:val="bottom"/>
          </w:tcPr>
          <w:p w14:paraId="47C67D9C" w14:textId="5B74C96F"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oo_manual</w:t>
            </w:r>
          </w:p>
        </w:tc>
        <w:tc>
          <w:tcPr>
            <w:tcW w:w="2923" w:type="dxa"/>
            <w:vAlign w:val="bottom"/>
          </w:tcPr>
          <w:p w14:paraId="24CD931B" w14:textId="2A6099AB"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man. added MER on/off</w:t>
            </w:r>
          </w:p>
        </w:tc>
      </w:tr>
      <w:tr w:rsidR="00F111BF" w:rsidRPr="000E1A5F" w14:paraId="043411FA" w14:textId="77777777" w:rsidTr="003800B1">
        <w:tc>
          <w:tcPr>
            <w:tcW w:w="765" w:type="dxa"/>
            <w:vAlign w:val="center"/>
          </w:tcPr>
          <w:p w14:paraId="44820FAD"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w:t>
            </w:r>
          </w:p>
        </w:tc>
        <w:tc>
          <w:tcPr>
            <w:tcW w:w="1414" w:type="dxa"/>
            <w:vAlign w:val="bottom"/>
          </w:tcPr>
          <w:p w14:paraId="4CA028E7"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OBS_on</w:t>
            </w:r>
          </w:p>
        </w:tc>
        <w:tc>
          <w:tcPr>
            <w:tcW w:w="2665" w:type="dxa"/>
            <w:tcBorders>
              <w:right w:val="single" w:sz="18" w:space="0" w:color="auto"/>
            </w:tcBorders>
            <w:vAlign w:val="bottom"/>
          </w:tcPr>
          <w:p w14:paraId="374E0394"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 xml:space="preserve">obs data stream activated </w:t>
            </w:r>
          </w:p>
        </w:tc>
        <w:tc>
          <w:tcPr>
            <w:tcW w:w="707" w:type="dxa"/>
            <w:tcBorders>
              <w:left w:val="single" w:sz="18" w:space="0" w:color="auto"/>
            </w:tcBorders>
            <w:vAlign w:val="center"/>
          </w:tcPr>
          <w:p w14:paraId="46EC208D" w14:textId="56F3EFA4"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51</w:t>
            </w:r>
          </w:p>
        </w:tc>
        <w:tc>
          <w:tcPr>
            <w:tcW w:w="1591" w:type="dxa"/>
            <w:vAlign w:val="bottom"/>
          </w:tcPr>
          <w:p w14:paraId="6BA9AE9E" w14:textId="673D3B18"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wtf_manual</w:t>
            </w:r>
          </w:p>
        </w:tc>
        <w:tc>
          <w:tcPr>
            <w:tcW w:w="2923" w:type="dxa"/>
            <w:vAlign w:val="bottom"/>
          </w:tcPr>
          <w:p w14:paraId="679CC4BA" w14:textId="331103BA"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last w f man. added MER</w:t>
            </w:r>
          </w:p>
        </w:tc>
      </w:tr>
      <w:tr w:rsidR="00F111BF" w:rsidRPr="000E1A5F" w14:paraId="53D7B091" w14:textId="77777777" w:rsidTr="003800B1">
        <w:tc>
          <w:tcPr>
            <w:tcW w:w="765" w:type="dxa"/>
            <w:vAlign w:val="center"/>
          </w:tcPr>
          <w:p w14:paraId="5CA267B4"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w:t>
            </w:r>
          </w:p>
        </w:tc>
        <w:tc>
          <w:tcPr>
            <w:tcW w:w="1414" w:type="dxa"/>
            <w:vAlign w:val="bottom"/>
          </w:tcPr>
          <w:p w14:paraId="5D7153F5"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qf_OBS</w:t>
            </w:r>
          </w:p>
        </w:tc>
        <w:tc>
          <w:tcPr>
            <w:tcW w:w="2665" w:type="dxa"/>
            <w:tcBorders>
              <w:right w:val="single" w:sz="18" w:space="0" w:color="auto"/>
            </w:tcBorders>
            <w:vAlign w:val="bottom"/>
          </w:tcPr>
          <w:p w14:paraId="5FAEC999"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quality factor 1-4</w:t>
            </w:r>
          </w:p>
        </w:tc>
        <w:tc>
          <w:tcPr>
            <w:tcW w:w="707" w:type="dxa"/>
            <w:tcBorders>
              <w:left w:val="single" w:sz="18" w:space="0" w:color="auto"/>
            </w:tcBorders>
            <w:vAlign w:val="center"/>
          </w:tcPr>
          <w:p w14:paraId="4F78EC7D" w14:textId="2EC8C1A6"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52</w:t>
            </w:r>
          </w:p>
        </w:tc>
        <w:tc>
          <w:tcPr>
            <w:tcW w:w="1591" w:type="dxa"/>
            <w:vAlign w:val="bottom"/>
          </w:tcPr>
          <w:p w14:paraId="6D15658D" w14:textId="66B9D74B"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min_manMER</w:t>
            </w:r>
          </w:p>
        </w:tc>
        <w:tc>
          <w:tcPr>
            <w:tcW w:w="2923" w:type="dxa"/>
            <w:vAlign w:val="bottom"/>
          </w:tcPr>
          <w:p w14:paraId="68E5D2DF" w14:textId="028537DC"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minimum manual MER</w:t>
            </w:r>
          </w:p>
        </w:tc>
      </w:tr>
      <w:tr w:rsidR="00F111BF" w:rsidRPr="000E1A5F" w14:paraId="0EDAC32B" w14:textId="77777777" w:rsidTr="003800B1">
        <w:tc>
          <w:tcPr>
            <w:tcW w:w="765" w:type="dxa"/>
            <w:vAlign w:val="center"/>
          </w:tcPr>
          <w:p w14:paraId="149D98AC"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w:t>
            </w:r>
          </w:p>
        </w:tc>
        <w:tc>
          <w:tcPr>
            <w:tcW w:w="1414" w:type="dxa"/>
            <w:vAlign w:val="bottom"/>
          </w:tcPr>
          <w:p w14:paraId="7CF6CAD5"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theta_a0</w:t>
            </w:r>
          </w:p>
        </w:tc>
        <w:tc>
          <w:tcPr>
            <w:tcW w:w="2665" w:type="dxa"/>
            <w:tcBorders>
              <w:right w:val="single" w:sz="18" w:space="0" w:color="auto"/>
            </w:tcBorders>
            <w:vAlign w:val="bottom"/>
          </w:tcPr>
          <w:p w14:paraId="22D0511B"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ambient temp at vent</w:t>
            </w:r>
          </w:p>
        </w:tc>
        <w:tc>
          <w:tcPr>
            <w:tcW w:w="707" w:type="dxa"/>
            <w:tcBorders>
              <w:left w:val="single" w:sz="18" w:space="0" w:color="auto"/>
            </w:tcBorders>
            <w:vAlign w:val="center"/>
          </w:tcPr>
          <w:p w14:paraId="2CC438E0" w14:textId="4BBC9DB5"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53</w:t>
            </w:r>
          </w:p>
        </w:tc>
        <w:tc>
          <w:tcPr>
            <w:tcW w:w="1591" w:type="dxa"/>
            <w:vAlign w:val="bottom"/>
          </w:tcPr>
          <w:p w14:paraId="7EC6A876" w14:textId="1DFAF7BC"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max_manMER</w:t>
            </w:r>
          </w:p>
        </w:tc>
        <w:tc>
          <w:tcPr>
            <w:tcW w:w="2923" w:type="dxa"/>
            <w:vAlign w:val="bottom"/>
          </w:tcPr>
          <w:p w14:paraId="2639B4D3" w14:textId="3FFE9CA5"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maximum manual MER</w:t>
            </w:r>
          </w:p>
        </w:tc>
      </w:tr>
      <w:tr w:rsidR="00F111BF" w:rsidRPr="000E1A5F" w14:paraId="7829FD4D" w14:textId="77777777" w:rsidTr="003800B1">
        <w:tc>
          <w:tcPr>
            <w:tcW w:w="765" w:type="dxa"/>
            <w:vAlign w:val="center"/>
          </w:tcPr>
          <w:p w14:paraId="797E0B27"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8</w:t>
            </w:r>
          </w:p>
        </w:tc>
        <w:tc>
          <w:tcPr>
            <w:tcW w:w="1414" w:type="dxa"/>
            <w:vAlign w:val="bottom"/>
          </w:tcPr>
          <w:p w14:paraId="737EE2C2"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P_0</w:t>
            </w:r>
          </w:p>
        </w:tc>
        <w:tc>
          <w:tcPr>
            <w:tcW w:w="2665" w:type="dxa"/>
            <w:tcBorders>
              <w:right w:val="single" w:sz="18" w:space="0" w:color="auto"/>
            </w:tcBorders>
            <w:vAlign w:val="bottom"/>
          </w:tcPr>
          <w:p w14:paraId="65CE1599"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ambient pressure at vent</w:t>
            </w:r>
          </w:p>
        </w:tc>
        <w:tc>
          <w:tcPr>
            <w:tcW w:w="707" w:type="dxa"/>
            <w:tcBorders>
              <w:left w:val="single" w:sz="18" w:space="0" w:color="auto"/>
            </w:tcBorders>
            <w:vAlign w:val="center"/>
          </w:tcPr>
          <w:p w14:paraId="2E1F88CB" w14:textId="25CC4C5F"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54</w:t>
            </w:r>
          </w:p>
        </w:tc>
        <w:tc>
          <w:tcPr>
            <w:tcW w:w="1591" w:type="dxa"/>
            <w:vAlign w:val="bottom"/>
          </w:tcPr>
          <w:p w14:paraId="0ACF910A" w14:textId="299A979A"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oo_wood</w:t>
            </w:r>
          </w:p>
        </w:tc>
        <w:tc>
          <w:tcPr>
            <w:tcW w:w="2923" w:type="dxa"/>
            <w:vAlign w:val="bottom"/>
          </w:tcPr>
          <w:p w14:paraId="57FBF670" w14:textId="2AB6C68A"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on/off PlumeRise</w:t>
            </w:r>
          </w:p>
        </w:tc>
      </w:tr>
      <w:tr w:rsidR="00F111BF" w:rsidRPr="000E1A5F" w14:paraId="4173CFEF" w14:textId="77777777" w:rsidTr="003800B1">
        <w:tc>
          <w:tcPr>
            <w:tcW w:w="765" w:type="dxa"/>
            <w:vAlign w:val="center"/>
          </w:tcPr>
          <w:p w14:paraId="7DE77246"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9</w:t>
            </w:r>
          </w:p>
        </w:tc>
        <w:tc>
          <w:tcPr>
            <w:tcW w:w="1414" w:type="dxa"/>
            <w:vAlign w:val="bottom"/>
          </w:tcPr>
          <w:p w14:paraId="3317D8A6"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theta_0</w:t>
            </w:r>
          </w:p>
        </w:tc>
        <w:tc>
          <w:tcPr>
            <w:tcW w:w="2665" w:type="dxa"/>
            <w:tcBorders>
              <w:right w:val="single" w:sz="18" w:space="0" w:color="auto"/>
            </w:tcBorders>
            <w:vAlign w:val="bottom"/>
          </w:tcPr>
          <w:p w14:paraId="34DF1D77"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magma temperature</w:t>
            </w:r>
          </w:p>
        </w:tc>
        <w:tc>
          <w:tcPr>
            <w:tcW w:w="707" w:type="dxa"/>
            <w:tcBorders>
              <w:left w:val="single" w:sz="18" w:space="0" w:color="auto"/>
            </w:tcBorders>
            <w:vAlign w:val="center"/>
          </w:tcPr>
          <w:p w14:paraId="6E7A2ACE" w14:textId="40EB5C92"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55</w:t>
            </w:r>
          </w:p>
        </w:tc>
        <w:tc>
          <w:tcPr>
            <w:tcW w:w="1591" w:type="dxa"/>
            <w:vAlign w:val="bottom"/>
          </w:tcPr>
          <w:p w14:paraId="5FC9131A" w14:textId="204B2EF9"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oo_RMER</w:t>
            </w:r>
          </w:p>
        </w:tc>
        <w:tc>
          <w:tcPr>
            <w:tcW w:w="2923" w:type="dxa"/>
            <w:vAlign w:val="bottom"/>
          </w:tcPr>
          <w:p w14:paraId="3FEEA66F" w14:textId="7F55C970"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on/off RMER</w:t>
            </w:r>
          </w:p>
        </w:tc>
      </w:tr>
      <w:tr w:rsidR="00F111BF" w:rsidRPr="000E1A5F" w14:paraId="568C9BCD" w14:textId="77777777" w:rsidTr="003800B1">
        <w:tc>
          <w:tcPr>
            <w:tcW w:w="765" w:type="dxa"/>
            <w:vAlign w:val="center"/>
          </w:tcPr>
          <w:p w14:paraId="12FCD4FA"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10</w:t>
            </w:r>
          </w:p>
        </w:tc>
        <w:tc>
          <w:tcPr>
            <w:tcW w:w="1414" w:type="dxa"/>
            <w:vAlign w:val="bottom"/>
          </w:tcPr>
          <w:p w14:paraId="0883236F"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rho_dre</w:t>
            </w:r>
          </w:p>
        </w:tc>
        <w:tc>
          <w:tcPr>
            <w:tcW w:w="2665" w:type="dxa"/>
            <w:tcBorders>
              <w:right w:val="single" w:sz="18" w:space="0" w:color="auto"/>
            </w:tcBorders>
            <w:vAlign w:val="bottom"/>
          </w:tcPr>
          <w:p w14:paraId="29F31E09"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DRE of magma</w:t>
            </w:r>
          </w:p>
        </w:tc>
        <w:tc>
          <w:tcPr>
            <w:tcW w:w="707" w:type="dxa"/>
            <w:tcBorders>
              <w:left w:val="single" w:sz="18" w:space="0" w:color="auto"/>
            </w:tcBorders>
            <w:vAlign w:val="center"/>
          </w:tcPr>
          <w:p w14:paraId="6ED40866" w14:textId="191DDCBA"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56</w:t>
            </w:r>
          </w:p>
        </w:tc>
        <w:tc>
          <w:tcPr>
            <w:tcW w:w="1591" w:type="dxa"/>
            <w:vAlign w:val="bottom"/>
          </w:tcPr>
          <w:p w14:paraId="575315AF" w14:textId="29A99BF8"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wtf_wood</w:t>
            </w:r>
          </w:p>
        </w:tc>
        <w:tc>
          <w:tcPr>
            <w:tcW w:w="2923" w:type="dxa"/>
            <w:vAlign w:val="bottom"/>
          </w:tcPr>
          <w:p w14:paraId="2973B251" w14:textId="6AD14F1C"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weight factor PlumeRise</w:t>
            </w:r>
          </w:p>
        </w:tc>
      </w:tr>
      <w:tr w:rsidR="00F111BF" w:rsidRPr="000E1A5F" w14:paraId="61465CAE" w14:textId="77777777" w:rsidTr="003800B1">
        <w:tc>
          <w:tcPr>
            <w:tcW w:w="765" w:type="dxa"/>
            <w:vAlign w:val="center"/>
          </w:tcPr>
          <w:p w14:paraId="6B41E129"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11</w:t>
            </w:r>
          </w:p>
        </w:tc>
        <w:tc>
          <w:tcPr>
            <w:tcW w:w="1414" w:type="dxa"/>
            <w:vAlign w:val="bottom"/>
          </w:tcPr>
          <w:p w14:paraId="5967CBFE"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alpha</w:t>
            </w:r>
          </w:p>
        </w:tc>
        <w:tc>
          <w:tcPr>
            <w:tcW w:w="2665" w:type="dxa"/>
            <w:tcBorders>
              <w:right w:val="single" w:sz="18" w:space="0" w:color="auto"/>
            </w:tcBorders>
            <w:vAlign w:val="bottom"/>
          </w:tcPr>
          <w:p w14:paraId="7E09B0E7"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radial entrainment coeff.</w:t>
            </w:r>
          </w:p>
        </w:tc>
        <w:tc>
          <w:tcPr>
            <w:tcW w:w="707" w:type="dxa"/>
            <w:tcBorders>
              <w:left w:val="single" w:sz="18" w:space="0" w:color="auto"/>
            </w:tcBorders>
            <w:vAlign w:val="center"/>
          </w:tcPr>
          <w:p w14:paraId="54D481C2" w14:textId="7AD4D31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57</w:t>
            </w:r>
          </w:p>
        </w:tc>
        <w:tc>
          <w:tcPr>
            <w:tcW w:w="1591" w:type="dxa"/>
            <w:vAlign w:val="bottom"/>
          </w:tcPr>
          <w:p w14:paraId="7782C26B" w14:textId="51B3052D"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wtf_RMER</w:t>
            </w:r>
          </w:p>
        </w:tc>
        <w:tc>
          <w:tcPr>
            <w:tcW w:w="2923" w:type="dxa"/>
            <w:vAlign w:val="bottom"/>
          </w:tcPr>
          <w:p w14:paraId="6E6985FE" w14:textId="5BDA77DF"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weight factor RMER</w:t>
            </w:r>
          </w:p>
        </w:tc>
      </w:tr>
      <w:tr w:rsidR="00F111BF" w:rsidRPr="000E1A5F" w14:paraId="0AF4577E" w14:textId="77777777" w:rsidTr="003800B1">
        <w:tc>
          <w:tcPr>
            <w:tcW w:w="765" w:type="dxa"/>
            <w:vAlign w:val="center"/>
          </w:tcPr>
          <w:p w14:paraId="635E5F58"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12</w:t>
            </w:r>
          </w:p>
        </w:tc>
        <w:tc>
          <w:tcPr>
            <w:tcW w:w="1414" w:type="dxa"/>
            <w:vAlign w:val="bottom"/>
          </w:tcPr>
          <w:p w14:paraId="367C8E88"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beta</w:t>
            </w:r>
          </w:p>
        </w:tc>
        <w:tc>
          <w:tcPr>
            <w:tcW w:w="2665" w:type="dxa"/>
            <w:tcBorders>
              <w:right w:val="single" w:sz="18" w:space="0" w:color="auto"/>
            </w:tcBorders>
            <w:vAlign w:val="bottom"/>
          </w:tcPr>
          <w:p w14:paraId="6374CFE5" w14:textId="47082ABF"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wind entrainment coeff.</w:t>
            </w:r>
          </w:p>
        </w:tc>
        <w:tc>
          <w:tcPr>
            <w:tcW w:w="707" w:type="dxa"/>
            <w:tcBorders>
              <w:left w:val="single" w:sz="18" w:space="0" w:color="auto"/>
            </w:tcBorders>
            <w:vAlign w:val="center"/>
          </w:tcPr>
          <w:p w14:paraId="135871E4" w14:textId="67358EC2"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58</w:t>
            </w:r>
          </w:p>
        </w:tc>
        <w:tc>
          <w:tcPr>
            <w:tcW w:w="1591" w:type="dxa"/>
            <w:vAlign w:val="bottom"/>
          </w:tcPr>
          <w:p w14:paraId="4315E84F" w14:textId="0CB2A622"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oo_isound</w:t>
            </w:r>
          </w:p>
        </w:tc>
        <w:tc>
          <w:tcPr>
            <w:tcW w:w="2923" w:type="dxa"/>
            <w:vAlign w:val="bottom"/>
          </w:tcPr>
          <w:p w14:paraId="3A7DE62E" w14:textId="3C9C3148"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on/off infrasound</w:t>
            </w:r>
          </w:p>
        </w:tc>
      </w:tr>
      <w:tr w:rsidR="00F111BF" w:rsidRPr="000E1A5F" w14:paraId="3C5100A3" w14:textId="77777777" w:rsidTr="003800B1">
        <w:tc>
          <w:tcPr>
            <w:tcW w:w="765" w:type="dxa"/>
            <w:vAlign w:val="center"/>
          </w:tcPr>
          <w:p w14:paraId="5ACD3C03"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13</w:t>
            </w:r>
          </w:p>
        </w:tc>
        <w:tc>
          <w:tcPr>
            <w:tcW w:w="1414" w:type="dxa"/>
            <w:vAlign w:val="bottom"/>
          </w:tcPr>
          <w:p w14:paraId="0E84249F"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wtf_wil</w:t>
            </w:r>
          </w:p>
        </w:tc>
        <w:tc>
          <w:tcPr>
            <w:tcW w:w="2665" w:type="dxa"/>
            <w:tcBorders>
              <w:right w:val="single" w:sz="18" w:space="0" w:color="auto"/>
            </w:tcBorders>
            <w:vAlign w:val="bottom"/>
          </w:tcPr>
          <w:p w14:paraId="7E7D9FF4"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 factor Wilson Walker</w:t>
            </w:r>
          </w:p>
        </w:tc>
        <w:tc>
          <w:tcPr>
            <w:tcW w:w="707" w:type="dxa"/>
            <w:tcBorders>
              <w:left w:val="single" w:sz="18" w:space="0" w:color="auto"/>
            </w:tcBorders>
            <w:vAlign w:val="center"/>
          </w:tcPr>
          <w:p w14:paraId="346E5CAF" w14:textId="4F1B6335"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59</w:t>
            </w:r>
          </w:p>
        </w:tc>
        <w:tc>
          <w:tcPr>
            <w:tcW w:w="1591" w:type="dxa"/>
            <w:vAlign w:val="bottom"/>
          </w:tcPr>
          <w:p w14:paraId="08E687F5" w14:textId="68B9D01A"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wtf_isound</w:t>
            </w:r>
          </w:p>
        </w:tc>
        <w:tc>
          <w:tcPr>
            <w:tcW w:w="2923" w:type="dxa"/>
            <w:vAlign w:val="bottom"/>
          </w:tcPr>
          <w:p w14:paraId="0EFA8871" w14:textId="3B716C35"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weight factor infrasound</w:t>
            </w:r>
          </w:p>
        </w:tc>
      </w:tr>
      <w:tr w:rsidR="00F111BF" w:rsidRPr="000E1A5F" w14:paraId="7D4089A1" w14:textId="77777777" w:rsidTr="003800B1">
        <w:tc>
          <w:tcPr>
            <w:tcW w:w="765" w:type="dxa"/>
            <w:vAlign w:val="center"/>
          </w:tcPr>
          <w:p w14:paraId="0A923FCA"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14</w:t>
            </w:r>
          </w:p>
        </w:tc>
        <w:tc>
          <w:tcPr>
            <w:tcW w:w="1414" w:type="dxa"/>
            <w:vAlign w:val="bottom"/>
          </w:tcPr>
          <w:p w14:paraId="27A5E24E"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wtf_spa</w:t>
            </w:r>
          </w:p>
        </w:tc>
        <w:tc>
          <w:tcPr>
            <w:tcW w:w="2665" w:type="dxa"/>
            <w:tcBorders>
              <w:right w:val="single" w:sz="18" w:space="0" w:color="auto"/>
            </w:tcBorders>
            <w:vAlign w:val="bottom"/>
          </w:tcPr>
          <w:p w14:paraId="21E78D79"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weightfactor Sparks</w:t>
            </w:r>
          </w:p>
        </w:tc>
        <w:tc>
          <w:tcPr>
            <w:tcW w:w="707" w:type="dxa"/>
            <w:tcBorders>
              <w:left w:val="single" w:sz="18" w:space="0" w:color="auto"/>
            </w:tcBorders>
            <w:vAlign w:val="center"/>
          </w:tcPr>
          <w:p w14:paraId="4B2B2B34" w14:textId="09510346"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60</w:t>
            </w:r>
          </w:p>
        </w:tc>
        <w:tc>
          <w:tcPr>
            <w:tcW w:w="1591" w:type="dxa"/>
            <w:vAlign w:val="bottom"/>
          </w:tcPr>
          <w:p w14:paraId="52255856" w14:textId="03F75BFD"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oo_esens</w:t>
            </w:r>
          </w:p>
        </w:tc>
        <w:tc>
          <w:tcPr>
            <w:tcW w:w="2923" w:type="dxa"/>
            <w:vAlign w:val="bottom"/>
          </w:tcPr>
          <w:p w14:paraId="7DBAAB0A" w14:textId="4390BE4B"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on/off E-sensors</w:t>
            </w:r>
          </w:p>
        </w:tc>
      </w:tr>
      <w:tr w:rsidR="00F111BF" w:rsidRPr="000E1A5F" w14:paraId="105358A2" w14:textId="77777777" w:rsidTr="003800B1">
        <w:tc>
          <w:tcPr>
            <w:tcW w:w="765" w:type="dxa"/>
            <w:vAlign w:val="center"/>
          </w:tcPr>
          <w:p w14:paraId="2FECCE04"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15</w:t>
            </w:r>
          </w:p>
        </w:tc>
        <w:tc>
          <w:tcPr>
            <w:tcW w:w="1414" w:type="dxa"/>
            <w:vAlign w:val="bottom"/>
          </w:tcPr>
          <w:p w14:paraId="2AA831EB"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wtf_mas</w:t>
            </w:r>
          </w:p>
        </w:tc>
        <w:tc>
          <w:tcPr>
            <w:tcW w:w="2665" w:type="dxa"/>
            <w:tcBorders>
              <w:right w:val="single" w:sz="18" w:space="0" w:color="auto"/>
            </w:tcBorders>
            <w:vAlign w:val="bottom"/>
          </w:tcPr>
          <w:p w14:paraId="118FBC45"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weightfactor Mastin</w:t>
            </w:r>
          </w:p>
        </w:tc>
        <w:tc>
          <w:tcPr>
            <w:tcW w:w="707" w:type="dxa"/>
            <w:tcBorders>
              <w:left w:val="single" w:sz="18" w:space="0" w:color="auto"/>
            </w:tcBorders>
            <w:vAlign w:val="center"/>
          </w:tcPr>
          <w:p w14:paraId="523669DF" w14:textId="22E124BB"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61</w:t>
            </w:r>
          </w:p>
        </w:tc>
        <w:tc>
          <w:tcPr>
            <w:tcW w:w="1591" w:type="dxa"/>
            <w:vAlign w:val="bottom"/>
          </w:tcPr>
          <w:p w14:paraId="0C8882CE" w14:textId="324AD979"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wtf_esens</w:t>
            </w:r>
          </w:p>
        </w:tc>
        <w:tc>
          <w:tcPr>
            <w:tcW w:w="2923" w:type="dxa"/>
            <w:vAlign w:val="bottom"/>
          </w:tcPr>
          <w:p w14:paraId="6C0ED6CD" w14:textId="7C85D1FE"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weight factor E-sensors</w:t>
            </w:r>
          </w:p>
        </w:tc>
      </w:tr>
      <w:tr w:rsidR="00F111BF" w:rsidRPr="000E1A5F" w14:paraId="5216A8D6" w14:textId="77777777" w:rsidTr="003800B1">
        <w:tc>
          <w:tcPr>
            <w:tcW w:w="765" w:type="dxa"/>
            <w:vAlign w:val="center"/>
          </w:tcPr>
          <w:p w14:paraId="687BF087"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16</w:t>
            </w:r>
          </w:p>
        </w:tc>
        <w:tc>
          <w:tcPr>
            <w:tcW w:w="1414" w:type="dxa"/>
            <w:vAlign w:val="bottom"/>
          </w:tcPr>
          <w:p w14:paraId="75C7554A"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wtf_mtg</w:t>
            </w:r>
          </w:p>
        </w:tc>
        <w:tc>
          <w:tcPr>
            <w:tcW w:w="2665" w:type="dxa"/>
            <w:tcBorders>
              <w:right w:val="single" w:sz="18" w:space="0" w:color="auto"/>
            </w:tcBorders>
            <w:vAlign w:val="bottom"/>
          </w:tcPr>
          <w:p w14:paraId="7B1FE773"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weightfactor adj. Mastin</w:t>
            </w:r>
          </w:p>
        </w:tc>
        <w:tc>
          <w:tcPr>
            <w:tcW w:w="707" w:type="dxa"/>
            <w:tcBorders>
              <w:left w:val="single" w:sz="18" w:space="0" w:color="auto"/>
            </w:tcBorders>
            <w:vAlign w:val="center"/>
          </w:tcPr>
          <w:p w14:paraId="11FF1274" w14:textId="34D5F1B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62</w:t>
            </w:r>
          </w:p>
        </w:tc>
        <w:tc>
          <w:tcPr>
            <w:tcW w:w="1591" w:type="dxa"/>
            <w:vAlign w:val="bottom"/>
          </w:tcPr>
          <w:p w14:paraId="0173A05F" w14:textId="0EA6B773"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oo_pulsan</w:t>
            </w:r>
          </w:p>
        </w:tc>
        <w:tc>
          <w:tcPr>
            <w:tcW w:w="2923" w:type="dxa"/>
            <w:vAlign w:val="bottom"/>
          </w:tcPr>
          <w:p w14:paraId="4BDC00C7" w14:textId="2CD87292"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on/off pulse analysis</w:t>
            </w:r>
          </w:p>
        </w:tc>
      </w:tr>
      <w:tr w:rsidR="00F111BF" w:rsidRPr="000E1A5F" w14:paraId="409FE936" w14:textId="77777777" w:rsidTr="003800B1">
        <w:tc>
          <w:tcPr>
            <w:tcW w:w="765" w:type="dxa"/>
            <w:vAlign w:val="center"/>
          </w:tcPr>
          <w:p w14:paraId="4A57F72D"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17</w:t>
            </w:r>
          </w:p>
        </w:tc>
        <w:tc>
          <w:tcPr>
            <w:tcW w:w="1414" w:type="dxa"/>
            <w:vAlign w:val="bottom"/>
          </w:tcPr>
          <w:p w14:paraId="2BB26698"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wtf_deg</w:t>
            </w:r>
          </w:p>
        </w:tc>
        <w:tc>
          <w:tcPr>
            <w:tcW w:w="2665" w:type="dxa"/>
            <w:tcBorders>
              <w:right w:val="single" w:sz="18" w:space="0" w:color="auto"/>
            </w:tcBorders>
            <w:vAlign w:val="bottom"/>
          </w:tcPr>
          <w:p w14:paraId="7616A89C"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 factor Degruy. Bonad.</w:t>
            </w:r>
          </w:p>
        </w:tc>
        <w:tc>
          <w:tcPr>
            <w:tcW w:w="707" w:type="dxa"/>
            <w:tcBorders>
              <w:left w:val="single" w:sz="18" w:space="0" w:color="auto"/>
            </w:tcBorders>
            <w:vAlign w:val="center"/>
          </w:tcPr>
          <w:p w14:paraId="5E4F6F3E" w14:textId="06B022EF"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63</w:t>
            </w:r>
          </w:p>
        </w:tc>
        <w:tc>
          <w:tcPr>
            <w:tcW w:w="1591" w:type="dxa"/>
            <w:vAlign w:val="bottom"/>
          </w:tcPr>
          <w:p w14:paraId="286B800E" w14:textId="2E38E0C6"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wtf_pulsan</w:t>
            </w:r>
          </w:p>
        </w:tc>
        <w:tc>
          <w:tcPr>
            <w:tcW w:w="2923" w:type="dxa"/>
            <w:vAlign w:val="bottom"/>
          </w:tcPr>
          <w:p w14:paraId="3F1C6D75" w14:textId="5713DD60"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 factor pulse analysis</w:t>
            </w:r>
          </w:p>
        </w:tc>
      </w:tr>
      <w:tr w:rsidR="00F111BF" w:rsidRPr="000E1A5F" w14:paraId="54CE7C4F" w14:textId="77777777" w:rsidTr="003800B1">
        <w:tc>
          <w:tcPr>
            <w:tcW w:w="765" w:type="dxa"/>
            <w:vAlign w:val="center"/>
          </w:tcPr>
          <w:p w14:paraId="51C28FF0"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18</w:t>
            </w:r>
          </w:p>
        </w:tc>
        <w:tc>
          <w:tcPr>
            <w:tcW w:w="1414" w:type="dxa"/>
            <w:vAlign w:val="bottom"/>
          </w:tcPr>
          <w:p w14:paraId="3018C36E"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H1</w:t>
            </w:r>
          </w:p>
        </w:tc>
        <w:tc>
          <w:tcPr>
            <w:tcW w:w="2665" w:type="dxa"/>
            <w:tcBorders>
              <w:right w:val="single" w:sz="18" w:space="0" w:color="auto"/>
            </w:tcBorders>
            <w:vAlign w:val="bottom"/>
          </w:tcPr>
          <w:p w14:paraId="410E1340"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Height tropopause</w:t>
            </w:r>
          </w:p>
        </w:tc>
        <w:tc>
          <w:tcPr>
            <w:tcW w:w="707" w:type="dxa"/>
            <w:tcBorders>
              <w:left w:val="single" w:sz="18" w:space="0" w:color="auto"/>
            </w:tcBorders>
            <w:vAlign w:val="center"/>
          </w:tcPr>
          <w:p w14:paraId="5405523E" w14:textId="302096B9"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64</w:t>
            </w:r>
          </w:p>
        </w:tc>
        <w:tc>
          <w:tcPr>
            <w:tcW w:w="1591" w:type="dxa"/>
            <w:vAlign w:val="bottom"/>
          </w:tcPr>
          <w:p w14:paraId="6B31061D" w14:textId="6D4311CB"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oo_scatter</w:t>
            </w:r>
          </w:p>
        </w:tc>
        <w:tc>
          <w:tcPr>
            <w:tcW w:w="2923" w:type="dxa"/>
            <w:vAlign w:val="bottom"/>
          </w:tcPr>
          <w:p w14:paraId="52C46E76" w14:textId="410E89BD"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radar scattering on/off</w:t>
            </w:r>
          </w:p>
        </w:tc>
      </w:tr>
      <w:tr w:rsidR="00F111BF" w:rsidRPr="000E1A5F" w14:paraId="7D84CFB6" w14:textId="77777777" w:rsidTr="003800B1">
        <w:tc>
          <w:tcPr>
            <w:tcW w:w="765" w:type="dxa"/>
            <w:vAlign w:val="center"/>
          </w:tcPr>
          <w:p w14:paraId="1083BB91"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19</w:t>
            </w:r>
          </w:p>
        </w:tc>
        <w:tc>
          <w:tcPr>
            <w:tcW w:w="1414" w:type="dxa"/>
            <w:vAlign w:val="bottom"/>
          </w:tcPr>
          <w:p w14:paraId="28BF6D7D"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H2</w:t>
            </w:r>
          </w:p>
        </w:tc>
        <w:tc>
          <w:tcPr>
            <w:tcW w:w="2665" w:type="dxa"/>
            <w:tcBorders>
              <w:right w:val="single" w:sz="18" w:space="0" w:color="auto"/>
            </w:tcBorders>
            <w:vAlign w:val="bottom"/>
          </w:tcPr>
          <w:p w14:paraId="52D816A5"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Height stratosphere</w:t>
            </w:r>
          </w:p>
        </w:tc>
        <w:tc>
          <w:tcPr>
            <w:tcW w:w="707" w:type="dxa"/>
            <w:tcBorders>
              <w:left w:val="single" w:sz="18" w:space="0" w:color="auto"/>
            </w:tcBorders>
            <w:vAlign w:val="center"/>
          </w:tcPr>
          <w:p w14:paraId="46E9A7A9" w14:textId="65C6EE33"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65</w:t>
            </w:r>
          </w:p>
        </w:tc>
        <w:tc>
          <w:tcPr>
            <w:tcW w:w="1591" w:type="dxa"/>
            <w:vAlign w:val="bottom"/>
          </w:tcPr>
          <w:p w14:paraId="0CD1D192" w14:textId="1BAD12DD"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wtf_scatter</w:t>
            </w:r>
          </w:p>
        </w:tc>
        <w:tc>
          <w:tcPr>
            <w:tcW w:w="2923" w:type="dxa"/>
            <w:vAlign w:val="bottom"/>
          </w:tcPr>
          <w:p w14:paraId="686172FA" w14:textId="59B9772F"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 f. radar scattering</w:t>
            </w:r>
          </w:p>
        </w:tc>
      </w:tr>
      <w:tr w:rsidR="00F111BF" w:rsidRPr="000E1A5F" w14:paraId="3775DE24" w14:textId="77777777" w:rsidTr="003800B1">
        <w:tc>
          <w:tcPr>
            <w:tcW w:w="765" w:type="dxa"/>
            <w:vAlign w:val="center"/>
          </w:tcPr>
          <w:p w14:paraId="6B2172B9"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20</w:t>
            </w:r>
          </w:p>
        </w:tc>
        <w:tc>
          <w:tcPr>
            <w:tcW w:w="1414" w:type="dxa"/>
            <w:vAlign w:val="bottom"/>
          </w:tcPr>
          <w:p w14:paraId="7D3B1BEA"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tempGrad_1</w:t>
            </w:r>
          </w:p>
        </w:tc>
        <w:tc>
          <w:tcPr>
            <w:tcW w:w="2665" w:type="dxa"/>
            <w:tcBorders>
              <w:right w:val="single" w:sz="18" w:space="0" w:color="auto"/>
            </w:tcBorders>
            <w:vAlign w:val="bottom"/>
          </w:tcPr>
          <w:p w14:paraId="5FAAD1D3"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 xml:space="preserve">temp grad in troposphere </w:t>
            </w:r>
          </w:p>
        </w:tc>
        <w:tc>
          <w:tcPr>
            <w:tcW w:w="707" w:type="dxa"/>
            <w:tcBorders>
              <w:left w:val="single" w:sz="18" w:space="0" w:color="auto"/>
            </w:tcBorders>
            <w:vAlign w:val="center"/>
          </w:tcPr>
          <w:p w14:paraId="37406232" w14:textId="3B1E2A2E"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66</w:t>
            </w:r>
          </w:p>
        </w:tc>
        <w:tc>
          <w:tcPr>
            <w:tcW w:w="1591" w:type="dxa"/>
            <w:vAlign w:val="bottom"/>
          </w:tcPr>
          <w:p w14:paraId="3C03EA23" w14:textId="0F44F3F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cal_ISKEF_a</w:t>
            </w:r>
          </w:p>
        </w:tc>
        <w:tc>
          <w:tcPr>
            <w:tcW w:w="2923" w:type="dxa"/>
            <w:vAlign w:val="bottom"/>
          </w:tcPr>
          <w:p w14:paraId="7D3A0F9C" w14:textId="6350089F"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offset ISKEF</w:t>
            </w:r>
          </w:p>
        </w:tc>
      </w:tr>
      <w:tr w:rsidR="00F111BF" w:rsidRPr="000E1A5F" w14:paraId="3E60393F" w14:textId="77777777" w:rsidTr="003800B1">
        <w:tc>
          <w:tcPr>
            <w:tcW w:w="765" w:type="dxa"/>
            <w:vAlign w:val="center"/>
          </w:tcPr>
          <w:p w14:paraId="3FD7D854"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21</w:t>
            </w:r>
          </w:p>
        </w:tc>
        <w:tc>
          <w:tcPr>
            <w:tcW w:w="1414" w:type="dxa"/>
            <w:vAlign w:val="bottom"/>
          </w:tcPr>
          <w:p w14:paraId="5692F2C5"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tempGrad_2</w:t>
            </w:r>
          </w:p>
        </w:tc>
        <w:tc>
          <w:tcPr>
            <w:tcW w:w="2665" w:type="dxa"/>
            <w:tcBorders>
              <w:right w:val="single" w:sz="18" w:space="0" w:color="auto"/>
            </w:tcBorders>
            <w:vAlign w:val="bottom"/>
          </w:tcPr>
          <w:p w14:paraId="5E784AC1"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between tropos &amp; stratos</w:t>
            </w:r>
          </w:p>
        </w:tc>
        <w:tc>
          <w:tcPr>
            <w:tcW w:w="707" w:type="dxa"/>
            <w:tcBorders>
              <w:left w:val="single" w:sz="18" w:space="0" w:color="auto"/>
            </w:tcBorders>
            <w:vAlign w:val="center"/>
          </w:tcPr>
          <w:p w14:paraId="47D8AA20" w14:textId="106796F4"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67</w:t>
            </w:r>
          </w:p>
        </w:tc>
        <w:tc>
          <w:tcPr>
            <w:tcW w:w="1591" w:type="dxa"/>
            <w:vAlign w:val="bottom"/>
          </w:tcPr>
          <w:p w14:paraId="5E03698F" w14:textId="7116C449"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cal_ISKEF_b</w:t>
            </w:r>
          </w:p>
        </w:tc>
        <w:tc>
          <w:tcPr>
            <w:tcW w:w="2923" w:type="dxa"/>
            <w:vAlign w:val="bottom"/>
          </w:tcPr>
          <w:p w14:paraId="43F58E48" w14:textId="117526D3"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 factor ISKEF</w:t>
            </w:r>
          </w:p>
        </w:tc>
      </w:tr>
      <w:tr w:rsidR="00F111BF" w:rsidRPr="000E1A5F" w14:paraId="119DDF19" w14:textId="77777777" w:rsidTr="003800B1">
        <w:tc>
          <w:tcPr>
            <w:tcW w:w="765" w:type="dxa"/>
            <w:vAlign w:val="center"/>
          </w:tcPr>
          <w:p w14:paraId="0C80FE9B"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22</w:t>
            </w:r>
          </w:p>
        </w:tc>
        <w:tc>
          <w:tcPr>
            <w:tcW w:w="1414" w:type="dxa"/>
            <w:vAlign w:val="bottom"/>
          </w:tcPr>
          <w:p w14:paraId="4BB4362F"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tempGrad_3</w:t>
            </w:r>
          </w:p>
        </w:tc>
        <w:tc>
          <w:tcPr>
            <w:tcW w:w="2665" w:type="dxa"/>
            <w:tcBorders>
              <w:right w:val="single" w:sz="18" w:space="0" w:color="auto"/>
            </w:tcBorders>
            <w:vAlign w:val="bottom"/>
          </w:tcPr>
          <w:p w14:paraId="5B8F738D"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temp grad in stratosphere</w:t>
            </w:r>
          </w:p>
        </w:tc>
        <w:tc>
          <w:tcPr>
            <w:tcW w:w="707" w:type="dxa"/>
            <w:tcBorders>
              <w:left w:val="single" w:sz="18" w:space="0" w:color="auto"/>
            </w:tcBorders>
            <w:vAlign w:val="center"/>
          </w:tcPr>
          <w:p w14:paraId="2950D731" w14:textId="565F1B55"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68</w:t>
            </w:r>
          </w:p>
        </w:tc>
        <w:tc>
          <w:tcPr>
            <w:tcW w:w="1591" w:type="dxa"/>
            <w:vAlign w:val="bottom"/>
          </w:tcPr>
          <w:p w14:paraId="1D5C4D04" w14:textId="19A86BF1"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cal_ISEGS_a</w:t>
            </w:r>
          </w:p>
        </w:tc>
        <w:tc>
          <w:tcPr>
            <w:tcW w:w="2923" w:type="dxa"/>
            <w:vAlign w:val="bottom"/>
          </w:tcPr>
          <w:p w14:paraId="7903609A" w14:textId="6D41AAC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offset ISEGS</w:t>
            </w:r>
          </w:p>
        </w:tc>
      </w:tr>
      <w:tr w:rsidR="00F111BF" w:rsidRPr="000E1A5F" w14:paraId="52762E0C" w14:textId="77777777" w:rsidTr="003800B1">
        <w:tc>
          <w:tcPr>
            <w:tcW w:w="765" w:type="dxa"/>
            <w:vAlign w:val="center"/>
          </w:tcPr>
          <w:p w14:paraId="70846BF7"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23</w:t>
            </w:r>
          </w:p>
        </w:tc>
        <w:tc>
          <w:tcPr>
            <w:tcW w:w="1414" w:type="dxa"/>
            <w:vAlign w:val="bottom"/>
          </w:tcPr>
          <w:p w14:paraId="232ED12D"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Vmax</w:t>
            </w:r>
          </w:p>
        </w:tc>
        <w:tc>
          <w:tcPr>
            <w:tcW w:w="2665" w:type="dxa"/>
            <w:tcBorders>
              <w:right w:val="single" w:sz="18" w:space="0" w:color="auto"/>
            </w:tcBorders>
            <w:vAlign w:val="bottom"/>
          </w:tcPr>
          <w:p w14:paraId="561B7B4C"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wind speed at tropopause</w:t>
            </w:r>
          </w:p>
        </w:tc>
        <w:tc>
          <w:tcPr>
            <w:tcW w:w="707" w:type="dxa"/>
            <w:tcBorders>
              <w:left w:val="single" w:sz="18" w:space="0" w:color="auto"/>
            </w:tcBorders>
            <w:vAlign w:val="center"/>
          </w:tcPr>
          <w:p w14:paraId="7755E52D" w14:textId="0B419745"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69</w:t>
            </w:r>
          </w:p>
        </w:tc>
        <w:tc>
          <w:tcPr>
            <w:tcW w:w="1591" w:type="dxa"/>
            <w:vAlign w:val="bottom"/>
          </w:tcPr>
          <w:p w14:paraId="3545F5FF" w14:textId="6E54F905"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cal_ISEGS_b</w:t>
            </w:r>
          </w:p>
        </w:tc>
        <w:tc>
          <w:tcPr>
            <w:tcW w:w="2923" w:type="dxa"/>
            <w:vAlign w:val="bottom"/>
          </w:tcPr>
          <w:p w14:paraId="57FAFAD9" w14:textId="4CE2358B"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 factor ISEGS</w:t>
            </w:r>
          </w:p>
        </w:tc>
      </w:tr>
      <w:tr w:rsidR="00F111BF" w:rsidRPr="000E1A5F" w14:paraId="3C4163B5" w14:textId="77777777" w:rsidTr="003800B1">
        <w:tc>
          <w:tcPr>
            <w:tcW w:w="765" w:type="dxa"/>
            <w:vAlign w:val="center"/>
          </w:tcPr>
          <w:p w14:paraId="1AD16CAF"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24</w:t>
            </w:r>
          </w:p>
        </w:tc>
        <w:tc>
          <w:tcPr>
            <w:tcW w:w="1414" w:type="dxa"/>
            <w:vAlign w:val="bottom"/>
          </w:tcPr>
          <w:p w14:paraId="6F4345BF"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ki</w:t>
            </w:r>
          </w:p>
        </w:tc>
        <w:tc>
          <w:tcPr>
            <w:tcW w:w="2665" w:type="dxa"/>
            <w:tcBorders>
              <w:right w:val="single" w:sz="18" w:space="0" w:color="auto"/>
            </w:tcBorders>
            <w:vAlign w:val="bottom"/>
          </w:tcPr>
          <w:p w14:paraId="02D797DE"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scale factor for adj. Mastin</w:t>
            </w:r>
          </w:p>
        </w:tc>
        <w:tc>
          <w:tcPr>
            <w:tcW w:w="707" w:type="dxa"/>
            <w:tcBorders>
              <w:left w:val="single" w:sz="18" w:space="0" w:color="auto"/>
            </w:tcBorders>
            <w:vAlign w:val="center"/>
          </w:tcPr>
          <w:p w14:paraId="23E9CD48" w14:textId="1D2CF1BC"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70</w:t>
            </w:r>
          </w:p>
        </w:tc>
        <w:tc>
          <w:tcPr>
            <w:tcW w:w="1591" w:type="dxa"/>
            <w:vAlign w:val="bottom"/>
          </w:tcPr>
          <w:p w14:paraId="5B750E63" w14:textId="604283C6"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cal_ISX1_a</w:t>
            </w:r>
          </w:p>
        </w:tc>
        <w:tc>
          <w:tcPr>
            <w:tcW w:w="2923" w:type="dxa"/>
            <w:vAlign w:val="bottom"/>
          </w:tcPr>
          <w:p w14:paraId="34B5C488" w14:textId="72C631E5"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offset ISX1</w:t>
            </w:r>
          </w:p>
        </w:tc>
      </w:tr>
      <w:tr w:rsidR="00F111BF" w:rsidRPr="000E1A5F" w14:paraId="0BB4B86B" w14:textId="77777777" w:rsidTr="003800B1">
        <w:tc>
          <w:tcPr>
            <w:tcW w:w="765" w:type="dxa"/>
            <w:vAlign w:val="center"/>
          </w:tcPr>
          <w:p w14:paraId="339AE97A"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25</w:t>
            </w:r>
          </w:p>
        </w:tc>
        <w:tc>
          <w:tcPr>
            <w:tcW w:w="1414" w:type="dxa"/>
            <w:vAlign w:val="bottom"/>
          </w:tcPr>
          <w:p w14:paraId="58FBB52D"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qfak_ISKEF</w:t>
            </w:r>
          </w:p>
        </w:tc>
        <w:tc>
          <w:tcPr>
            <w:tcW w:w="2665" w:type="dxa"/>
            <w:tcBorders>
              <w:right w:val="single" w:sz="18" w:space="0" w:color="auto"/>
            </w:tcBorders>
            <w:vAlign w:val="bottom"/>
          </w:tcPr>
          <w:p w14:paraId="4B62609B"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quality factor C-band ISKEF</w:t>
            </w:r>
          </w:p>
        </w:tc>
        <w:tc>
          <w:tcPr>
            <w:tcW w:w="707" w:type="dxa"/>
            <w:tcBorders>
              <w:left w:val="single" w:sz="18" w:space="0" w:color="auto"/>
            </w:tcBorders>
            <w:vAlign w:val="center"/>
          </w:tcPr>
          <w:p w14:paraId="1820EB4F" w14:textId="38751EC5"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71</w:t>
            </w:r>
          </w:p>
        </w:tc>
        <w:tc>
          <w:tcPr>
            <w:tcW w:w="1591" w:type="dxa"/>
            <w:vAlign w:val="bottom"/>
          </w:tcPr>
          <w:p w14:paraId="41EFF6BD" w14:textId="002A39B9"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cal_ISX1_b</w:t>
            </w:r>
          </w:p>
        </w:tc>
        <w:tc>
          <w:tcPr>
            <w:tcW w:w="2923" w:type="dxa"/>
            <w:vAlign w:val="bottom"/>
          </w:tcPr>
          <w:p w14:paraId="2DD97D9D" w14:textId="6EF50CA0"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 factor ISX1</w:t>
            </w:r>
          </w:p>
        </w:tc>
      </w:tr>
      <w:tr w:rsidR="00F111BF" w:rsidRPr="000E1A5F" w14:paraId="18CC79B3" w14:textId="77777777" w:rsidTr="003800B1">
        <w:tc>
          <w:tcPr>
            <w:tcW w:w="765" w:type="dxa"/>
            <w:vAlign w:val="center"/>
          </w:tcPr>
          <w:p w14:paraId="2F13A62E"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26</w:t>
            </w:r>
          </w:p>
        </w:tc>
        <w:tc>
          <w:tcPr>
            <w:tcW w:w="1414" w:type="dxa"/>
            <w:vAlign w:val="bottom"/>
          </w:tcPr>
          <w:p w14:paraId="1FDB0D3A"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qfak_ISEGS</w:t>
            </w:r>
          </w:p>
        </w:tc>
        <w:tc>
          <w:tcPr>
            <w:tcW w:w="2665" w:type="dxa"/>
            <w:tcBorders>
              <w:right w:val="single" w:sz="18" w:space="0" w:color="auto"/>
            </w:tcBorders>
            <w:vAlign w:val="bottom"/>
          </w:tcPr>
          <w:p w14:paraId="31972DBB"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qual. factor C-band ISEGS</w:t>
            </w:r>
          </w:p>
        </w:tc>
        <w:tc>
          <w:tcPr>
            <w:tcW w:w="707" w:type="dxa"/>
            <w:tcBorders>
              <w:left w:val="single" w:sz="18" w:space="0" w:color="auto"/>
            </w:tcBorders>
            <w:vAlign w:val="center"/>
          </w:tcPr>
          <w:p w14:paraId="0FC2399A" w14:textId="49F24C96"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72</w:t>
            </w:r>
          </w:p>
        </w:tc>
        <w:tc>
          <w:tcPr>
            <w:tcW w:w="1591" w:type="dxa"/>
            <w:vAlign w:val="bottom"/>
          </w:tcPr>
          <w:p w14:paraId="2928742E" w14:textId="6F710575"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cal_ISX2_a</w:t>
            </w:r>
          </w:p>
        </w:tc>
        <w:tc>
          <w:tcPr>
            <w:tcW w:w="2923" w:type="dxa"/>
            <w:vAlign w:val="bottom"/>
          </w:tcPr>
          <w:p w14:paraId="0FFDDB23" w14:textId="5DEB5A14"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offset ISX2</w:t>
            </w:r>
          </w:p>
        </w:tc>
      </w:tr>
      <w:tr w:rsidR="00F111BF" w:rsidRPr="000E1A5F" w14:paraId="2496307C" w14:textId="77777777" w:rsidTr="003800B1">
        <w:tc>
          <w:tcPr>
            <w:tcW w:w="765" w:type="dxa"/>
            <w:vAlign w:val="center"/>
          </w:tcPr>
          <w:p w14:paraId="77659367"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27</w:t>
            </w:r>
          </w:p>
        </w:tc>
        <w:tc>
          <w:tcPr>
            <w:tcW w:w="1414" w:type="dxa"/>
            <w:vAlign w:val="bottom"/>
          </w:tcPr>
          <w:p w14:paraId="0ED4CC49"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qfak_ISX1</w:t>
            </w:r>
          </w:p>
        </w:tc>
        <w:tc>
          <w:tcPr>
            <w:tcW w:w="2665" w:type="dxa"/>
            <w:tcBorders>
              <w:right w:val="single" w:sz="18" w:space="0" w:color="auto"/>
            </w:tcBorders>
            <w:vAlign w:val="bottom"/>
          </w:tcPr>
          <w:p w14:paraId="14ADB55C"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quality factor X-band ISX1</w:t>
            </w:r>
          </w:p>
        </w:tc>
        <w:tc>
          <w:tcPr>
            <w:tcW w:w="707" w:type="dxa"/>
            <w:tcBorders>
              <w:left w:val="single" w:sz="18" w:space="0" w:color="auto"/>
            </w:tcBorders>
            <w:vAlign w:val="center"/>
          </w:tcPr>
          <w:p w14:paraId="67133DAC" w14:textId="28EBA5C8"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73</w:t>
            </w:r>
          </w:p>
        </w:tc>
        <w:tc>
          <w:tcPr>
            <w:tcW w:w="1591" w:type="dxa"/>
            <w:vAlign w:val="bottom"/>
          </w:tcPr>
          <w:p w14:paraId="6831D29D" w14:textId="7343AE70"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cal_ISX2_b</w:t>
            </w:r>
          </w:p>
        </w:tc>
        <w:tc>
          <w:tcPr>
            <w:tcW w:w="2923" w:type="dxa"/>
            <w:vAlign w:val="bottom"/>
          </w:tcPr>
          <w:p w14:paraId="5A69B6C9" w14:textId="0687F52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 factor ISX2</w:t>
            </w:r>
          </w:p>
        </w:tc>
      </w:tr>
      <w:tr w:rsidR="00F111BF" w:rsidRPr="000E1A5F" w14:paraId="1C3EF528" w14:textId="77777777" w:rsidTr="003800B1">
        <w:tc>
          <w:tcPr>
            <w:tcW w:w="765" w:type="dxa"/>
            <w:vAlign w:val="center"/>
          </w:tcPr>
          <w:p w14:paraId="30CEDB5E"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28</w:t>
            </w:r>
          </w:p>
        </w:tc>
        <w:tc>
          <w:tcPr>
            <w:tcW w:w="1414" w:type="dxa"/>
            <w:vAlign w:val="bottom"/>
          </w:tcPr>
          <w:p w14:paraId="0AC26238"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qfak_ISX2</w:t>
            </w:r>
          </w:p>
        </w:tc>
        <w:tc>
          <w:tcPr>
            <w:tcW w:w="2665" w:type="dxa"/>
            <w:tcBorders>
              <w:right w:val="single" w:sz="18" w:space="0" w:color="auto"/>
            </w:tcBorders>
            <w:vAlign w:val="bottom"/>
          </w:tcPr>
          <w:p w14:paraId="5E3EB33E"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quality factor X-band ISX2</w:t>
            </w:r>
          </w:p>
        </w:tc>
        <w:tc>
          <w:tcPr>
            <w:tcW w:w="707" w:type="dxa"/>
            <w:tcBorders>
              <w:left w:val="single" w:sz="18" w:space="0" w:color="auto"/>
            </w:tcBorders>
            <w:vAlign w:val="center"/>
          </w:tcPr>
          <w:p w14:paraId="266F3481" w14:textId="28D49364"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74</w:t>
            </w:r>
          </w:p>
        </w:tc>
        <w:tc>
          <w:tcPr>
            <w:tcW w:w="1591" w:type="dxa"/>
            <w:vAlign w:val="bottom"/>
          </w:tcPr>
          <w:p w14:paraId="133E10AF" w14:textId="7E271BF8"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ISKEFm_on</w:t>
            </w:r>
          </w:p>
        </w:tc>
        <w:tc>
          <w:tcPr>
            <w:tcW w:w="2923" w:type="dxa"/>
            <w:vAlign w:val="bottom"/>
          </w:tcPr>
          <w:p w14:paraId="4F12B88E" w14:textId="3D690596"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manual pl.h. ISKEF on/off</w:t>
            </w:r>
          </w:p>
        </w:tc>
      </w:tr>
      <w:tr w:rsidR="00F111BF" w:rsidRPr="000E1A5F" w14:paraId="0F15C5BC" w14:textId="77777777" w:rsidTr="003800B1">
        <w:tc>
          <w:tcPr>
            <w:tcW w:w="765" w:type="dxa"/>
            <w:vAlign w:val="center"/>
          </w:tcPr>
          <w:p w14:paraId="364FC3A4"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29</w:t>
            </w:r>
          </w:p>
        </w:tc>
        <w:tc>
          <w:tcPr>
            <w:tcW w:w="1414" w:type="dxa"/>
            <w:vAlign w:val="bottom"/>
          </w:tcPr>
          <w:p w14:paraId="2D1148B1"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qfak_GFZ1</w:t>
            </w:r>
          </w:p>
        </w:tc>
        <w:tc>
          <w:tcPr>
            <w:tcW w:w="2665" w:type="dxa"/>
            <w:tcBorders>
              <w:right w:val="single" w:sz="18" w:space="0" w:color="auto"/>
            </w:tcBorders>
            <w:vAlign w:val="bottom"/>
          </w:tcPr>
          <w:p w14:paraId="0B1E672D" w14:textId="7C39F001" w:rsidR="00F111BF" w:rsidRPr="008A62D7" w:rsidRDefault="00F111BF" w:rsidP="00387BE2">
            <w:pPr>
              <w:rPr>
                <w:rFonts w:ascii="Calibri" w:hAnsi="Calibri"/>
                <w:color w:val="000000"/>
                <w:szCs w:val="22"/>
                <w:lang w:val="en-GB"/>
              </w:rPr>
            </w:pPr>
            <w:r w:rsidRPr="008A62D7">
              <w:rPr>
                <w:rFonts w:ascii="Calibri" w:hAnsi="Calibri"/>
                <w:color w:val="000000"/>
                <w:szCs w:val="22"/>
                <w:lang w:val="en-GB"/>
              </w:rPr>
              <w:t xml:space="preserve">q.f. </w:t>
            </w:r>
            <w:r w:rsidR="00B009C8" w:rsidRPr="008A62D7">
              <w:rPr>
                <w:rFonts w:ascii="Calibri" w:hAnsi="Calibri"/>
                <w:color w:val="000000"/>
                <w:szCs w:val="22"/>
                <w:lang w:val="en-GB"/>
              </w:rPr>
              <w:t>CAM</w:t>
            </w:r>
            <w:r w:rsidRPr="008A62D7">
              <w:rPr>
                <w:rFonts w:ascii="Calibri" w:hAnsi="Calibri"/>
                <w:color w:val="000000"/>
                <w:szCs w:val="22"/>
                <w:lang w:val="en-GB"/>
              </w:rPr>
              <w:t>1 (Búrfell)</w:t>
            </w:r>
          </w:p>
        </w:tc>
        <w:tc>
          <w:tcPr>
            <w:tcW w:w="707" w:type="dxa"/>
            <w:tcBorders>
              <w:left w:val="single" w:sz="18" w:space="0" w:color="auto"/>
            </w:tcBorders>
            <w:vAlign w:val="center"/>
          </w:tcPr>
          <w:p w14:paraId="2868D7A8" w14:textId="0108152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75</w:t>
            </w:r>
          </w:p>
        </w:tc>
        <w:tc>
          <w:tcPr>
            <w:tcW w:w="1591" w:type="dxa"/>
            <w:vAlign w:val="bottom"/>
          </w:tcPr>
          <w:p w14:paraId="5926053F" w14:textId="2E201B7D"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ISEGSm_on</w:t>
            </w:r>
          </w:p>
        </w:tc>
        <w:tc>
          <w:tcPr>
            <w:tcW w:w="2923" w:type="dxa"/>
            <w:vAlign w:val="bottom"/>
          </w:tcPr>
          <w:p w14:paraId="22A42B17" w14:textId="20CB453B"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manual pl.h. ISEGS on/off</w:t>
            </w:r>
          </w:p>
        </w:tc>
      </w:tr>
      <w:tr w:rsidR="00F111BF" w:rsidRPr="000E1A5F" w14:paraId="5E28811F" w14:textId="77777777" w:rsidTr="003800B1">
        <w:tc>
          <w:tcPr>
            <w:tcW w:w="765" w:type="dxa"/>
            <w:vAlign w:val="center"/>
          </w:tcPr>
          <w:p w14:paraId="514F6F80"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30</w:t>
            </w:r>
          </w:p>
        </w:tc>
        <w:tc>
          <w:tcPr>
            <w:tcW w:w="1414" w:type="dxa"/>
            <w:vAlign w:val="bottom"/>
          </w:tcPr>
          <w:p w14:paraId="6F754FCC"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qfak_GFZ2</w:t>
            </w:r>
          </w:p>
        </w:tc>
        <w:tc>
          <w:tcPr>
            <w:tcW w:w="2665" w:type="dxa"/>
            <w:tcBorders>
              <w:right w:val="single" w:sz="18" w:space="0" w:color="auto"/>
            </w:tcBorders>
            <w:vAlign w:val="bottom"/>
          </w:tcPr>
          <w:p w14:paraId="02833E33" w14:textId="55B941BC" w:rsidR="00F111BF" w:rsidRPr="008A62D7" w:rsidRDefault="00F111BF" w:rsidP="00387BE2">
            <w:pPr>
              <w:rPr>
                <w:rFonts w:ascii="Calibri" w:hAnsi="Calibri"/>
                <w:color w:val="000000"/>
                <w:szCs w:val="22"/>
                <w:lang w:val="en-GB"/>
              </w:rPr>
            </w:pPr>
            <w:r w:rsidRPr="008A62D7">
              <w:rPr>
                <w:rFonts w:ascii="Calibri" w:hAnsi="Calibri"/>
                <w:color w:val="000000"/>
                <w:szCs w:val="22"/>
                <w:lang w:val="en-GB"/>
              </w:rPr>
              <w:t xml:space="preserve">q.f. </w:t>
            </w:r>
            <w:r w:rsidR="00B009C8" w:rsidRPr="008A62D7">
              <w:rPr>
                <w:rFonts w:ascii="Calibri" w:hAnsi="Calibri"/>
                <w:color w:val="000000"/>
                <w:szCs w:val="22"/>
                <w:lang w:val="en-GB"/>
              </w:rPr>
              <w:t xml:space="preserve">CAM2 </w:t>
            </w:r>
            <w:r w:rsidRPr="008A62D7">
              <w:rPr>
                <w:rFonts w:ascii="Calibri" w:hAnsi="Calibri"/>
                <w:color w:val="000000"/>
                <w:szCs w:val="22"/>
                <w:lang w:val="en-GB"/>
              </w:rPr>
              <w:t>(Rauðaskál)</w:t>
            </w:r>
          </w:p>
        </w:tc>
        <w:tc>
          <w:tcPr>
            <w:tcW w:w="707" w:type="dxa"/>
            <w:tcBorders>
              <w:left w:val="single" w:sz="18" w:space="0" w:color="auto"/>
            </w:tcBorders>
            <w:vAlign w:val="center"/>
          </w:tcPr>
          <w:p w14:paraId="7FF5CC04" w14:textId="312BBDF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76</w:t>
            </w:r>
          </w:p>
        </w:tc>
        <w:tc>
          <w:tcPr>
            <w:tcW w:w="1591" w:type="dxa"/>
            <w:vAlign w:val="bottom"/>
          </w:tcPr>
          <w:p w14:paraId="13A0BD14" w14:textId="76238089"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ISX1m_on</w:t>
            </w:r>
          </w:p>
        </w:tc>
        <w:tc>
          <w:tcPr>
            <w:tcW w:w="2923" w:type="dxa"/>
            <w:vAlign w:val="bottom"/>
          </w:tcPr>
          <w:p w14:paraId="188269FB" w14:textId="4B06FB1F"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manual pl.h. ISX1 on/off</w:t>
            </w:r>
          </w:p>
        </w:tc>
      </w:tr>
      <w:tr w:rsidR="00F111BF" w:rsidRPr="000E1A5F" w14:paraId="516F5481" w14:textId="77777777" w:rsidTr="003800B1">
        <w:tc>
          <w:tcPr>
            <w:tcW w:w="765" w:type="dxa"/>
            <w:vAlign w:val="center"/>
          </w:tcPr>
          <w:p w14:paraId="52EE7247"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31</w:t>
            </w:r>
          </w:p>
        </w:tc>
        <w:tc>
          <w:tcPr>
            <w:tcW w:w="1414" w:type="dxa"/>
            <w:vAlign w:val="bottom"/>
          </w:tcPr>
          <w:p w14:paraId="20A2FCD7"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qfak_GFZ3</w:t>
            </w:r>
          </w:p>
        </w:tc>
        <w:tc>
          <w:tcPr>
            <w:tcW w:w="2665" w:type="dxa"/>
            <w:tcBorders>
              <w:right w:val="single" w:sz="18" w:space="0" w:color="auto"/>
            </w:tcBorders>
            <w:vAlign w:val="bottom"/>
          </w:tcPr>
          <w:p w14:paraId="27CA7EED" w14:textId="3F1BAE60" w:rsidR="00F111BF" w:rsidRPr="008A62D7" w:rsidRDefault="00F111BF" w:rsidP="00387BE2">
            <w:pPr>
              <w:rPr>
                <w:rFonts w:ascii="Calibri" w:hAnsi="Calibri"/>
                <w:color w:val="000000"/>
                <w:szCs w:val="22"/>
                <w:lang w:val="en-GB"/>
              </w:rPr>
            </w:pPr>
            <w:r w:rsidRPr="008A62D7">
              <w:rPr>
                <w:rFonts w:ascii="Calibri" w:hAnsi="Calibri"/>
                <w:color w:val="000000"/>
                <w:szCs w:val="22"/>
                <w:lang w:val="en-GB"/>
              </w:rPr>
              <w:t xml:space="preserve">q.f. </w:t>
            </w:r>
            <w:r w:rsidR="00B009C8" w:rsidRPr="008A62D7">
              <w:rPr>
                <w:rFonts w:ascii="Calibri" w:hAnsi="Calibri"/>
                <w:color w:val="000000"/>
                <w:szCs w:val="22"/>
                <w:lang w:val="en-GB"/>
              </w:rPr>
              <w:t xml:space="preserve">CAM3 </w:t>
            </w:r>
            <w:r w:rsidRPr="008A62D7">
              <w:rPr>
                <w:rFonts w:ascii="Calibri" w:hAnsi="Calibri"/>
                <w:color w:val="000000"/>
                <w:szCs w:val="22"/>
                <w:lang w:val="en-GB"/>
              </w:rPr>
              <w:t>(Mjóaskarð)</w:t>
            </w:r>
          </w:p>
        </w:tc>
        <w:tc>
          <w:tcPr>
            <w:tcW w:w="707" w:type="dxa"/>
            <w:tcBorders>
              <w:left w:val="single" w:sz="18" w:space="0" w:color="auto"/>
            </w:tcBorders>
            <w:vAlign w:val="center"/>
          </w:tcPr>
          <w:p w14:paraId="1E741421" w14:textId="65DCB358"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77</w:t>
            </w:r>
          </w:p>
        </w:tc>
        <w:tc>
          <w:tcPr>
            <w:tcW w:w="1591" w:type="dxa"/>
            <w:vAlign w:val="bottom"/>
          </w:tcPr>
          <w:p w14:paraId="6634FB25" w14:textId="5ED92410"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ISX2m_on</w:t>
            </w:r>
          </w:p>
        </w:tc>
        <w:tc>
          <w:tcPr>
            <w:tcW w:w="2923" w:type="dxa"/>
            <w:vAlign w:val="bottom"/>
          </w:tcPr>
          <w:p w14:paraId="1993AD62" w14:textId="4B4965A2"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manual pl.h. ISX2 on/off</w:t>
            </w:r>
          </w:p>
        </w:tc>
      </w:tr>
      <w:tr w:rsidR="00F111BF" w:rsidRPr="000E1A5F" w14:paraId="1DD6E5DF" w14:textId="77777777" w:rsidTr="003800B1">
        <w:tc>
          <w:tcPr>
            <w:tcW w:w="765" w:type="dxa"/>
            <w:vAlign w:val="center"/>
          </w:tcPr>
          <w:p w14:paraId="3709B2C7"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32</w:t>
            </w:r>
          </w:p>
        </w:tc>
        <w:tc>
          <w:tcPr>
            <w:tcW w:w="1414" w:type="dxa"/>
            <w:vAlign w:val="bottom"/>
          </w:tcPr>
          <w:p w14:paraId="0A1C54F0"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unc_ISKEF</w:t>
            </w:r>
          </w:p>
        </w:tc>
        <w:tc>
          <w:tcPr>
            <w:tcW w:w="2665" w:type="dxa"/>
            <w:tcBorders>
              <w:right w:val="single" w:sz="18" w:space="0" w:color="auto"/>
            </w:tcBorders>
            <w:vAlign w:val="bottom"/>
          </w:tcPr>
          <w:p w14:paraId="7BF32A17"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pl.h. uncertainties by ISKEF</w:t>
            </w:r>
          </w:p>
        </w:tc>
        <w:tc>
          <w:tcPr>
            <w:tcW w:w="707" w:type="dxa"/>
            <w:tcBorders>
              <w:left w:val="single" w:sz="18" w:space="0" w:color="auto"/>
            </w:tcBorders>
            <w:vAlign w:val="center"/>
          </w:tcPr>
          <w:p w14:paraId="3AA2A952" w14:textId="59CCE04D"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78</w:t>
            </w:r>
          </w:p>
        </w:tc>
        <w:tc>
          <w:tcPr>
            <w:tcW w:w="1591" w:type="dxa"/>
            <w:vAlign w:val="bottom"/>
          </w:tcPr>
          <w:p w14:paraId="0D467719" w14:textId="23C5CBC2"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PM_Nplot</w:t>
            </w:r>
          </w:p>
        </w:tc>
        <w:tc>
          <w:tcPr>
            <w:tcW w:w="2923" w:type="dxa"/>
            <w:vAlign w:val="bottom"/>
          </w:tcPr>
          <w:p w14:paraId="6353B86C" w14:textId="76268686"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plot mode NPlot</w:t>
            </w:r>
          </w:p>
        </w:tc>
      </w:tr>
      <w:tr w:rsidR="00F111BF" w:rsidRPr="000E1A5F" w14:paraId="7470BC0A" w14:textId="77777777" w:rsidTr="003800B1">
        <w:tc>
          <w:tcPr>
            <w:tcW w:w="765" w:type="dxa"/>
            <w:vAlign w:val="center"/>
          </w:tcPr>
          <w:p w14:paraId="583D5F4C"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33</w:t>
            </w:r>
          </w:p>
        </w:tc>
        <w:tc>
          <w:tcPr>
            <w:tcW w:w="1414" w:type="dxa"/>
            <w:vAlign w:val="bottom"/>
          </w:tcPr>
          <w:p w14:paraId="457DC4CB"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unc_ISEGS</w:t>
            </w:r>
          </w:p>
        </w:tc>
        <w:tc>
          <w:tcPr>
            <w:tcW w:w="2665" w:type="dxa"/>
            <w:tcBorders>
              <w:right w:val="single" w:sz="18" w:space="0" w:color="auto"/>
            </w:tcBorders>
            <w:vAlign w:val="bottom"/>
          </w:tcPr>
          <w:p w14:paraId="04F385F4"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pl.h. uncert. by ISEGS</w:t>
            </w:r>
          </w:p>
        </w:tc>
        <w:tc>
          <w:tcPr>
            <w:tcW w:w="707" w:type="dxa"/>
            <w:tcBorders>
              <w:left w:val="single" w:sz="18" w:space="0" w:color="auto"/>
            </w:tcBorders>
            <w:vAlign w:val="center"/>
          </w:tcPr>
          <w:p w14:paraId="0D668BD4" w14:textId="3F03B399"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79</w:t>
            </w:r>
          </w:p>
        </w:tc>
        <w:tc>
          <w:tcPr>
            <w:tcW w:w="1591" w:type="dxa"/>
            <w:vAlign w:val="bottom"/>
          </w:tcPr>
          <w:p w14:paraId="320F019C" w14:textId="0C0DC43C"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PM_PHplot</w:t>
            </w:r>
          </w:p>
        </w:tc>
        <w:tc>
          <w:tcPr>
            <w:tcW w:w="2923" w:type="dxa"/>
            <w:vAlign w:val="bottom"/>
          </w:tcPr>
          <w:p w14:paraId="04BD7CFD" w14:textId="072DE880"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plot mode pl.h. plot</w:t>
            </w:r>
          </w:p>
        </w:tc>
      </w:tr>
      <w:tr w:rsidR="00F111BF" w:rsidRPr="000E1A5F" w14:paraId="410A10B8" w14:textId="77777777" w:rsidTr="003800B1">
        <w:tc>
          <w:tcPr>
            <w:tcW w:w="765" w:type="dxa"/>
            <w:vAlign w:val="center"/>
          </w:tcPr>
          <w:p w14:paraId="23EACC70"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34</w:t>
            </w:r>
          </w:p>
        </w:tc>
        <w:tc>
          <w:tcPr>
            <w:tcW w:w="1414" w:type="dxa"/>
            <w:vAlign w:val="bottom"/>
          </w:tcPr>
          <w:p w14:paraId="01B1A175"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unc_ISX1</w:t>
            </w:r>
          </w:p>
        </w:tc>
        <w:tc>
          <w:tcPr>
            <w:tcW w:w="2665" w:type="dxa"/>
            <w:tcBorders>
              <w:right w:val="single" w:sz="18" w:space="0" w:color="auto"/>
            </w:tcBorders>
            <w:vAlign w:val="bottom"/>
          </w:tcPr>
          <w:p w14:paraId="168BC4E5"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pl.h. uncert. by ISX1</w:t>
            </w:r>
          </w:p>
        </w:tc>
        <w:tc>
          <w:tcPr>
            <w:tcW w:w="707" w:type="dxa"/>
            <w:tcBorders>
              <w:left w:val="single" w:sz="18" w:space="0" w:color="auto"/>
            </w:tcBorders>
            <w:vAlign w:val="center"/>
          </w:tcPr>
          <w:p w14:paraId="0B0D524C" w14:textId="073D1A8B"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80</w:t>
            </w:r>
          </w:p>
        </w:tc>
        <w:tc>
          <w:tcPr>
            <w:tcW w:w="1591" w:type="dxa"/>
            <w:vAlign w:val="bottom"/>
          </w:tcPr>
          <w:p w14:paraId="191AF492" w14:textId="4E300822"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PM_MERplot</w:t>
            </w:r>
          </w:p>
        </w:tc>
        <w:tc>
          <w:tcPr>
            <w:tcW w:w="2923" w:type="dxa"/>
            <w:vAlign w:val="bottom"/>
          </w:tcPr>
          <w:p w14:paraId="3A25390A" w14:textId="23B4DEB0"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plot mode MER plot</w:t>
            </w:r>
          </w:p>
        </w:tc>
      </w:tr>
      <w:tr w:rsidR="00F111BF" w:rsidRPr="000E1A5F" w14:paraId="21DA41CA" w14:textId="77777777" w:rsidTr="003800B1">
        <w:tc>
          <w:tcPr>
            <w:tcW w:w="765" w:type="dxa"/>
            <w:vAlign w:val="center"/>
          </w:tcPr>
          <w:p w14:paraId="3A3045C0"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35</w:t>
            </w:r>
          </w:p>
        </w:tc>
        <w:tc>
          <w:tcPr>
            <w:tcW w:w="1414" w:type="dxa"/>
            <w:vAlign w:val="bottom"/>
          </w:tcPr>
          <w:p w14:paraId="68F0A798"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unc_ISX2</w:t>
            </w:r>
          </w:p>
        </w:tc>
        <w:tc>
          <w:tcPr>
            <w:tcW w:w="2665" w:type="dxa"/>
            <w:tcBorders>
              <w:right w:val="single" w:sz="18" w:space="0" w:color="auto"/>
            </w:tcBorders>
            <w:vAlign w:val="bottom"/>
          </w:tcPr>
          <w:p w14:paraId="735A720B"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pl.h. uncert. by ISX1</w:t>
            </w:r>
          </w:p>
        </w:tc>
        <w:tc>
          <w:tcPr>
            <w:tcW w:w="707" w:type="dxa"/>
            <w:tcBorders>
              <w:left w:val="single" w:sz="18" w:space="0" w:color="auto"/>
            </w:tcBorders>
            <w:vAlign w:val="center"/>
          </w:tcPr>
          <w:p w14:paraId="6FD60B8D" w14:textId="6CCFD3B6"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81</w:t>
            </w:r>
          </w:p>
        </w:tc>
        <w:tc>
          <w:tcPr>
            <w:tcW w:w="1591" w:type="dxa"/>
            <w:vAlign w:val="bottom"/>
          </w:tcPr>
          <w:p w14:paraId="01860E4C" w14:textId="7BF9DBC8"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PM_TME</w:t>
            </w:r>
          </w:p>
        </w:tc>
        <w:tc>
          <w:tcPr>
            <w:tcW w:w="2923" w:type="dxa"/>
            <w:vAlign w:val="bottom"/>
          </w:tcPr>
          <w:p w14:paraId="0EDF26A5" w14:textId="3B7192CC"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total mass erupted plot</w:t>
            </w:r>
          </w:p>
        </w:tc>
      </w:tr>
      <w:tr w:rsidR="00F111BF" w:rsidRPr="000E1A5F" w14:paraId="078248AD" w14:textId="77777777" w:rsidTr="003800B1">
        <w:tc>
          <w:tcPr>
            <w:tcW w:w="765" w:type="dxa"/>
            <w:vAlign w:val="center"/>
          </w:tcPr>
          <w:p w14:paraId="4D1AAA0D"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36</w:t>
            </w:r>
          </w:p>
        </w:tc>
        <w:tc>
          <w:tcPr>
            <w:tcW w:w="1414" w:type="dxa"/>
            <w:vAlign w:val="bottom"/>
          </w:tcPr>
          <w:p w14:paraId="12FA97BE"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vent_h</w:t>
            </w:r>
          </w:p>
        </w:tc>
        <w:tc>
          <w:tcPr>
            <w:tcW w:w="2665" w:type="dxa"/>
            <w:tcBorders>
              <w:right w:val="single" w:sz="18" w:space="0" w:color="auto"/>
            </w:tcBorders>
            <w:vAlign w:val="bottom"/>
          </w:tcPr>
          <w:p w14:paraId="329C1C1B"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altitude of crater rim a.s.l.</w:t>
            </w:r>
          </w:p>
        </w:tc>
        <w:tc>
          <w:tcPr>
            <w:tcW w:w="707" w:type="dxa"/>
            <w:tcBorders>
              <w:left w:val="single" w:sz="18" w:space="0" w:color="auto"/>
            </w:tcBorders>
            <w:vAlign w:val="center"/>
          </w:tcPr>
          <w:p w14:paraId="29EF079C" w14:textId="0F1981CA"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82</w:t>
            </w:r>
          </w:p>
        </w:tc>
        <w:tc>
          <w:tcPr>
            <w:tcW w:w="1591" w:type="dxa"/>
            <w:vAlign w:val="bottom"/>
          </w:tcPr>
          <w:p w14:paraId="5203B04E" w14:textId="6094E884"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PM_FMERplot</w:t>
            </w:r>
          </w:p>
        </w:tc>
        <w:tc>
          <w:tcPr>
            <w:tcW w:w="2923" w:type="dxa"/>
            <w:vAlign w:val="bottom"/>
          </w:tcPr>
          <w:p w14:paraId="728F88DC" w14:textId="4BA8EA64"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plot mode FMER</w:t>
            </w:r>
          </w:p>
        </w:tc>
      </w:tr>
      <w:tr w:rsidR="00F111BF" w:rsidRPr="000E1A5F" w14:paraId="1697539D" w14:textId="77777777" w:rsidTr="003800B1">
        <w:tc>
          <w:tcPr>
            <w:tcW w:w="765" w:type="dxa"/>
            <w:vAlign w:val="center"/>
          </w:tcPr>
          <w:p w14:paraId="2C2AC5ED"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37</w:t>
            </w:r>
          </w:p>
        </w:tc>
        <w:tc>
          <w:tcPr>
            <w:tcW w:w="1414" w:type="dxa"/>
            <w:vAlign w:val="bottom"/>
          </w:tcPr>
          <w:p w14:paraId="7FF7EDF6"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ISKEF_on</w:t>
            </w:r>
          </w:p>
        </w:tc>
        <w:tc>
          <w:tcPr>
            <w:tcW w:w="2665" w:type="dxa"/>
            <w:tcBorders>
              <w:right w:val="single" w:sz="18" w:space="0" w:color="auto"/>
            </w:tcBorders>
            <w:vAlign w:val="bottom"/>
          </w:tcPr>
          <w:p w14:paraId="6570E08A"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ISKEF data stream on/off</w:t>
            </w:r>
          </w:p>
        </w:tc>
        <w:tc>
          <w:tcPr>
            <w:tcW w:w="707" w:type="dxa"/>
            <w:tcBorders>
              <w:left w:val="single" w:sz="18" w:space="0" w:color="auto"/>
            </w:tcBorders>
            <w:vAlign w:val="center"/>
          </w:tcPr>
          <w:p w14:paraId="3662F6CF" w14:textId="2A34E163"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83</w:t>
            </w:r>
          </w:p>
        </w:tc>
        <w:tc>
          <w:tcPr>
            <w:tcW w:w="1591" w:type="dxa"/>
            <w:vAlign w:val="bottom"/>
          </w:tcPr>
          <w:p w14:paraId="0DA33387" w14:textId="49B74B63"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PM_FTME</w:t>
            </w:r>
          </w:p>
        </w:tc>
        <w:tc>
          <w:tcPr>
            <w:tcW w:w="2923" w:type="dxa"/>
            <w:vAlign w:val="bottom"/>
          </w:tcPr>
          <w:p w14:paraId="48FC6ABB" w14:textId="17D3E631"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plot mode final TME</w:t>
            </w:r>
          </w:p>
        </w:tc>
      </w:tr>
      <w:tr w:rsidR="00F111BF" w:rsidRPr="000E1A5F" w14:paraId="768175F6" w14:textId="77777777" w:rsidTr="003800B1">
        <w:tc>
          <w:tcPr>
            <w:tcW w:w="765" w:type="dxa"/>
            <w:vAlign w:val="center"/>
          </w:tcPr>
          <w:p w14:paraId="466F730B"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38</w:t>
            </w:r>
          </w:p>
        </w:tc>
        <w:tc>
          <w:tcPr>
            <w:tcW w:w="1414" w:type="dxa"/>
            <w:vAlign w:val="bottom"/>
          </w:tcPr>
          <w:p w14:paraId="3C9D5200"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ISEGS_on</w:t>
            </w:r>
          </w:p>
        </w:tc>
        <w:tc>
          <w:tcPr>
            <w:tcW w:w="2665" w:type="dxa"/>
            <w:tcBorders>
              <w:right w:val="single" w:sz="18" w:space="0" w:color="auto"/>
            </w:tcBorders>
            <w:vAlign w:val="bottom"/>
          </w:tcPr>
          <w:p w14:paraId="7A5F9E24"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ISEGS data stream on/off</w:t>
            </w:r>
          </w:p>
        </w:tc>
        <w:tc>
          <w:tcPr>
            <w:tcW w:w="707" w:type="dxa"/>
            <w:tcBorders>
              <w:left w:val="single" w:sz="18" w:space="0" w:color="auto"/>
            </w:tcBorders>
            <w:vAlign w:val="center"/>
          </w:tcPr>
          <w:p w14:paraId="4142CA9B" w14:textId="37329562"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84</w:t>
            </w:r>
          </w:p>
        </w:tc>
        <w:tc>
          <w:tcPr>
            <w:tcW w:w="1591" w:type="dxa"/>
            <w:vAlign w:val="bottom"/>
          </w:tcPr>
          <w:p w14:paraId="3A637C24" w14:textId="2A999131"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StatusR_oo</w:t>
            </w:r>
          </w:p>
        </w:tc>
        <w:tc>
          <w:tcPr>
            <w:tcW w:w="2923" w:type="dxa"/>
            <w:vAlign w:val="bottom"/>
          </w:tcPr>
          <w:p w14:paraId="159E5722" w14:textId="6063CE4E"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status report on/off</w:t>
            </w:r>
          </w:p>
        </w:tc>
      </w:tr>
      <w:tr w:rsidR="00F111BF" w:rsidRPr="000E1A5F" w14:paraId="19A77B57" w14:textId="77777777" w:rsidTr="003800B1">
        <w:tc>
          <w:tcPr>
            <w:tcW w:w="765" w:type="dxa"/>
            <w:vAlign w:val="center"/>
          </w:tcPr>
          <w:p w14:paraId="5F974A90"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39</w:t>
            </w:r>
          </w:p>
        </w:tc>
        <w:tc>
          <w:tcPr>
            <w:tcW w:w="1414" w:type="dxa"/>
            <w:vAlign w:val="bottom"/>
          </w:tcPr>
          <w:p w14:paraId="4A145B3E"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ISX1_on</w:t>
            </w:r>
          </w:p>
        </w:tc>
        <w:tc>
          <w:tcPr>
            <w:tcW w:w="2665" w:type="dxa"/>
            <w:tcBorders>
              <w:right w:val="single" w:sz="18" w:space="0" w:color="auto"/>
            </w:tcBorders>
            <w:vAlign w:val="bottom"/>
          </w:tcPr>
          <w:p w14:paraId="09FD26B4"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ISX1 data stream on/off</w:t>
            </w:r>
          </w:p>
        </w:tc>
        <w:tc>
          <w:tcPr>
            <w:tcW w:w="707" w:type="dxa"/>
            <w:tcBorders>
              <w:left w:val="single" w:sz="18" w:space="0" w:color="auto"/>
            </w:tcBorders>
            <w:vAlign w:val="center"/>
          </w:tcPr>
          <w:p w14:paraId="4FC27E50" w14:textId="6FEE6771"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eastAsia="is-IS"/>
              </w:rPr>
              <w:t>85</w:t>
            </w:r>
          </w:p>
        </w:tc>
        <w:tc>
          <w:tcPr>
            <w:tcW w:w="1591" w:type="dxa"/>
          </w:tcPr>
          <w:p w14:paraId="7374A25E" w14:textId="2803437A" w:rsidR="00F111BF" w:rsidRPr="008A62D7" w:rsidRDefault="00F111BF" w:rsidP="00F111BF">
            <w:pPr>
              <w:rPr>
                <w:rFonts w:ascii="Calibri" w:hAnsi="Calibri"/>
                <w:color w:val="000000"/>
                <w:szCs w:val="22"/>
                <w:lang w:val="en-GB"/>
              </w:rPr>
            </w:pPr>
            <w:r w:rsidRPr="008A62D7">
              <w:rPr>
                <w:lang w:val="en-GB"/>
              </w:rPr>
              <w:t>Min_DiaOBS</w:t>
            </w:r>
          </w:p>
        </w:tc>
        <w:tc>
          <w:tcPr>
            <w:tcW w:w="2923" w:type="dxa"/>
          </w:tcPr>
          <w:p w14:paraId="5C85F226" w14:textId="204068AD" w:rsidR="00F111BF" w:rsidRPr="008A62D7" w:rsidRDefault="00F111BF" w:rsidP="00F111BF">
            <w:pPr>
              <w:rPr>
                <w:rFonts w:ascii="Calibri" w:hAnsi="Calibri"/>
                <w:color w:val="000000"/>
                <w:szCs w:val="22"/>
                <w:lang w:val="en-GB"/>
              </w:rPr>
            </w:pPr>
            <w:r w:rsidRPr="008A62D7">
              <w:rPr>
                <w:rFonts w:asciiTheme="minorHAnsi" w:hAnsiTheme="minorHAnsi"/>
                <w:bCs/>
                <w:kern w:val="32"/>
                <w:szCs w:val="22"/>
                <w:lang w:val="en-GB"/>
              </w:rPr>
              <w:t>min plume width bentover</w:t>
            </w:r>
          </w:p>
        </w:tc>
      </w:tr>
      <w:tr w:rsidR="00F111BF" w:rsidRPr="000E1A5F" w14:paraId="2A22152C" w14:textId="77777777" w:rsidTr="003800B1">
        <w:tc>
          <w:tcPr>
            <w:tcW w:w="765" w:type="dxa"/>
            <w:vAlign w:val="center"/>
          </w:tcPr>
          <w:p w14:paraId="493382C9"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40</w:t>
            </w:r>
          </w:p>
        </w:tc>
        <w:tc>
          <w:tcPr>
            <w:tcW w:w="1414" w:type="dxa"/>
            <w:vAlign w:val="bottom"/>
          </w:tcPr>
          <w:p w14:paraId="582D2C1D"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ISX2_on</w:t>
            </w:r>
          </w:p>
        </w:tc>
        <w:tc>
          <w:tcPr>
            <w:tcW w:w="2665" w:type="dxa"/>
            <w:tcBorders>
              <w:right w:val="single" w:sz="18" w:space="0" w:color="auto"/>
            </w:tcBorders>
            <w:vAlign w:val="bottom"/>
          </w:tcPr>
          <w:p w14:paraId="58023F3B"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ISX2 data stream on/off</w:t>
            </w:r>
          </w:p>
        </w:tc>
        <w:tc>
          <w:tcPr>
            <w:tcW w:w="707" w:type="dxa"/>
            <w:tcBorders>
              <w:left w:val="single" w:sz="18" w:space="0" w:color="auto"/>
            </w:tcBorders>
            <w:vAlign w:val="center"/>
          </w:tcPr>
          <w:p w14:paraId="6940AD72" w14:textId="61FC8804"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86</w:t>
            </w:r>
          </w:p>
        </w:tc>
        <w:tc>
          <w:tcPr>
            <w:tcW w:w="1591" w:type="dxa"/>
          </w:tcPr>
          <w:p w14:paraId="714AE7A5" w14:textId="2FFAF31F" w:rsidR="00F111BF" w:rsidRPr="008A62D7" w:rsidRDefault="00F111BF" w:rsidP="00F111BF">
            <w:pPr>
              <w:rPr>
                <w:rFonts w:ascii="Calibri" w:hAnsi="Calibri"/>
                <w:color w:val="000000"/>
                <w:szCs w:val="22"/>
                <w:lang w:val="en-GB"/>
              </w:rPr>
            </w:pPr>
            <w:r w:rsidRPr="008A62D7">
              <w:rPr>
                <w:rFonts w:asciiTheme="minorHAnsi" w:hAnsiTheme="minorHAnsi"/>
                <w:bCs/>
                <w:kern w:val="32"/>
                <w:szCs w:val="22"/>
                <w:lang w:val="en-GB"/>
              </w:rPr>
              <w:t>Max_DiaOBS</w:t>
            </w:r>
          </w:p>
        </w:tc>
        <w:tc>
          <w:tcPr>
            <w:tcW w:w="2923" w:type="dxa"/>
          </w:tcPr>
          <w:p w14:paraId="61A5A119" w14:textId="494DB4CB" w:rsidR="00F111BF" w:rsidRPr="008A62D7" w:rsidRDefault="00F111BF" w:rsidP="00F111BF">
            <w:pPr>
              <w:rPr>
                <w:rFonts w:ascii="Calibri" w:hAnsi="Calibri"/>
                <w:color w:val="000000"/>
                <w:szCs w:val="22"/>
                <w:lang w:val="en-GB"/>
              </w:rPr>
            </w:pPr>
            <w:r w:rsidRPr="008A62D7">
              <w:rPr>
                <w:rFonts w:asciiTheme="minorHAnsi" w:hAnsiTheme="minorHAnsi"/>
                <w:bCs/>
                <w:kern w:val="32"/>
                <w:szCs w:val="22"/>
                <w:lang w:val="en-GB"/>
              </w:rPr>
              <w:t>max bent-over plume width</w:t>
            </w:r>
          </w:p>
        </w:tc>
      </w:tr>
      <w:tr w:rsidR="00F111BF" w:rsidRPr="000E1A5F" w14:paraId="2D83E3E8" w14:textId="77777777" w:rsidTr="003800B1">
        <w:tc>
          <w:tcPr>
            <w:tcW w:w="765" w:type="dxa"/>
            <w:vAlign w:val="center"/>
          </w:tcPr>
          <w:p w14:paraId="789311B2"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41</w:t>
            </w:r>
          </w:p>
        </w:tc>
        <w:tc>
          <w:tcPr>
            <w:tcW w:w="1414" w:type="dxa"/>
            <w:vAlign w:val="bottom"/>
          </w:tcPr>
          <w:p w14:paraId="3D1ADC44"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GFZ1_on</w:t>
            </w:r>
          </w:p>
        </w:tc>
        <w:tc>
          <w:tcPr>
            <w:tcW w:w="2665" w:type="dxa"/>
            <w:tcBorders>
              <w:right w:val="single" w:sz="18" w:space="0" w:color="auto"/>
            </w:tcBorders>
            <w:vAlign w:val="bottom"/>
          </w:tcPr>
          <w:p w14:paraId="4A80E742" w14:textId="23FD73FD" w:rsidR="00F111BF" w:rsidRPr="008A62D7" w:rsidRDefault="00B009C8" w:rsidP="00F111BF">
            <w:pPr>
              <w:rPr>
                <w:rFonts w:ascii="Calibri" w:hAnsi="Calibri"/>
                <w:color w:val="000000"/>
                <w:szCs w:val="22"/>
                <w:lang w:val="en-GB"/>
              </w:rPr>
            </w:pPr>
            <w:r w:rsidRPr="008A62D7">
              <w:rPr>
                <w:rFonts w:ascii="Calibri" w:hAnsi="Calibri"/>
                <w:color w:val="000000"/>
                <w:szCs w:val="22"/>
                <w:lang w:val="en-GB"/>
              </w:rPr>
              <w:t xml:space="preserve">CAM1 </w:t>
            </w:r>
            <w:r w:rsidR="00F111BF" w:rsidRPr="008A62D7">
              <w:rPr>
                <w:rFonts w:ascii="Calibri" w:hAnsi="Calibri"/>
                <w:color w:val="000000"/>
                <w:szCs w:val="22"/>
                <w:lang w:val="en-GB"/>
              </w:rPr>
              <w:t>data stream on/off</w:t>
            </w:r>
          </w:p>
        </w:tc>
        <w:tc>
          <w:tcPr>
            <w:tcW w:w="707" w:type="dxa"/>
            <w:tcBorders>
              <w:left w:val="single" w:sz="18" w:space="0" w:color="auto"/>
            </w:tcBorders>
          </w:tcPr>
          <w:p w14:paraId="4E349E8D" w14:textId="02D136C6" w:rsidR="00F111BF" w:rsidRPr="008A62D7" w:rsidRDefault="00F111BF" w:rsidP="00F111BF">
            <w:pPr>
              <w:jc w:val="center"/>
              <w:rPr>
                <w:rFonts w:asciiTheme="minorHAnsi" w:hAnsiTheme="minorHAnsi"/>
                <w:color w:val="000000"/>
                <w:szCs w:val="22"/>
                <w:lang w:val="en-GB" w:eastAsia="is-IS"/>
              </w:rPr>
            </w:pPr>
            <w:r w:rsidRPr="008A62D7">
              <w:rPr>
                <w:rFonts w:asciiTheme="minorHAnsi" w:hAnsiTheme="minorHAnsi"/>
                <w:lang w:val="en-GB"/>
              </w:rPr>
              <w:t>87</w:t>
            </w:r>
          </w:p>
        </w:tc>
        <w:tc>
          <w:tcPr>
            <w:tcW w:w="1591" w:type="dxa"/>
          </w:tcPr>
          <w:p w14:paraId="53B35D50" w14:textId="2F2EE907"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qfak_Cband3</w:t>
            </w:r>
          </w:p>
        </w:tc>
        <w:tc>
          <w:tcPr>
            <w:tcW w:w="2923" w:type="dxa"/>
          </w:tcPr>
          <w:p w14:paraId="230FBAF4" w14:textId="736B4EFD" w:rsidR="00F111BF" w:rsidRPr="008A62D7" w:rsidRDefault="00F111BF" w:rsidP="00F111BF">
            <w:pPr>
              <w:rPr>
                <w:rFonts w:asciiTheme="minorHAnsi" w:hAnsiTheme="minorHAnsi"/>
                <w:bCs/>
                <w:kern w:val="32"/>
                <w:szCs w:val="22"/>
                <w:lang w:val="en-GB"/>
              </w:rPr>
            </w:pPr>
            <w:r w:rsidRPr="008A62D7">
              <w:rPr>
                <w:rFonts w:asciiTheme="minorHAnsi" w:hAnsiTheme="minorHAnsi"/>
                <w:lang w:val="en-GB"/>
              </w:rPr>
              <w:t>quality factor C-band radar 3</w:t>
            </w:r>
          </w:p>
        </w:tc>
      </w:tr>
      <w:tr w:rsidR="00F111BF" w:rsidRPr="000E1A5F" w14:paraId="382E1E9E" w14:textId="77777777" w:rsidTr="003800B1">
        <w:tc>
          <w:tcPr>
            <w:tcW w:w="765" w:type="dxa"/>
            <w:vAlign w:val="center"/>
          </w:tcPr>
          <w:p w14:paraId="37CAF6C6"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42</w:t>
            </w:r>
          </w:p>
        </w:tc>
        <w:tc>
          <w:tcPr>
            <w:tcW w:w="1414" w:type="dxa"/>
            <w:vAlign w:val="bottom"/>
          </w:tcPr>
          <w:p w14:paraId="0069EC51"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GFZ2_on</w:t>
            </w:r>
          </w:p>
        </w:tc>
        <w:tc>
          <w:tcPr>
            <w:tcW w:w="2665" w:type="dxa"/>
            <w:tcBorders>
              <w:right w:val="single" w:sz="18" w:space="0" w:color="auto"/>
            </w:tcBorders>
            <w:vAlign w:val="bottom"/>
          </w:tcPr>
          <w:p w14:paraId="7A9B7F7E" w14:textId="4D5785F4" w:rsidR="00F111BF" w:rsidRPr="008A62D7" w:rsidRDefault="00B009C8" w:rsidP="00F111BF">
            <w:pPr>
              <w:rPr>
                <w:rFonts w:ascii="Calibri" w:hAnsi="Calibri"/>
                <w:color w:val="000000"/>
                <w:szCs w:val="22"/>
                <w:lang w:val="en-GB"/>
              </w:rPr>
            </w:pPr>
            <w:r w:rsidRPr="008A62D7">
              <w:rPr>
                <w:rFonts w:ascii="Calibri" w:hAnsi="Calibri"/>
                <w:color w:val="000000"/>
                <w:szCs w:val="22"/>
                <w:lang w:val="en-GB"/>
              </w:rPr>
              <w:t xml:space="preserve">CAM2 </w:t>
            </w:r>
            <w:r w:rsidR="00F111BF" w:rsidRPr="008A62D7">
              <w:rPr>
                <w:rFonts w:ascii="Calibri" w:hAnsi="Calibri"/>
                <w:color w:val="000000"/>
                <w:szCs w:val="22"/>
                <w:lang w:val="en-GB"/>
              </w:rPr>
              <w:t>data stream on/off</w:t>
            </w:r>
          </w:p>
        </w:tc>
        <w:tc>
          <w:tcPr>
            <w:tcW w:w="707" w:type="dxa"/>
            <w:tcBorders>
              <w:left w:val="single" w:sz="18" w:space="0" w:color="auto"/>
            </w:tcBorders>
          </w:tcPr>
          <w:p w14:paraId="3A76FB16" w14:textId="0096E047" w:rsidR="00F111BF" w:rsidRPr="008A62D7" w:rsidRDefault="00F111BF" w:rsidP="00F111BF">
            <w:pPr>
              <w:jc w:val="center"/>
              <w:rPr>
                <w:rFonts w:asciiTheme="minorHAnsi" w:hAnsiTheme="minorHAnsi"/>
                <w:color w:val="000000"/>
                <w:szCs w:val="22"/>
                <w:lang w:val="en-GB"/>
              </w:rPr>
            </w:pPr>
            <w:r w:rsidRPr="008A62D7">
              <w:rPr>
                <w:rFonts w:asciiTheme="minorHAnsi" w:hAnsiTheme="minorHAnsi"/>
                <w:lang w:val="en-GB"/>
              </w:rPr>
              <w:t>88</w:t>
            </w:r>
          </w:p>
        </w:tc>
        <w:tc>
          <w:tcPr>
            <w:tcW w:w="1591" w:type="dxa"/>
          </w:tcPr>
          <w:p w14:paraId="018B5C07" w14:textId="3726AFC7"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qfak_Cband4</w:t>
            </w:r>
          </w:p>
        </w:tc>
        <w:tc>
          <w:tcPr>
            <w:tcW w:w="2923" w:type="dxa"/>
          </w:tcPr>
          <w:p w14:paraId="5A5634A2" w14:textId="4415440D"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quality factor C-band radar 4</w:t>
            </w:r>
          </w:p>
        </w:tc>
      </w:tr>
      <w:tr w:rsidR="00F111BF" w:rsidRPr="000E1A5F" w14:paraId="6091CDE5" w14:textId="77777777" w:rsidTr="003800B1">
        <w:tc>
          <w:tcPr>
            <w:tcW w:w="765" w:type="dxa"/>
            <w:vAlign w:val="center"/>
          </w:tcPr>
          <w:p w14:paraId="5C596AB0" w14:textId="77777777" w:rsidR="00F111BF" w:rsidRPr="008A62D7" w:rsidRDefault="00F111BF" w:rsidP="00F111BF">
            <w:pPr>
              <w:jc w:val="center"/>
              <w:rPr>
                <w:rFonts w:ascii="Calibri" w:hAnsi="Calibri"/>
                <w:color w:val="000000"/>
                <w:szCs w:val="22"/>
                <w:lang w:val="en-GB" w:eastAsia="is-IS"/>
              </w:rPr>
            </w:pPr>
            <w:r w:rsidRPr="008A62D7">
              <w:rPr>
                <w:rFonts w:ascii="Calibri" w:hAnsi="Calibri"/>
                <w:color w:val="000000"/>
                <w:szCs w:val="22"/>
                <w:lang w:val="en-GB"/>
              </w:rPr>
              <w:t>43</w:t>
            </w:r>
          </w:p>
        </w:tc>
        <w:tc>
          <w:tcPr>
            <w:tcW w:w="1414" w:type="dxa"/>
            <w:vAlign w:val="bottom"/>
          </w:tcPr>
          <w:p w14:paraId="6D5ED33A"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GFZ3_on</w:t>
            </w:r>
          </w:p>
        </w:tc>
        <w:tc>
          <w:tcPr>
            <w:tcW w:w="2665" w:type="dxa"/>
            <w:tcBorders>
              <w:right w:val="single" w:sz="18" w:space="0" w:color="auto"/>
            </w:tcBorders>
            <w:vAlign w:val="bottom"/>
          </w:tcPr>
          <w:p w14:paraId="69DA4A7C" w14:textId="31BAC1B3" w:rsidR="00F111BF" w:rsidRPr="008A62D7" w:rsidRDefault="00B009C8" w:rsidP="00F111BF">
            <w:pPr>
              <w:rPr>
                <w:rFonts w:ascii="Calibri" w:hAnsi="Calibri"/>
                <w:color w:val="000000"/>
                <w:szCs w:val="22"/>
                <w:lang w:val="en-GB"/>
              </w:rPr>
            </w:pPr>
            <w:r w:rsidRPr="008A62D7">
              <w:rPr>
                <w:rFonts w:ascii="Calibri" w:hAnsi="Calibri"/>
                <w:color w:val="000000"/>
                <w:szCs w:val="22"/>
                <w:lang w:val="en-GB"/>
              </w:rPr>
              <w:t xml:space="preserve">CAM3 </w:t>
            </w:r>
            <w:r w:rsidR="00F111BF" w:rsidRPr="008A62D7">
              <w:rPr>
                <w:rFonts w:ascii="Calibri" w:hAnsi="Calibri"/>
                <w:color w:val="000000"/>
                <w:szCs w:val="22"/>
                <w:lang w:val="en-GB"/>
              </w:rPr>
              <w:t>data stream on/off</w:t>
            </w:r>
          </w:p>
        </w:tc>
        <w:tc>
          <w:tcPr>
            <w:tcW w:w="707" w:type="dxa"/>
            <w:tcBorders>
              <w:left w:val="single" w:sz="18" w:space="0" w:color="auto"/>
            </w:tcBorders>
          </w:tcPr>
          <w:p w14:paraId="76685EF8" w14:textId="3A821173" w:rsidR="00F111BF" w:rsidRPr="008A62D7" w:rsidRDefault="00F111BF" w:rsidP="00F111BF">
            <w:pPr>
              <w:jc w:val="center"/>
              <w:rPr>
                <w:rFonts w:asciiTheme="minorHAnsi" w:hAnsiTheme="minorHAnsi"/>
                <w:color w:val="000000"/>
                <w:szCs w:val="22"/>
                <w:lang w:val="en-GB"/>
              </w:rPr>
            </w:pPr>
            <w:r w:rsidRPr="008A62D7">
              <w:rPr>
                <w:rFonts w:asciiTheme="minorHAnsi" w:hAnsiTheme="minorHAnsi"/>
                <w:lang w:val="en-GB"/>
              </w:rPr>
              <w:t>89</w:t>
            </w:r>
          </w:p>
        </w:tc>
        <w:tc>
          <w:tcPr>
            <w:tcW w:w="1591" w:type="dxa"/>
          </w:tcPr>
          <w:p w14:paraId="1D104DD3" w14:textId="2AE42FE3"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qfak_Cband5</w:t>
            </w:r>
          </w:p>
        </w:tc>
        <w:tc>
          <w:tcPr>
            <w:tcW w:w="2923" w:type="dxa"/>
          </w:tcPr>
          <w:p w14:paraId="158669B4" w14:textId="542ACD7E"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quality factor C-band radar 5</w:t>
            </w:r>
          </w:p>
        </w:tc>
      </w:tr>
      <w:tr w:rsidR="00F111BF" w:rsidRPr="000E1A5F" w14:paraId="33268232" w14:textId="77777777" w:rsidTr="003800B1">
        <w:tc>
          <w:tcPr>
            <w:tcW w:w="765" w:type="dxa"/>
            <w:vAlign w:val="center"/>
          </w:tcPr>
          <w:p w14:paraId="4ADC6EE4" w14:textId="046287C3"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44</w:t>
            </w:r>
          </w:p>
        </w:tc>
        <w:tc>
          <w:tcPr>
            <w:tcW w:w="1414" w:type="dxa"/>
            <w:vAlign w:val="bottom"/>
          </w:tcPr>
          <w:p w14:paraId="0596FD98" w14:textId="52FEFD89"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analysis</w:t>
            </w:r>
          </w:p>
        </w:tc>
        <w:tc>
          <w:tcPr>
            <w:tcW w:w="2665" w:type="dxa"/>
            <w:tcBorders>
              <w:right w:val="single" w:sz="18" w:space="0" w:color="auto"/>
            </w:tcBorders>
            <w:vAlign w:val="bottom"/>
          </w:tcPr>
          <w:p w14:paraId="0C8B6A37" w14:textId="1B51455E"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Analysis mode on/off</w:t>
            </w:r>
          </w:p>
        </w:tc>
        <w:tc>
          <w:tcPr>
            <w:tcW w:w="707" w:type="dxa"/>
            <w:tcBorders>
              <w:left w:val="single" w:sz="18" w:space="0" w:color="auto"/>
            </w:tcBorders>
          </w:tcPr>
          <w:p w14:paraId="5B768A15" w14:textId="215A1844" w:rsidR="00F111BF" w:rsidRPr="008A62D7" w:rsidRDefault="00F111BF" w:rsidP="00F111BF">
            <w:pPr>
              <w:jc w:val="center"/>
              <w:rPr>
                <w:rFonts w:asciiTheme="minorHAnsi" w:hAnsiTheme="minorHAnsi"/>
                <w:color w:val="000000"/>
                <w:szCs w:val="22"/>
                <w:lang w:val="en-GB"/>
              </w:rPr>
            </w:pPr>
            <w:r w:rsidRPr="008A62D7">
              <w:rPr>
                <w:rFonts w:asciiTheme="minorHAnsi" w:hAnsiTheme="minorHAnsi"/>
                <w:lang w:val="en-GB"/>
              </w:rPr>
              <w:t>90</w:t>
            </w:r>
          </w:p>
        </w:tc>
        <w:tc>
          <w:tcPr>
            <w:tcW w:w="1591" w:type="dxa"/>
          </w:tcPr>
          <w:p w14:paraId="6D9C3A1E" w14:textId="1861A5FF"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qfak_Cband6</w:t>
            </w:r>
          </w:p>
        </w:tc>
        <w:tc>
          <w:tcPr>
            <w:tcW w:w="2923" w:type="dxa"/>
          </w:tcPr>
          <w:p w14:paraId="1D6E7FB8" w14:textId="5D793B38"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quality factor C-band radar 6</w:t>
            </w:r>
          </w:p>
        </w:tc>
      </w:tr>
      <w:tr w:rsidR="00F111BF" w:rsidRPr="000E1A5F" w14:paraId="73F25A9C" w14:textId="77777777" w:rsidTr="003800B1">
        <w:tc>
          <w:tcPr>
            <w:tcW w:w="765" w:type="dxa"/>
            <w:vAlign w:val="center"/>
          </w:tcPr>
          <w:p w14:paraId="40C9DA2F" w14:textId="17DEDD66"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45</w:t>
            </w:r>
          </w:p>
        </w:tc>
        <w:tc>
          <w:tcPr>
            <w:tcW w:w="1414" w:type="dxa"/>
            <w:vAlign w:val="bottom"/>
          </w:tcPr>
          <w:p w14:paraId="1AC41BA3" w14:textId="5BE05903"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timebase</w:t>
            </w:r>
          </w:p>
        </w:tc>
        <w:tc>
          <w:tcPr>
            <w:tcW w:w="2665" w:type="dxa"/>
            <w:tcBorders>
              <w:right w:val="single" w:sz="18" w:space="0" w:color="auto"/>
            </w:tcBorders>
            <w:vAlign w:val="bottom"/>
          </w:tcPr>
          <w:p w14:paraId="7064F888" w14:textId="48C3A274"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15,30,60,180 or -1</w:t>
            </w:r>
          </w:p>
        </w:tc>
        <w:tc>
          <w:tcPr>
            <w:tcW w:w="707" w:type="dxa"/>
            <w:tcBorders>
              <w:left w:val="single" w:sz="18" w:space="0" w:color="auto"/>
            </w:tcBorders>
          </w:tcPr>
          <w:p w14:paraId="6C9F5BB6" w14:textId="652052AA" w:rsidR="00F111BF" w:rsidRPr="008A62D7" w:rsidRDefault="00F111BF" w:rsidP="00F111BF">
            <w:pPr>
              <w:jc w:val="center"/>
              <w:rPr>
                <w:rFonts w:asciiTheme="minorHAnsi" w:hAnsiTheme="minorHAnsi"/>
                <w:color w:val="000000"/>
                <w:szCs w:val="22"/>
                <w:lang w:val="en-GB"/>
              </w:rPr>
            </w:pPr>
            <w:r w:rsidRPr="008A62D7">
              <w:rPr>
                <w:rFonts w:asciiTheme="minorHAnsi" w:hAnsiTheme="minorHAnsi"/>
                <w:lang w:val="en-GB"/>
              </w:rPr>
              <w:t>91</w:t>
            </w:r>
          </w:p>
        </w:tc>
        <w:tc>
          <w:tcPr>
            <w:tcW w:w="1591" w:type="dxa"/>
          </w:tcPr>
          <w:p w14:paraId="388E3AF2" w14:textId="24104310"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qfak_Xband3</w:t>
            </w:r>
          </w:p>
        </w:tc>
        <w:tc>
          <w:tcPr>
            <w:tcW w:w="2923" w:type="dxa"/>
          </w:tcPr>
          <w:p w14:paraId="43782A0F" w14:textId="6F6B65E2"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quality factor X-band radar 3</w:t>
            </w:r>
          </w:p>
        </w:tc>
      </w:tr>
      <w:tr w:rsidR="00F111BF" w:rsidRPr="000E1A5F" w14:paraId="0FACE813" w14:textId="77777777" w:rsidTr="003800B1">
        <w:tc>
          <w:tcPr>
            <w:tcW w:w="765" w:type="dxa"/>
          </w:tcPr>
          <w:p w14:paraId="1E8ED6B6" w14:textId="42CF5E22" w:rsidR="00F111BF" w:rsidRPr="008A62D7" w:rsidRDefault="00F111BF" w:rsidP="00F111BF">
            <w:pPr>
              <w:jc w:val="center"/>
              <w:rPr>
                <w:rFonts w:ascii="Calibri" w:hAnsi="Calibri"/>
                <w:color w:val="000000"/>
                <w:szCs w:val="22"/>
                <w:lang w:val="en-GB"/>
              </w:rPr>
            </w:pPr>
            <w:r w:rsidRPr="008A62D7">
              <w:rPr>
                <w:rFonts w:asciiTheme="minorHAnsi" w:hAnsiTheme="minorHAnsi"/>
                <w:b/>
                <w:bCs/>
                <w:kern w:val="32"/>
                <w:szCs w:val="22"/>
                <w:lang w:val="en-GB"/>
              </w:rPr>
              <w:t>line</w:t>
            </w:r>
          </w:p>
        </w:tc>
        <w:tc>
          <w:tcPr>
            <w:tcW w:w="1414" w:type="dxa"/>
          </w:tcPr>
          <w:p w14:paraId="68CFB38B" w14:textId="285B0ED4" w:rsidR="00F111BF" w:rsidRPr="008A62D7" w:rsidRDefault="00F111BF" w:rsidP="00F111BF">
            <w:pPr>
              <w:rPr>
                <w:rFonts w:ascii="Calibri" w:hAnsi="Calibri"/>
                <w:color w:val="000000"/>
                <w:szCs w:val="22"/>
                <w:lang w:val="en-GB"/>
              </w:rPr>
            </w:pPr>
            <w:r w:rsidRPr="008A62D7">
              <w:rPr>
                <w:rFonts w:asciiTheme="minorHAnsi" w:hAnsiTheme="minorHAnsi"/>
                <w:b/>
                <w:bCs/>
                <w:kern w:val="32"/>
                <w:szCs w:val="22"/>
                <w:lang w:val="en-GB"/>
              </w:rPr>
              <w:t>variable</w:t>
            </w:r>
          </w:p>
        </w:tc>
        <w:tc>
          <w:tcPr>
            <w:tcW w:w="2665" w:type="dxa"/>
            <w:tcBorders>
              <w:right w:val="single" w:sz="18" w:space="0" w:color="auto"/>
            </w:tcBorders>
          </w:tcPr>
          <w:p w14:paraId="0327DAE1" w14:textId="485491A3" w:rsidR="00F111BF" w:rsidRPr="008A62D7" w:rsidRDefault="00F111BF" w:rsidP="00F111BF">
            <w:pPr>
              <w:rPr>
                <w:rFonts w:ascii="Calibri" w:hAnsi="Calibri"/>
                <w:color w:val="000000"/>
                <w:szCs w:val="22"/>
                <w:lang w:val="en-GB"/>
              </w:rPr>
            </w:pPr>
            <w:r w:rsidRPr="008A62D7">
              <w:rPr>
                <w:rFonts w:asciiTheme="minorHAnsi" w:hAnsiTheme="minorHAnsi"/>
                <w:b/>
                <w:bCs/>
                <w:kern w:val="32"/>
                <w:szCs w:val="22"/>
                <w:lang w:val="en-GB"/>
              </w:rPr>
              <w:t>remark</w:t>
            </w:r>
          </w:p>
        </w:tc>
        <w:tc>
          <w:tcPr>
            <w:tcW w:w="707" w:type="dxa"/>
            <w:tcBorders>
              <w:left w:val="single" w:sz="18" w:space="0" w:color="auto"/>
            </w:tcBorders>
          </w:tcPr>
          <w:p w14:paraId="2B049520" w14:textId="6F640403" w:rsidR="00F111BF" w:rsidRPr="008A62D7" w:rsidRDefault="00F111BF" w:rsidP="00F111BF">
            <w:pPr>
              <w:jc w:val="center"/>
              <w:rPr>
                <w:rFonts w:ascii="Calibri" w:hAnsi="Calibri"/>
                <w:color w:val="000000"/>
                <w:szCs w:val="22"/>
                <w:lang w:val="en-GB"/>
              </w:rPr>
            </w:pPr>
            <w:r w:rsidRPr="008A62D7">
              <w:rPr>
                <w:rFonts w:asciiTheme="minorHAnsi" w:hAnsiTheme="minorHAnsi"/>
                <w:b/>
                <w:bCs/>
                <w:kern w:val="32"/>
                <w:szCs w:val="22"/>
                <w:lang w:val="en-GB"/>
              </w:rPr>
              <w:t>line</w:t>
            </w:r>
          </w:p>
        </w:tc>
        <w:tc>
          <w:tcPr>
            <w:tcW w:w="1591" w:type="dxa"/>
          </w:tcPr>
          <w:p w14:paraId="69D9A69F" w14:textId="6AFAD336"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b/>
                <w:bCs/>
                <w:kern w:val="32"/>
                <w:szCs w:val="22"/>
                <w:lang w:val="en-GB"/>
              </w:rPr>
              <w:t>variable</w:t>
            </w:r>
          </w:p>
        </w:tc>
        <w:tc>
          <w:tcPr>
            <w:tcW w:w="2923" w:type="dxa"/>
          </w:tcPr>
          <w:p w14:paraId="5DDA02DE" w14:textId="33859CA7"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b/>
                <w:bCs/>
                <w:kern w:val="32"/>
                <w:szCs w:val="22"/>
                <w:lang w:val="en-GB"/>
              </w:rPr>
              <w:t>remark</w:t>
            </w:r>
          </w:p>
        </w:tc>
      </w:tr>
      <w:tr w:rsidR="00787DDD" w:rsidRPr="000E1A5F" w14:paraId="27B4D5F9" w14:textId="77777777" w:rsidTr="00AB4F81">
        <w:tc>
          <w:tcPr>
            <w:tcW w:w="765" w:type="dxa"/>
            <w:vAlign w:val="center"/>
          </w:tcPr>
          <w:p w14:paraId="41BD7985" w14:textId="479B0113"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92</w:t>
            </w:r>
          </w:p>
        </w:tc>
        <w:tc>
          <w:tcPr>
            <w:tcW w:w="1414" w:type="dxa"/>
            <w:vAlign w:val="center"/>
          </w:tcPr>
          <w:p w14:paraId="1CEBBC69" w14:textId="2085076D"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qfak_Xband4</w:t>
            </w:r>
          </w:p>
        </w:tc>
        <w:tc>
          <w:tcPr>
            <w:tcW w:w="2665" w:type="dxa"/>
            <w:tcBorders>
              <w:right w:val="single" w:sz="18" w:space="0" w:color="auto"/>
            </w:tcBorders>
            <w:vAlign w:val="center"/>
          </w:tcPr>
          <w:p w14:paraId="1AA7BA80" w14:textId="2C53C65C"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quality factor X-band 4</w:t>
            </w:r>
          </w:p>
        </w:tc>
        <w:tc>
          <w:tcPr>
            <w:tcW w:w="707" w:type="dxa"/>
            <w:tcBorders>
              <w:left w:val="single" w:sz="18" w:space="0" w:color="auto"/>
            </w:tcBorders>
            <w:vAlign w:val="center"/>
          </w:tcPr>
          <w:p w14:paraId="2FAA7660" w14:textId="1675176C"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139</w:t>
            </w:r>
          </w:p>
        </w:tc>
        <w:tc>
          <w:tcPr>
            <w:tcW w:w="1591" w:type="dxa"/>
            <w:vAlign w:val="bottom"/>
          </w:tcPr>
          <w:p w14:paraId="398C0B5B" w14:textId="2510491A"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cal_Xband4b</w:t>
            </w:r>
          </w:p>
        </w:tc>
        <w:tc>
          <w:tcPr>
            <w:tcW w:w="2923" w:type="dxa"/>
            <w:vAlign w:val="bottom"/>
          </w:tcPr>
          <w:p w14:paraId="4C9C6AAA" w14:textId="2ACCE283"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scaling factor B, X-band  4</w:t>
            </w:r>
          </w:p>
        </w:tc>
      </w:tr>
      <w:tr w:rsidR="00787DDD" w:rsidRPr="000E1A5F" w14:paraId="59A16444" w14:textId="77777777" w:rsidTr="00AB4F81">
        <w:tc>
          <w:tcPr>
            <w:tcW w:w="765" w:type="dxa"/>
            <w:vAlign w:val="center"/>
          </w:tcPr>
          <w:p w14:paraId="33228F9F" w14:textId="6F4FBB5B"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lastRenderedPageBreak/>
              <w:t>93</w:t>
            </w:r>
          </w:p>
        </w:tc>
        <w:tc>
          <w:tcPr>
            <w:tcW w:w="1414" w:type="dxa"/>
            <w:vAlign w:val="center"/>
          </w:tcPr>
          <w:p w14:paraId="4FECA1A6" w14:textId="60D397F4"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qfak_Xband5</w:t>
            </w:r>
          </w:p>
        </w:tc>
        <w:tc>
          <w:tcPr>
            <w:tcW w:w="2665" w:type="dxa"/>
            <w:tcBorders>
              <w:right w:val="single" w:sz="18" w:space="0" w:color="auto"/>
            </w:tcBorders>
            <w:vAlign w:val="center"/>
          </w:tcPr>
          <w:p w14:paraId="440243CF" w14:textId="1073F05C"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quality factor X-band 5</w:t>
            </w:r>
          </w:p>
        </w:tc>
        <w:tc>
          <w:tcPr>
            <w:tcW w:w="707" w:type="dxa"/>
            <w:tcBorders>
              <w:left w:val="single" w:sz="18" w:space="0" w:color="auto"/>
            </w:tcBorders>
            <w:vAlign w:val="center"/>
          </w:tcPr>
          <w:p w14:paraId="25F02242" w14:textId="7CD12D21"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140</w:t>
            </w:r>
          </w:p>
        </w:tc>
        <w:tc>
          <w:tcPr>
            <w:tcW w:w="1591" w:type="dxa"/>
            <w:vAlign w:val="bottom"/>
          </w:tcPr>
          <w:p w14:paraId="085F1173" w14:textId="7FBD3E26"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cal_Xband5a</w:t>
            </w:r>
          </w:p>
        </w:tc>
        <w:tc>
          <w:tcPr>
            <w:tcW w:w="2923" w:type="dxa"/>
            <w:vAlign w:val="bottom"/>
          </w:tcPr>
          <w:p w14:paraId="422D2997" w14:textId="43E64E81"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offset A, X-band  5</w:t>
            </w:r>
          </w:p>
        </w:tc>
      </w:tr>
      <w:tr w:rsidR="00787DDD" w:rsidRPr="000E1A5F" w14:paraId="2DFEB7BB" w14:textId="77777777" w:rsidTr="00AB4F81">
        <w:tc>
          <w:tcPr>
            <w:tcW w:w="765" w:type="dxa"/>
            <w:vAlign w:val="center"/>
          </w:tcPr>
          <w:p w14:paraId="54BDA016" w14:textId="3AD52A0A"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94</w:t>
            </w:r>
          </w:p>
        </w:tc>
        <w:tc>
          <w:tcPr>
            <w:tcW w:w="1414" w:type="dxa"/>
            <w:vAlign w:val="center"/>
          </w:tcPr>
          <w:p w14:paraId="09B35FD6" w14:textId="1EBAA836"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qfak_Xband6</w:t>
            </w:r>
          </w:p>
        </w:tc>
        <w:tc>
          <w:tcPr>
            <w:tcW w:w="2665" w:type="dxa"/>
            <w:tcBorders>
              <w:right w:val="single" w:sz="18" w:space="0" w:color="auto"/>
            </w:tcBorders>
            <w:vAlign w:val="center"/>
          </w:tcPr>
          <w:p w14:paraId="4170412D" w14:textId="4AD8A75A"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quality factor X-band 6</w:t>
            </w:r>
          </w:p>
        </w:tc>
        <w:tc>
          <w:tcPr>
            <w:tcW w:w="707" w:type="dxa"/>
            <w:tcBorders>
              <w:left w:val="single" w:sz="18" w:space="0" w:color="auto"/>
            </w:tcBorders>
            <w:vAlign w:val="center"/>
          </w:tcPr>
          <w:p w14:paraId="0A812A2D" w14:textId="1A063F0E"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141</w:t>
            </w:r>
          </w:p>
        </w:tc>
        <w:tc>
          <w:tcPr>
            <w:tcW w:w="1591" w:type="dxa"/>
            <w:vAlign w:val="bottom"/>
          </w:tcPr>
          <w:p w14:paraId="183BB71F" w14:textId="7CADAA50"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cal_Xband5b</w:t>
            </w:r>
          </w:p>
        </w:tc>
        <w:tc>
          <w:tcPr>
            <w:tcW w:w="2923" w:type="dxa"/>
            <w:vAlign w:val="bottom"/>
          </w:tcPr>
          <w:p w14:paraId="45ECF1A2" w14:textId="456666F4"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scaling factor B, X-band  5</w:t>
            </w:r>
          </w:p>
        </w:tc>
      </w:tr>
      <w:tr w:rsidR="00787DDD" w:rsidRPr="000E1A5F" w14:paraId="744BFE7C" w14:textId="77777777" w:rsidTr="00AB4F81">
        <w:tc>
          <w:tcPr>
            <w:tcW w:w="765" w:type="dxa"/>
            <w:vAlign w:val="center"/>
          </w:tcPr>
          <w:p w14:paraId="2E23DD3B" w14:textId="522A454A"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95</w:t>
            </w:r>
          </w:p>
        </w:tc>
        <w:tc>
          <w:tcPr>
            <w:tcW w:w="1414" w:type="dxa"/>
            <w:vAlign w:val="center"/>
          </w:tcPr>
          <w:p w14:paraId="30EAF687" w14:textId="3AB10F82"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qfak_Cam4</w:t>
            </w:r>
          </w:p>
        </w:tc>
        <w:tc>
          <w:tcPr>
            <w:tcW w:w="2665" w:type="dxa"/>
            <w:tcBorders>
              <w:right w:val="single" w:sz="18" w:space="0" w:color="auto"/>
            </w:tcBorders>
            <w:vAlign w:val="center"/>
          </w:tcPr>
          <w:p w14:paraId="41006791" w14:textId="35ACD015"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quality factor webcam 4</w:t>
            </w:r>
          </w:p>
        </w:tc>
        <w:tc>
          <w:tcPr>
            <w:tcW w:w="707" w:type="dxa"/>
            <w:tcBorders>
              <w:left w:val="single" w:sz="18" w:space="0" w:color="auto"/>
            </w:tcBorders>
            <w:vAlign w:val="center"/>
          </w:tcPr>
          <w:p w14:paraId="47920D4D" w14:textId="2D6BC20A"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142</w:t>
            </w:r>
          </w:p>
        </w:tc>
        <w:tc>
          <w:tcPr>
            <w:tcW w:w="1591" w:type="dxa"/>
            <w:vAlign w:val="bottom"/>
          </w:tcPr>
          <w:p w14:paraId="491524D4" w14:textId="19FFC098"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cal_Xband6a</w:t>
            </w:r>
          </w:p>
        </w:tc>
        <w:tc>
          <w:tcPr>
            <w:tcW w:w="2923" w:type="dxa"/>
            <w:vAlign w:val="bottom"/>
          </w:tcPr>
          <w:p w14:paraId="4B32BB65" w14:textId="7FE2369D"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offset A, X-band  6</w:t>
            </w:r>
          </w:p>
        </w:tc>
      </w:tr>
      <w:tr w:rsidR="00787DDD" w:rsidRPr="000E1A5F" w14:paraId="1E854543" w14:textId="77777777" w:rsidTr="00AB4F81">
        <w:tc>
          <w:tcPr>
            <w:tcW w:w="765" w:type="dxa"/>
            <w:vAlign w:val="center"/>
          </w:tcPr>
          <w:p w14:paraId="04C96A6E" w14:textId="41B79803"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96</w:t>
            </w:r>
          </w:p>
        </w:tc>
        <w:tc>
          <w:tcPr>
            <w:tcW w:w="1414" w:type="dxa"/>
            <w:vAlign w:val="center"/>
          </w:tcPr>
          <w:p w14:paraId="3E04B363" w14:textId="3B4F7186"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qfak_Cam5</w:t>
            </w:r>
          </w:p>
        </w:tc>
        <w:tc>
          <w:tcPr>
            <w:tcW w:w="2665" w:type="dxa"/>
            <w:tcBorders>
              <w:right w:val="single" w:sz="18" w:space="0" w:color="auto"/>
            </w:tcBorders>
            <w:vAlign w:val="center"/>
          </w:tcPr>
          <w:p w14:paraId="5562A3FF" w14:textId="71C2F1A0"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quality factor webcam 5</w:t>
            </w:r>
          </w:p>
        </w:tc>
        <w:tc>
          <w:tcPr>
            <w:tcW w:w="707" w:type="dxa"/>
            <w:tcBorders>
              <w:left w:val="single" w:sz="18" w:space="0" w:color="auto"/>
            </w:tcBorders>
            <w:vAlign w:val="center"/>
          </w:tcPr>
          <w:p w14:paraId="443A4EF8" w14:textId="038C3B39"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143</w:t>
            </w:r>
          </w:p>
        </w:tc>
        <w:tc>
          <w:tcPr>
            <w:tcW w:w="1591" w:type="dxa"/>
            <w:vAlign w:val="bottom"/>
          </w:tcPr>
          <w:p w14:paraId="0BF45810" w14:textId="35C8AF6E"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cal_Xband6b</w:t>
            </w:r>
          </w:p>
        </w:tc>
        <w:tc>
          <w:tcPr>
            <w:tcW w:w="2923" w:type="dxa"/>
            <w:vAlign w:val="bottom"/>
          </w:tcPr>
          <w:p w14:paraId="37E31ABB" w14:textId="18975EA2"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scaling factor B, X-band  6</w:t>
            </w:r>
          </w:p>
        </w:tc>
      </w:tr>
      <w:tr w:rsidR="00787DDD" w:rsidRPr="000E1A5F" w14:paraId="7239F824" w14:textId="77777777" w:rsidTr="00AB4F81">
        <w:tc>
          <w:tcPr>
            <w:tcW w:w="765" w:type="dxa"/>
            <w:vAlign w:val="center"/>
          </w:tcPr>
          <w:p w14:paraId="3E0EE327" w14:textId="5EBC800F"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97</w:t>
            </w:r>
          </w:p>
        </w:tc>
        <w:tc>
          <w:tcPr>
            <w:tcW w:w="1414" w:type="dxa"/>
            <w:vAlign w:val="center"/>
          </w:tcPr>
          <w:p w14:paraId="5C2D2B2E" w14:textId="00899FE3"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qfak_Cam6</w:t>
            </w:r>
          </w:p>
        </w:tc>
        <w:tc>
          <w:tcPr>
            <w:tcW w:w="2665" w:type="dxa"/>
            <w:tcBorders>
              <w:right w:val="single" w:sz="18" w:space="0" w:color="auto"/>
            </w:tcBorders>
            <w:vAlign w:val="center"/>
          </w:tcPr>
          <w:p w14:paraId="4BDE5FA6" w14:textId="3AC7722D"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quality factor webcam 6</w:t>
            </w:r>
          </w:p>
        </w:tc>
        <w:tc>
          <w:tcPr>
            <w:tcW w:w="707" w:type="dxa"/>
            <w:tcBorders>
              <w:left w:val="single" w:sz="18" w:space="0" w:color="auto"/>
            </w:tcBorders>
            <w:vAlign w:val="center"/>
          </w:tcPr>
          <w:p w14:paraId="2D083846" w14:textId="6EFEF1DD"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144</w:t>
            </w:r>
          </w:p>
        </w:tc>
        <w:tc>
          <w:tcPr>
            <w:tcW w:w="1591" w:type="dxa"/>
            <w:vAlign w:val="bottom"/>
          </w:tcPr>
          <w:p w14:paraId="2F63AE85" w14:textId="4591A27F"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loc_ISKEF</w:t>
            </w:r>
          </w:p>
        </w:tc>
        <w:tc>
          <w:tcPr>
            <w:tcW w:w="2923" w:type="dxa"/>
            <w:vAlign w:val="bottom"/>
          </w:tcPr>
          <w:p w14:paraId="1E2AFD09" w14:textId="279514A9"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C-band  1</w:t>
            </w:r>
          </w:p>
        </w:tc>
      </w:tr>
      <w:tr w:rsidR="00787DDD" w:rsidRPr="000E1A5F" w14:paraId="78489DC4" w14:textId="77777777" w:rsidTr="00AB4F81">
        <w:tc>
          <w:tcPr>
            <w:tcW w:w="765" w:type="dxa"/>
            <w:vAlign w:val="center"/>
          </w:tcPr>
          <w:p w14:paraId="0F146D17" w14:textId="0478D8EA"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98</w:t>
            </w:r>
          </w:p>
        </w:tc>
        <w:tc>
          <w:tcPr>
            <w:tcW w:w="1414" w:type="dxa"/>
            <w:vAlign w:val="bottom"/>
          </w:tcPr>
          <w:p w14:paraId="1DA9B7DE" w14:textId="2B26397D"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unc_Cband3</w:t>
            </w:r>
          </w:p>
        </w:tc>
        <w:tc>
          <w:tcPr>
            <w:tcW w:w="2665" w:type="dxa"/>
            <w:tcBorders>
              <w:right w:val="single" w:sz="18" w:space="0" w:color="auto"/>
            </w:tcBorders>
            <w:vAlign w:val="center"/>
          </w:tcPr>
          <w:p w14:paraId="12FF6F15" w14:textId="747837E4"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uncertainty C-band radar 3</w:t>
            </w:r>
          </w:p>
        </w:tc>
        <w:tc>
          <w:tcPr>
            <w:tcW w:w="707" w:type="dxa"/>
            <w:tcBorders>
              <w:left w:val="single" w:sz="18" w:space="0" w:color="auto"/>
            </w:tcBorders>
            <w:vAlign w:val="center"/>
          </w:tcPr>
          <w:p w14:paraId="6C552B47" w14:textId="7F13BBAC"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145</w:t>
            </w:r>
          </w:p>
        </w:tc>
        <w:tc>
          <w:tcPr>
            <w:tcW w:w="1591" w:type="dxa"/>
            <w:vAlign w:val="bottom"/>
          </w:tcPr>
          <w:p w14:paraId="1A6A3AE8" w14:textId="3313B803"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loc_ISEGS</w:t>
            </w:r>
          </w:p>
        </w:tc>
        <w:tc>
          <w:tcPr>
            <w:tcW w:w="2923" w:type="dxa"/>
            <w:vAlign w:val="bottom"/>
          </w:tcPr>
          <w:p w14:paraId="78629059" w14:textId="311CE2DD"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C-band  2</w:t>
            </w:r>
          </w:p>
        </w:tc>
      </w:tr>
      <w:tr w:rsidR="00787DDD" w:rsidRPr="000E1A5F" w14:paraId="743707FB" w14:textId="77777777" w:rsidTr="00AB4F81">
        <w:tc>
          <w:tcPr>
            <w:tcW w:w="765" w:type="dxa"/>
            <w:vAlign w:val="center"/>
          </w:tcPr>
          <w:p w14:paraId="132D4441" w14:textId="43050A9B"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99</w:t>
            </w:r>
          </w:p>
        </w:tc>
        <w:tc>
          <w:tcPr>
            <w:tcW w:w="1414" w:type="dxa"/>
            <w:vAlign w:val="bottom"/>
          </w:tcPr>
          <w:p w14:paraId="4AA01E0C" w14:textId="3374C1FD"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unc_Cband4</w:t>
            </w:r>
          </w:p>
        </w:tc>
        <w:tc>
          <w:tcPr>
            <w:tcW w:w="2665" w:type="dxa"/>
            <w:tcBorders>
              <w:right w:val="single" w:sz="18" w:space="0" w:color="auto"/>
            </w:tcBorders>
            <w:vAlign w:val="bottom"/>
          </w:tcPr>
          <w:p w14:paraId="7BAD812E" w14:textId="2142CD0C"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uncertainty C-band radar 4</w:t>
            </w:r>
          </w:p>
        </w:tc>
        <w:tc>
          <w:tcPr>
            <w:tcW w:w="707" w:type="dxa"/>
            <w:tcBorders>
              <w:left w:val="single" w:sz="18" w:space="0" w:color="auto"/>
            </w:tcBorders>
            <w:vAlign w:val="center"/>
          </w:tcPr>
          <w:p w14:paraId="4A41C536" w14:textId="16870EC1"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146</w:t>
            </w:r>
          </w:p>
        </w:tc>
        <w:tc>
          <w:tcPr>
            <w:tcW w:w="1591" w:type="dxa"/>
            <w:vAlign w:val="bottom"/>
          </w:tcPr>
          <w:p w14:paraId="58377A10" w14:textId="564DB66A"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loc_Cband3</w:t>
            </w:r>
          </w:p>
        </w:tc>
        <w:tc>
          <w:tcPr>
            <w:tcW w:w="2923" w:type="dxa"/>
            <w:vAlign w:val="bottom"/>
          </w:tcPr>
          <w:p w14:paraId="6352A2A9" w14:textId="4B700613"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C-band  3</w:t>
            </w:r>
          </w:p>
        </w:tc>
      </w:tr>
      <w:tr w:rsidR="00787DDD" w:rsidRPr="000E1A5F" w14:paraId="6FC9506C" w14:textId="77777777" w:rsidTr="00AB4F81">
        <w:tc>
          <w:tcPr>
            <w:tcW w:w="765" w:type="dxa"/>
            <w:vAlign w:val="center"/>
          </w:tcPr>
          <w:p w14:paraId="06CCE411" w14:textId="1AC0F970"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100</w:t>
            </w:r>
          </w:p>
        </w:tc>
        <w:tc>
          <w:tcPr>
            <w:tcW w:w="1414" w:type="dxa"/>
            <w:vAlign w:val="bottom"/>
          </w:tcPr>
          <w:p w14:paraId="7D5613CC" w14:textId="782DFA60"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unc_Cband5</w:t>
            </w:r>
          </w:p>
        </w:tc>
        <w:tc>
          <w:tcPr>
            <w:tcW w:w="2665" w:type="dxa"/>
            <w:tcBorders>
              <w:right w:val="single" w:sz="18" w:space="0" w:color="auto"/>
            </w:tcBorders>
            <w:vAlign w:val="bottom"/>
          </w:tcPr>
          <w:p w14:paraId="6A427F14" w14:textId="16EB3A07"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uncertainty C-band radar 5</w:t>
            </w:r>
          </w:p>
        </w:tc>
        <w:tc>
          <w:tcPr>
            <w:tcW w:w="707" w:type="dxa"/>
            <w:tcBorders>
              <w:left w:val="single" w:sz="18" w:space="0" w:color="auto"/>
            </w:tcBorders>
            <w:vAlign w:val="center"/>
          </w:tcPr>
          <w:p w14:paraId="141219C7" w14:textId="7E5BD21A"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147</w:t>
            </w:r>
          </w:p>
        </w:tc>
        <w:tc>
          <w:tcPr>
            <w:tcW w:w="1591" w:type="dxa"/>
            <w:vAlign w:val="bottom"/>
          </w:tcPr>
          <w:p w14:paraId="1573B645" w14:textId="2398283B"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loc_Cband4</w:t>
            </w:r>
          </w:p>
        </w:tc>
        <w:tc>
          <w:tcPr>
            <w:tcW w:w="2923" w:type="dxa"/>
            <w:vAlign w:val="bottom"/>
          </w:tcPr>
          <w:p w14:paraId="132439C7" w14:textId="30DC05F8"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C-band  4</w:t>
            </w:r>
          </w:p>
        </w:tc>
      </w:tr>
      <w:tr w:rsidR="00787DDD" w:rsidRPr="000E1A5F" w14:paraId="6995AE32" w14:textId="77777777" w:rsidTr="00AB4F81">
        <w:tc>
          <w:tcPr>
            <w:tcW w:w="765" w:type="dxa"/>
            <w:vAlign w:val="center"/>
          </w:tcPr>
          <w:p w14:paraId="7B8A581B" w14:textId="591DC97A"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101</w:t>
            </w:r>
          </w:p>
        </w:tc>
        <w:tc>
          <w:tcPr>
            <w:tcW w:w="1414" w:type="dxa"/>
            <w:vAlign w:val="bottom"/>
          </w:tcPr>
          <w:p w14:paraId="056307B0" w14:textId="66C72A3B"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unc_Cband6</w:t>
            </w:r>
          </w:p>
        </w:tc>
        <w:tc>
          <w:tcPr>
            <w:tcW w:w="2665" w:type="dxa"/>
            <w:tcBorders>
              <w:right w:val="single" w:sz="18" w:space="0" w:color="auto"/>
            </w:tcBorders>
            <w:vAlign w:val="bottom"/>
          </w:tcPr>
          <w:p w14:paraId="432A926D" w14:textId="01ABFC45"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uncertainty C-band radar 6</w:t>
            </w:r>
          </w:p>
        </w:tc>
        <w:tc>
          <w:tcPr>
            <w:tcW w:w="707" w:type="dxa"/>
            <w:tcBorders>
              <w:left w:val="single" w:sz="18" w:space="0" w:color="auto"/>
            </w:tcBorders>
            <w:vAlign w:val="center"/>
          </w:tcPr>
          <w:p w14:paraId="53402EDF" w14:textId="1F4C31C8"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148</w:t>
            </w:r>
          </w:p>
        </w:tc>
        <w:tc>
          <w:tcPr>
            <w:tcW w:w="1591" w:type="dxa"/>
            <w:vAlign w:val="bottom"/>
          </w:tcPr>
          <w:p w14:paraId="60530198" w14:textId="491E9109"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loc_Cband5</w:t>
            </w:r>
          </w:p>
        </w:tc>
        <w:tc>
          <w:tcPr>
            <w:tcW w:w="2923" w:type="dxa"/>
            <w:vAlign w:val="bottom"/>
          </w:tcPr>
          <w:p w14:paraId="6B71033A" w14:textId="6D4208E5"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C-band  5</w:t>
            </w:r>
          </w:p>
        </w:tc>
      </w:tr>
      <w:tr w:rsidR="00787DDD" w:rsidRPr="000E1A5F" w14:paraId="742D4E9F" w14:textId="77777777" w:rsidTr="00AB4F81">
        <w:tc>
          <w:tcPr>
            <w:tcW w:w="765" w:type="dxa"/>
            <w:vAlign w:val="center"/>
          </w:tcPr>
          <w:p w14:paraId="3F2628E4" w14:textId="3DF98695"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102</w:t>
            </w:r>
          </w:p>
        </w:tc>
        <w:tc>
          <w:tcPr>
            <w:tcW w:w="1414" w:type="dxa"/>
            <w:vAlign w:val="bottom"/>
          </w:tcPr>
          <w:p w14:paraId="35FB8E9E" w14:textId="28ACDFB8"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unc_Xband3</w:t>
            </w:r>
          </w:p>
        </w:tc>
        <w:tc>
          <w:tcPr>
            <w:tcW w:w="2665" w:type="dxa"/>
            <w:tcBorders>
              <w:right w:val="single" w:sz="18" w:space="0" w:color="auto"/>
            </w:tcBorders>
            <w:vAlign w:val="bottom"/>
          </w:tcPr>
          <w:p w14:paraId="0E9B0A6F" w14:textId="0B0F5B4E"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uncertainty X-band radar 3</w:t>
            </w:r>
          </w:p>
        </w:tc>
        <w:tc>
          <w:tcPr>
            <w:tcW w:w="707" w:type="dxa"/>
            <w:tcBorders>
              <w:left w:val="single" w:sz="18" w:space="0" w:color="auto"/>
            </w:tcBorders>
            <w:vAlign w:val="center"/>
          </w:tcPr>
          <w:p w14:paraId="6CEBFF4A" w14:textId="34AED5C5"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149</w:t>
            </w:r>
          </w:p>
        </w:tc>
        <w:tc>
          <w:tcPr>
            <w:tcW w:w="1591" w:type="dxa"/>
            <w:vAlign w:val="bottom"/>
          </w:tcPr>
          <w:p w14:paraId="34ADB837" w14:textId="324BB5B1"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loc_Cband6</w:t>
            </w:r>
          </w:p>
        </w:tc>
        <w:tc>
          <w:tcPr>
            <w:tcW w:w="2923" w:type="dxa"/>
            <w:vAlign w:val="bottom"/>
          </w:tcPr>
          <w:p w14:paraId="0780D30D" w14:textId="7F8EC667"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C-band  6</w:t>
            </w:r>
          </w:p>
        </w:tc>
      </w:tr>
      <w:tr w:rsidR="00787DDD" w:rsidRPr="000E1A5F" w14:paraId="290B20D4" w14:textId="77777777" w:rsidTr="00AB4F81">
        <w:tc>
          <w:tcPr>
            <w:tcW w:w="765" w:type="dxa"/>
            <w:vAlign w:val="center"/>
          </w:tcPr>
          <w:p w14:paraId="5E0D4B58" w14:textId="672E816C"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103</w:t>
            </w:r>
          </w:p>
        </w:tc>
        <w:tc>
          <w:tcPr>
            <w:tcW w:w="1414" w:type="dxa"/>
            <w:vAlign w:val="bottom"/>
          </w:tcPr>
          <w:p w14:paraId="3F1068BA" w14:textId="7E27EE03"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unc_Xband4</w:t>
            </w:r>
          </w:p>
        </w:tc>
        <w:tc>
          <w:tcPr>
            <w:tcW w:w="2665" w:type="dxa"/>
            <w:tcBorders>
              <w:right w:val="single" w:sz="18" w:space="0" w:color="auto"/>
            </w:tcBorders>
            <w:vAlign w:val="bottom"/>
          </w:tcPr>
          <w:p w14:paraId="738E87C7" w14:textId="5CE2EADD"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uncertainty X-band radar 4</w:t>
            </w:r>
          </w:p>
        </w:tc>
        <w:tc>
          <w:tcPr>
            <w:tcW w:w="707" w:type="dxa"/>
            <w:tcBorders>
              <w:left w:val="single" w:sz="18" w:space="0" w:color="auto"/>
            </w:tcBorders>
            <w:vAlign w:val="center"/>
          </w:tcPr>
          <w:p w14:paraId="3DFBBFD3" w14:textId="1D8619F3"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150</w:t>
            </w:r>
          </w:p>
        </w:tc>
        <w:tc>
          <w:tcPr>
            <w:tcW w:w="1591" w:type="dxa"/>
            <w:vAlign w:val="bottom"/>
          </w:tcPr>
          <w:p w14:paraId="7DFAD618" w14:textId="3C9E402A"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loc_ISX1</w:t>
            </w:r>
          </w:p>
        </w:tc>
        <w:tc>
          <w:tcPr>
            <w:tcW w:w="2923" w:type="dxa"/>
            <w:vAlign w:val="bottom"/>
          </w:tcPr>
          <w:p w14:paraId="1AF44BC2" w14:textId="77907F31"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X-band  1</w:t>
            </w:r>
          </w:p>
        </w:tc>
      </w:tr>
      <w:tr w:rsidR="00787DDD" w:rsidRPr="000E1A5F" w14:paraId="2CD5C667" w14:textId="77777777" w:rsidTr="00AB4F81">
        <w:tc>
          <w:tcPr>
            <w:tcW w:w="765" w:type="dxa"/>
            <w:vAlign w:val="center"/>
          </w:tcPr>
          <w:p w14:paraId="7F9289DC" w14:textId="08591135"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104</w:t>
            </w:r>
          </w:p>
        </w:tc>
        <w:tc>
          <w:tcPr>
            <w:tcW w:w="1414" w:type="dxa"/>
            <w:vAlign w:val="bottom"/>
          </w:tcPr>
          <w:p w14:paraId="33BFAF30" w14:textId="5BF5C777"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unc_Xband5</w:t>
            </w:r>
          </w:p>
        </w:tc>
        <w:tc>
          <w:tcPr>
            <w:tcW w:w="2665" w:type="dxa"/>
            <w:tcBorders>
              <w:right w:val="single" w:sz="18" w:space="0" w:color="auto"/>
            </w:tcBorders>
            <w:vAlign w:val="bottom"/>
          </w:tcPr>
          <w:p w14:paraId="5BB09E6D" w14:textId="7EF1F652"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uncertainty X-band radar 5</w:t>
            </w:r>
          </w:p>
        </w:tc>
        <w:tc>
          <w:tcPr>
            <w:tcW w:w="707" w:type="dxa"/>
            <w:tcBorders>
              <w:left w:val="single" w:sz="18" w:space="0" w:color="auto"/>
            </w:tcBorders>
            <w:vAlign w:val="center"/>
          </w:tcPr>
          <w:p w14:paraId="21BA9B35" w14:textId="1E1070A3"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151</w:t>
            </w:r>
          </w:p>
        </w:tc>
        <w:tc>
          <w:tcPr>
            <w:tcW w:w="1591" w:type="dxa"/>
            <w:vAlign w:val="bottom"/>
          </w:tcPr>
          <w:p w14:paraId="0EE11168" w14:textId="77BDEDD6"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 xml:space="preserve">loc_ISX2 </w:t>
            </w:r>
          </w:p>
        </w:tc>
        <w:tc>
          <w:tcPr>
            <w:tcW w:w="2923" w:type="dxa"/>
            <w:vAlign w:val="bottom"/>
          </w:tcPr>
          <w:p w14:paraId="6B656B64" w14:textId="433C63C4"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X-band  2</w:t>
            </w:r>
          </w:p>
        </w:tc>
      </w:tr>
      <w:tr w:rsidR="00787DDD" w:rsidRPr="000E1A5F" w14:paraId="7DC0696A" w14:textId="77777777" w:rsidTr="00AB4F81">
        <w:tc>
          <w:tcPr>
            <w:tcW w:w="765" w:type="dxa"/>
            <w:vAlign w:val="center"/>
          </w:tcPr>
          <w:p w14:paraId="75ADEF63" w14:textId="23839CAE"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105</w:t>
            </w:r>
          </w:p>
        </w:tc>
        <w:tc>
          <w:tcPr>
            <w:tcW w:w="1414" w:type="dxa"/>
            <w:vAlign w:val="bottom"/>
          </w:tcPr>
          <w:p w14:paraId="2CC59576" w14:textId="0B1E807A"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unc_Xband6</w:t>
            </w:r>
          </w:p>
        </w:tc>
        <w:tc>
          <w:tcPr>
            <w:tcW w:w="2665" w:type="dxa"/>
            <w:tcBorders>
              <w:right w:val="single" w:sz="18" w:space="0" w:color="auto"/>
            </w:tcBorders>
            <w:vAlign w:val="bottom"/>
          </w:tcPr>
          <w:p w14:paraId="3303AA4F" w14:textId="2C3383D1"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uncertainty X-band radar 6</w:t>
            </w:r>
          </w:p>
        </w:tc>
        <w:tc>
          <w:tcPr>
            <w:tcW w:w="707" w:type="dxa"/>
            <w:tcBorders>
              <w:left w:val="single" w:sz="18" w:space="0" w:color="auto"/>
            </w:tcBorders>
            <w:vAlign w:val="center"/>
          </w:tcPr>
          <w:p w14:paraId="2EA95564" w14:textId="4C5A15AA"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152</w:t>
            </w:r>
          </w:p>
        </w:tc>
        <w:tc>
          <w:tcPr>
            <w:tcW w:w="1591" w:type="dxa"/>
            <w:vAlign w:val="bottom"/>
          </w:tcPr>
          <w:p w14:paraId="313DBC1D" w14:textId="36FDFC64"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loc_Xband3</w:t>
            </w:r>
          </w:p>
        </w:tc>
        <w:tc>
          <w:tcPr>
            <w:tcW w:w="2923" w:type="dxa"/>
            <w:vAlign w:val="bottom"/>
          </w:tcPr>
          <w:p w14:paraId="286675C2" w14:textId="7AE5E175"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X-band  3</w:t>
            </w:r>
          </w:p>
        </w:tc>
      </w:tr>
      <w:tr w:rsidR="00787DDD" w:rsidRPr="000E1A5F" w14:paraId="14902582" w14:textId="77777777" w:rsidTr="00AB4F81">
        <w:tc>
          <w:tcPr>
            <w:tcW w:w="765" w:type="dxa"/>
            <w:vAlign w:val="center"/>
          </w:tcPr>
          <w:p w14:paraId="07EAF834" w14:textId="50C9FEE0"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106</w:t>
            </w:r>
          </w:p>
        </w:tc>
        <w:tc>
          <w:tcPr>
            <w:tcW w:w="1414" w:type="dxa"/>
            <w:vAlign w:val="bottom"/>
          </w:tcPr>
          <w:p w14:paraId="5C40A833" w14:textId="7043A8E5"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Cband3_on</w:t>
            </w:r>
          </w:p>
        </w:tc>
        <w:tc>
          <w:tcPr>
            <w:tcW w:w="2665" w:type="dxa"/>
            <w:tcBorders>
              <w:right w:val="single" w:sz="18" w:space="0" w:color="auto"/>
            </w:tcBorders>
            <w:vAlign w:val="bottom"/>
          </w:tcPr>
          <w:p w14:paraId="3781870B" w14:textId="0C781B3A"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C-band  3 autostream on?</w:t>
            </w:r>
          </w:p>
        </w:tc>
        <w:tc>
          <w:tcPr>
            <w:tcW w:w="707" w:type="dxa"/>
            <w:tcBorders>
              <w:left w:val="single" w:sz="18" w:space="0" w:color="auto"/>
            </w:tcBorders>
            <w:vAlign w:val="center"/>
          </w:tcPr>
          <w:p w14:paraId="7F2674A7" w14:textId="48C855CE"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153</w:t>
            </w:r>
          </w:p>
        </w:tc>
        <w:tc>
          <w:tcPr>
            <w:tcW w:w="1591" w:type="dxa"/>
            <w:vAlign w:val="bottom"/>
          </w:tcPr>
          <w:p w14:paraId="01562BB3" w14:textId="489092A2"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loc_Xband4</w:t>
            </w:r>
          </w:p>
        </w:tc>
        <w:tc>
          <w:tcPr>
            <w:tcW w:w="2923" w:type="dxa"/>
            <w:vAlign w:val="bottom"/>
          </w:tcPr>
          <w:p w14:paraId="61D71D69" w14:textId="11188D5E"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X-band  4</w:t>
            </w:r>
          </w:p>
        </w:tc>
      </w:tr>
      <w:tr w:rsidR="00787DDD" w:rsidRPr="000E1A5F" w14:paraId="03E35E9B" w14:textId="77777777" w:rsidTr="00AB4F81">
        <w:tc>
          <w:tcPr>
            <w:tcW w:w="765" w:type="dxa"/>
            <w:vAlign w:val="center"/>
          </w:tcPr>
          <w:p w14:paraId="2D35A632" w14:textId="6EB34B01"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107</w:t>
            </w:r>
          </w:p>
        </w:tc>
        <w:tc>
          <w:tcPr>
            <w:tcW w:w="1414" w:type="dxa"/>
            <w:vAlign w:val="bottom"/>
          </w:tcPr>
          <w:p w14:paraId="7E35A5B3" w14:textId="6F516244"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Cband4_on</w:t>
            </w:r>
          </w:p>
        </w:tc>
        <w:tc>
          <w:tcPr>
            <w:tcW w:w="2665" w:type="dxa"/>
            <w:tcBorders>
              <w:right w:val="single" w:sz="18" w:space="0" w:color="auto"/>
            </w:tcBorders>
            <w:vAlign w:val="bottom"/>
          </w:tcPr>
          <w:p w14:paraId="6B22C68D" w14:textId="3C7F3690"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C-band  4 autostream on?</w:t>
            </w:r>
          </w:p>
        </w:tc>
        <w:tc>
          <w:tcPr>
            <w:tcW w:w="707" w:type="dxa"/>
            <w:tcBorders>
              <w:left w:val="single" w:sz="18" w:space="0" w:color="auto"/>
            </w:tcBorders>
            <w:vAlign w:val="center"/>
          </w:tcPr>
          <w:p w14:paraId="3027F93F" w14:textId="6D561FAC"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154</w:t>
            </w:r>
          </w:p>
        </w:tc>
        <w:tc>
          <w:tcPr>
            <w:tcW w:w="1591" w:type="dxa"/>
            <w:vAlign w:val="bottom"/>
          </w:tcPr>
          <w:p w14:paraId="0891C0A1" w14:textId="1C0A0CFC"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loc_Xband5</w:t>
            </w:r>
          </w:p>
        </w:tc>
        <w:tc>
          <w:tcPr>
            <w:tcW w:w="2923" w:type="dxa"/>
            <w:vAlign w:val="bottom"/>
          </w:tcPr>
          <w:p w14:paraId="5A9792B0" w14:textId="2E3218FF"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X-band  5</w:t>
            </w:r>
          </w:p>
        </w:tc>
      </w:tr>
      <w:tr w:rsidR="00787DDD" w:rsidRPr="000E1A5F" w14:paraId="2B3838B4" w14:textId="77777777" w:rsidTr="00AB4F81">
        <w:tc>
          <w:tcPr>
            <w:tcW w:w="765" w:type="dxa"/>
            <w:vAlign w:val="center"/>
          </w:tcPr>
          <w:p w14:paraId="28587103" w14:textId="2033C31D"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108</w:t>
            </w:r>
          </w:p>
        </w:tc>
        <w:tc>
          <w:tcPr>
            <w:tcW w:w="1414" w:type="dxa"/>
            <w:vAlign w:val="bottom"/>
          </w:tcPr>
          <w:p w14:paraId="63F454D5" w14:textId="7CD10579"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Cband5_on</w:t>
            </w:r>
          </w:p>
        </w:tc>
        <w:tc>
          <w:tcPr>
            <w:tcW w:w="2665" w:type="dxa"/>
            <w:tcBorders>
              <w:right w:val="single" w:sz="18" w:space="0" w:color="auto"/>
            </w:tcBorders>
            <w:vAlign w:val="bottom"/>
          </w:tcPr>
          <w:p w14:paraId="2F6759EE" w14:textId="47408A7F"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C-band  5 autostream on?</w:t>
            </w:r>
          </w:p>
        </w:tc>
        <w:tc>
          <w:tcPr>
            <w:tcW w:w="707" w:type="dxa"/>
            <w:tcBorders>
              <w:left w:val="single" w:sz="18" w:space="0" w:color="auto"/>
            </w:tcBorders>
            <w:vAlign w:val="center"/>
          </w:tcPr>
          <w:p w14:paraId="2AF1BE2D" w14:textId="48A0F0FE"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155</w:t>
            </w:r>
          </w:p>
        </w:tc>
        <w:tc>
          <w:tcPr>
            <w:tcW w:w="1591" w:type="dxa"/>
            <w:vAlign w:val="bottom"/>
          </w:tcPr>
          <w:p w14:paraId="17199F77" w14:textId="614A2B1F"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 xml:space="preserve">loc_Xband6 </w:t>
            </w:r>
          </w:p>
        </w:tc>
        <w:tc>
          <w:tcPr>
            <w:tcW w:w="2923" w:type="dxa"/>
            <w:vAlign w:val="bottom"/>
          </w:tcPr>
          <w:p w14:paraId="4D0746E9" w14:textId="36642CAC"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X-band  6</w:t>
            </w:r>
          </w:p>
        </w:tc>
      </w:tr>
      <w:tr w:rsidR="00787DDD" w:rsidRPr="000E1A5F" w14:paraId="5D1D4D34" w14:textId="77777777" w:rsidTr="00AB4F81">
        <w:tc>
          <w:tcPr>
            <w:tcW w:w="765" w:type="dxa"/>
            <w:vAlign w:val="center"/>
          </w:tcPr>
          <w:p w14:paraId="65768E27" w14:textId="79CC0045"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109</w:t>
            </w:r>
          </w:p>
        </w:tc>
        <w:tc>
          <w:tcPr>
            <w:tcW w:w="1414" w:type="dxa"/>
            <w:vAlign w:val="bottom"/>
          </w:tcPr>
          <w:p w14:paraId="10386229" w14:textId="22334716"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Cband6_on</w:t>
            </w:r>
          </w:p>
        </w:tc>
        <w:tc>
          <w:tcPr>
            <w:tcW w:w="2665" w:type="dxa"/>
            <w:tcBorders>
              <w:right w:val="single" w:sz="18" w:space="0" w:color="auto"/>
            </w:tcBorders>
            <w:vAlign w:val="bottom"/>
          </w:tcPr>
          <w:p w14:paraId="5E1A7943" w14:textId="3DEC68CE"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C-band  6 autostream on?</w:t>
            </w:r>
          </w:p>
        </w:tc>
        <w:tc>
          <w:tcPr>
            <w:tcW w:w="707" w:type="dxa"/>
            <w:tcBorders>
              <w:left w:val="single" w:sz="18" w:space="0" w:color="auto"/>
            </w:tcBorders>
            <w:vAlign w:val="center"/>
          </w:tcPr>
          <w:p w14:paraId="38AAEC49" w14:textId="75651ED9"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156</w:t>
            </w:r>
          </w:p>
        </w:tc>
        <w:tc>
          <w:tcPr>
            <w:tcW w:w="1591" w:type="dxa"/>
            <w:vAlign w:val="bottom"/>
          </w:tcPr>
          <w:p w14:paraId="10378A68" w14:textId="435D5BD3"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loc_GFZ1</w:t>
            </w:r>
          </w:p>
        </w:tc>
        <w:tc>
          <w:tcPr>
            <w:tcW w:w="2923" w:type="dxa"/>
            <w:vAlign w:val="bottom"/>
          </w:tcPr>
          <w:p w14:paraId="3DC5821C" w14:textId="2DC81312"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webcam 1</w:t>
            </w:r>
          </w:p>
        </w:tc>
      </w:tr>
      <w:tr w:rsidR="00787DDD" w:rsidRPr="000E1A5F" w14:paraId="2A74F401" w14:textId="77777777" w:rsidTr="00AB4F81">
        <w:tc>
          <w:tcPr>
            <w:tcW w:w="765" w:type="dxa"/>
            <w:vAlign w:val="center"/>
          </w:tcPr>
          <w:p w14:paraId="6B75ABC1" w14:textId="243ADFC0"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110</w:t>
            </w:r>
          </w:p>
        </w:tc>
        <w:tc>
          <w:tcPr>
            <w:tcW w:w="1414" w:type="dxa"/>
            <w:vAlign w:val="bottom"/>
          </w:tcPr>
          <w:p w14:paraId="1C4B034D" w14:textId="01A68A8B"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Xband3_on</w:t>
            </w:r>
          </w:p>
        </w:tc>
        <w:tc>
          <w:tcPr>
            <w:tcW w:w="2665" w:type="dxa"/>
            <w:tcBorders>
              <w:right w:val="single" w:sz="18" w:space="0" w:color="auto"/>
            </w:tcBorders>
            <w:vAlign w:val="bottom"/>
          </w:tcPr>
          <w:p w14:paraId="04CA61F0" w14:textId="352610E2"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X-band  3 autostream on?</w:t>
            </w:r>
          </w:p>
        </w:tc>
        <w:tc>
          <w:tcPr>
            <w:tcW w:w="707" w:type="dxa"/>
            <w:tcBorders>
              <w:left w:val="single" w:sz="18" w:space="0" w:color="auto"/>
            </w:tcBorders>
            <w:vAlign w:val="center"/>
          </w:tcPr>
          <w:p w14:paraId="631BFA2B" w14:textId="6F988431"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157</w:t>
            </w:r>
          </w:p>
        </w:tc>
        <w:tc>
          <w:tcPr>
            <w:tcW w:w="1591" w:type="dxa"/>
            <w:vAlign w:val="bottom"/>
          </w:tcPr>
          <w:p w14:paraId="4359367C" w14:textId="49144423"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loc_GFZ2</w:t>
            </w:r>
          </w:p>
        </w:tc>
        <w:tc>
          <w:tcPr>
            <w:tcW w:w="2923" w:type="dxa"/>
            <w:vAlign w:val="bottom"/>
          </w:tcPr>
          <w:p w14:paraId="508C1E58" w14:textId="1339E6D4"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webcam 2</w:t>
            </w:r>
          </w:p>
        </w:tc>
      </w:tr>
      <w:tr w:rsidR="00787DDD" w:rsidRPr="000E1A5F" w14:paraId="0FB7CAE1" w14:textId="77777777" w:rsidTr="00AB4F81">
        <w:tc>
          <w:tcPr>
            <w:tcW w:w="765" w:type="dxa"/>
            <w:vAlign w:val="center"/>
          </w:tcPr>
          <w:p w14:paraId="75AA6DCA" w14:textId="6D1D960A"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111</w:t>
            </w:r>
          </w:p>
        </w:tc>
        <w:tc>
          <w:tcPr>
            <w:tcW w:w="1414" w:type="dxa"/>
            <w:vAlign w:val="bottom"/>
          </w:tcPr>
          <w:p w14:paraId="2642DA51" w14:textId="2311E988"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Xband4_on</w:t>
            </w:r>
          </w:p>
        </w:tc>
        <w:tc>
          <w:tcPr>
            <w:tcW w:w="2665" w:type="dxa"/>
            <w:tcBorders>
              <w:right w:val="single" w:sz="18" w:space="0" w:color="auto"/>
            </w:tcBorders>
            <w:vAlign w:val="bottom"/>
          </w:tcPr>
          <w:p w14:paraId="6DBE19AF" w14:textId="306A6A30"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X-band  4 autostream on?</w:t>
            </w:r>
          </w:p>
        </w:tc>
        <w:tc>
          <w:tcPr>
            <w:tcW w:w="707" w:type="dxa"/>
            <w:tcBorders>
              <w:left w:val="single" w:sz="18" w:space="0" w:color="auto"/>
            </w:tcBorders>
            <w:vAlign w:val="center"/>
          </w:tcPr>
          <w:p w14:paraId="30EC3A9F" w14:textId="2986C1C4"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158</w:t>
            </w:r>
          </w:p>
        </w:tc>
        <w:tc>
          <w:tcPr>
            <w:tcW w:w="1591" w:type="dxa"/>
            <w:vAlign w:val="bottom"/>
          </w:tcPr>
          <w:p w14:paraId="7191BCE7" w14:textId="31C447E2"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loc_GFZ3</w:t>
            </w:r>
          </w:p>
        </w:tc>
        <w:tc>
          <w:tcPr>
            <w:tcW w:w="2923" w:type="dxa"/>
            <w:vAlign w:val="bottom"/>
          </w:tcPr>
          <w:p w14:paraId="7F08CD45" w14:textId="05C25CCB"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webcam 3</w:t>
            </w:r>
          </w:p>
        </w:tc>
      </w:tr>
      <w:tr w:rsidR="00787DDD" w:rsidRPr="000E1A5F" w14:paraId="46602BDE" w14:textId="77777777" w:rsidTr="00AB4F81">
        <w:tc>
          <w:tcPr>
            <w:tcW w:w="765" w:type="dxa"/>
            <w:vAlign w:val="center"/>
          </w:tcPr>
          <w:p w14:paraId="7B3D8538" w14:textId="0138DB01"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112</w:t>
            </w:r>
          </w:p>
        </w:tc>
        <w:tc>
          <w:tcPr>
            <w:tcW w:w="1414" w:type="dxa"/>
            <w:vAlign w:val="bottom"/>
          </w:tcPr>
          <w:p w14:paraId="022CB147" w14:textId="7D366B9C"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Xband5_on</w:t>
            </w:r>
          </w:p>
        </w:tc>
        <w:tc>
          <w:tcPr>
            <w:tcW w:w="2665" w:type="dxa"/>
            <w:tcBorders>
              <w:right w:val="single" w:sz="18" w:space="0" w:color="auto"/>
            </w:tcBorders>
            <w:vAlign w:val="bottom"/>
          </w:tcPr>
          <w:p w14:paraId="0799B50E" w14:textId="12E80474"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X-band  5 autostream on?</w:t>
            </w:r>
          </w:p>
        </w:tc>
        <w:tc>
          <w:tcPr>
            <w:tcW w:w="707" w:type="dxa"/>
            <w:tcBorders>
              <w:left w:val="single" w:sz="18" w:space="0" w:color="auto"/>
            </w:tcBorders>
            <w:vAlign w:val="center"/>
          </w:tcPr>
          <w:p w14:paraId="2EC39FC6" w14:textId="52066E1C"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159</w:t>
            </w:r>
          </w:p>
        </w:tc>
        <w:tc>
          <w:tcPr>
            <w:tcW w:w="1591" w:type="dxa"/>
            <w:vAlign w:val="bottom"/>
          </w:tcPr>
          <w:p w14:paraId="21D5368E" w14:textId="5BBB0D2D"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loc_Cam4</w:t>
            </w:r>
          </w:p>
        </w:tc>
        <w:tc>
          <w:tcPr>
            <w:tcW w:w="2923" w:type="dxa"/>
            <w:vAlign w:val="bottom"/>
          </w:tcPr>
          <w:p w14:paraId="0B9AA2B2" w14:textId="0892135D"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webcam 4</w:t>
            </w:r>
          </w:p>
        </w:tc>
      </w:tr>
      <w:tr w:rsidR="00787DDD" w:rsidRPr="000E1A5F" w14:paraId="53583185" w14:textId="77777777" w:rsidTr="00AB4F81">
        <w:tc>
          <w:tcPr>
            <w:tcW w:w="765" w:type="dxa"/>
            <w:vAlign w:val="center"/>
          </w:tcPr>
          <w:p w14:paraId="09F12159" w14:textId="2BCB2CFF"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113</w:t>
            </w:r>
          </w:p>
        </w:tc>
        <w:tc>
          <w:tcPr>
            <w:tcW w:w="1414" w:type="dxa"/>
            <w:vAlign w:val="bottom"/>
          </w:tcPr>
          <w:p w14:paraId="029909A9" w14:textId="2C89F241"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Xband6_on</w:t>
            </w:r>
          </w:p>
        </w:tc>
        <w:tc>
          <w:tcPr>
            <w:tcW w:w="2665" w:type="dxa"/>
            <w:tcBorders>
              <w:right w:val="single" w:sz="18" w:space="0" w:color="auto"/>
            </w:tcBorders>
            <w:vAlign w:val="bottom"/>
          </w:tcPr>
          <w:p w14:paraId="44143FF5" w14:textId="0CBF3385"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X-band  6 autostream on?</w:t>
            </w:r>
          </w:p>
        </w:tc>
        <w:tc>
          <w:tcPr>
            <w:tcW w:w="707" w:type="dxa"/>
            <w:tcBorders>
              <w:left w:val="single" w:sz="18" w:space="0" w:color="auto"/>
            </w:tcBorders>
            <w:vAlign w:val="center"/>
          </w:tcPr>
          <w:p w14:paraId="57E6703F" w14:textId="31F54B7E"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160</w:t>
            </w:r>
          </w:p>
        </w:tc>
        <w:tc>
          <w:tcPr>
            <w:tcW w:w="1591" w:type="dxa"/>
            <w:vAlign w:val="bottom"/>
          </w:tcPr>
          <w:p w14:paraId="3E6D145A" w14:textId="2A5DF9F1"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loc_Cam5</w:t>
            </w:r>
          </w:p>
        </w:tc>
        <w:tc>
          <w:tcPr>
            <w:tcW w:w="2923" w:type="dxa"/>
            <w:vAlign w:val="bottom"/>
          </w:tcPr>
          <w:p w14:paraId="79B29702" w14:textId="2990E849"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webcam 5</w:t>
            </w:r>
          </w:p>
        </w:tc>
      </w:tr>
      <w:tr w:rsidR="00787DDD" w:rsidRPr="000E1A5F" w14:paraId="6E3D62F9" w14:textId="77777777" w:rsidTr="00AB4F81">
        <w:tc>
          <w:tcPr>
            <w:tcW w:w="765" w:type="dxa"/>
            <w:vAlign w:val="center"/>
          </w:tcPr>
          <w:p w14:paraId="407D32A7" w14:textId="762DEF41"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114</w:t>
            </w:r>
          </w:p>
        </w:tc>
        <w:tc>
          <w:tcPr>
            <w:tcW w:w="1414" w:type="dxa"/>
            <w:vAlign w:val="bottom"/>
          </w:tcPr>
          <w:p w14:paraId="1E0D02B8" w14:textId="5B408ECB"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Cam4_on</w:t>
            </w:r>
          </w:p>
        </w:tc>
        <w:tc>
          <w:tcPr>
            <w:tcW w:w="2665" w:type="dxa"/>
            <w:tcBorders>
              <w:right w:val="single" w:sz="18" w:space="0" w:color="auto"/>
            </w:tcBorders>
            <w:vAlign w:val="bottom"/>
          </w:tcPr>
          <w:p w14:paraId="742DFC58" w14:textId="56B2D717"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webcam 4 activation state</w:t>
            </w:r>
          </w:p>
        </w:tc>
        <w:tc>
          <w:tcPr>
            <w:tcW w:w="707" w:type="dxa"/>
            <w:tcBorders>
              <w:left w:val="single" w:sz="18" w:space="0" w:color="auto"/>
            </w:tcBorders>
            <w:vAlign w:val="center"/>
          </w:tcPr>
          <w:p w14:paraId="2336C251" w14:textId="724A4BDE"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161</w:t>
            </w:r>
          </w:p>
        </w:tc>
        <w:tc>
          <w:tcPr>
            <w:tcW w:w="1591" w:type="dxa"/>
            <w:vAlign w:val="bottom"/>
          </w:tcPr>
          <w:p w14:paraId="06C96B21" w14:textId="274D8221"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loc_Cam6</w:t>
            </w:r>
          </w:p>
        </w:tc>
        <w:tc>
          <w:tcPr>
            <w:tcW w:w="2923" w:type="dxa"/>
            <w:vAlign w:val="bottom"/>
          </w:tcPr>
          <w:p w14:paraId="781F9253" w14:textId="3072E8FA"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webcam 6</w:t>
            </w:r>
          </w:p>
        </w:tc>
      </w:tr>
      <w:tr w:rsidR="00787DDD" w:rsidRPr="000E1A5F" w14:paraId="1CC64524" w14:textId="77777777" w:rsidTr="006B798B">
        <w:tc>
          <w:tcPr>
            <w:tcW w:w="765" w:type="dxa"/>
            <w:vAlign w:val="center"/>
          </w:tcPr>
          <w:p w14:paraId="5CA1E43C" w14:textId="25F262ED"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115</w:t>
            </w:r>
          </w:p>
        </w:tc>
        <w:tc>
          <w:tcPr>
            <w:tcW w:w="1414" w:type="dxa"/>
            <w:vAlign w:val="bottom"/>
          </w:tcPr>
          <w:p w14:paraId="49BDC915" w14:textId="5EC9E235"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Cam5_on</w:t>
            </w:r>
          </w:p>
        </w:tc>
        <w:tc>
          <w:tcPr>
            <w:tcW w:w="2665" w:type="dxa"/>
            <w:tcBorders>
              <w:right w:val="single" w:sz="18" w:space="0" w:color="auto"/>
            </w:tcBorders>
            <w:vAlign w:val="bottom"/>
          </w:tcPr>
          <w:p w14:paraId="10D80B11" w14:textId="01F7E95E"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webcam 5 activation state</w:t>
            </w:r>
          </w:p>
        </w:tc>
        <w:tc>
          <w:tcPr>
            <w:tcW w:w="707" w:type="dxa"/>
            <w:vMerge w:val="restart"/>
            <w:tcBorders>
              <w:left w:val="single" w:sz="18" w:space="0" w:color="auto"/>
            </w:tcBorders>
            <w:vAlign w:val="center"/>
          </w:tcPr>
          <w:p w14:paraId="4B2D35E2" w14:textId="75E2C69D"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162</w:t>
            </w:r>
          </w:p>
        </w:tc>
        <w:tc>
          <w:tcPr>
            <w:tcW w:w="1591" w:type="dxa"/>
            <w:vMerge w:val="restart"/>
            <w:vAlign w:val="center"/>
          </w:tcPr>
          <w:p w14:paraId="20790D79" w14:textId="17EA6B20" w:rsidR="00787DDD" w:rsidRPr="008A62D7" w:rsidRDefault="00787DDD" w:rsidP="006B798B">
            <w:pPr>
              <w:jc w:val="center"/>
              <w:rPr>
                <w:rFonts w:asciiTheme="minorHAnsi" w:hAnsiTheme="minorHAnsi"/>
                <w:bCs/>
                <w:kern w:val="32"/>
                <w:szCs w:val="22"/>
                <w:lang w:val="en-GB"/>
              </w:rPr>
            </w:pPr>
            <w:r w:rsidRPr="008A62D7">
              <w:rPr>
                <w:rFonts w:ascii="Calibri" w:hAnsi="Calibri"/>
                <w:color w:val="000000"/>
                <w:szCs w:val="22"/>
                <w:lang w:val="en-GB"/>
              </w:rPr>
              <w:t>defsetup</w:t>
            </w:r>
          </w:p>
        </w:tc>
        <w:tc>
          <w:tcPr>
            <w:tcW w:w="2923" w:type="dxa"/>
            <w:vMerge w:val="restart"/>
            <w:vAlign w:val="bottom"/>
          </w:tcPr>
          <w:p w14:paraId="5F06A3C9" w14:textId="67441150"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1 indicates that FutureVolc setting is used</w:t>
            </w:r>
          </w:p>
        </w:tc>
      </w:tr>
      <w:tr w:rsidR="00787DDD" w:rsidRPr="000E1A5F" w14:paraId="4C391A67" w14:textId="77777777" w:rsidTr="006B798B">
        <w:tc>
          <w:tcPr>
            <w:tcW w:w="765" w:type="dxa"/>
            <w:vAlign w:val="center"/>
          </w:tcPr>
          <w:p w14:paraId="037639B7" w14:textId="1EC07405" w:rsidR="00787DDD" w:rsidRPr="008A62D7" w:rsidRDefault="00787DDD" w:rsidP="003800B1">
            <w:pPr>
              <w:jc w:val="center"/>
              <w:rPr>
                <w:rFonts w:ascii="Calibri" w:hAnsi="Calibri"/>
                <w:color w:val="000000"/>
                <w:szCs w:val="22"/>
                <w:lang w:val="en-GB"/>
              </w:rPr>
            </w:pPr>
            <w:r w:rsidRPr="008A62D7">
              <w:rPr>
                <w:rFonts w:ascii="Calibri" w:hAnsi="Calibri"/>
                <w:color w:val="000000"/>
                <w:szCs w:val="22"/>
                <w:lang w:val="en-GB"/>
              </w:rPr>
              <w:t>116</w:t>
            </w:r>
          </w:p>
        </w:tc>
        <w:tc>
          <w:tcPr>
            <w:tcW w:w="1414" w:type="dxa"/>
            <w:vAlign w:val="bottom"/>
          </w:tcPr>
          <w:p w14:paraId="6990D601" w14:textId="582FB87D" w:rsidR="00787DDD" w:rsidRPr="008A62D7" w:rsidRDefault="00787DDD" w:rsidP="003800B1">
            <w:pPr>
              <w:rPr>
                <w:rFonts w:ascii="Calibri" w:hAnsi="Calibri"/>
                <w:color w:val="000000"/>
                <w:szCs w:val="22"/>
                <w:lang w:val="en-GB"/>
              </w:rPr>
            </w:pPr>
            <w:r w:rsidRPr="008A62D7">
              <w:rPr>
                <w:rFonts w:ascii="Calibri" w:hAnsi="Calibri"/>
                <w:color w:val="000000"/>
                <w:szCs w:val="22"/>
                <w:lang w:val="en-GB"/>
              </w:rPr>
              <w:t>Cam6_on</w:t>
            </w:r>
          </w:p>
        </w:tc>
        <w:tc>
          <w:tcPr>
            <w:tcW w:w="2665" w:type="dxa"/>
            <w:tcBorders>
              <w:right w:val="single" w:sz="18" w:space="0" w:color="auto"/>
            </w:tcBorders>
            <w:vAlign w:val="bottom"/>
          </w:tcPr>
          <w:p w14:paraId="746ECADD" w14:textId="39C567A1" w:rsidR="00787DDD" w:rsidRPr="008A62D7" w:rsidRDefault="00787DDD" w:rsidP="003800B1">
            <w:pPr>
              <w:rPr>
                <w:rFonts w:ascii="Calibri" w:hAnsi="Calibri"/>
                <w:color w:val="000000"/>
                <w:szCs w:val="22"/>
                <w:lang w:val="en-GB"/>
              </w:rPr>
            </w:pPr>
            <w:r w:rsidRPr="008A62D7">
              <w:rPr>
                <w:rFonts w:ascii="Calibri" w:hAnsi="Calibri"/>
                <w:color w:val="000000"/>
                <w:szCs w:val="22"/>
                <w:lang w:val="en-GB"/>
              </w:rPr>
              <w:t>webcam 6 activation state</w:t>
            </w:r>
          </w:p>
        </w:tc>
        <w:tc>
          <w:tcPr>
            <w:tcW w:w="707" w:type="dxa"/>
            <w:vMerge/>
            <w:tcBorders>
              <w:left w:val="single" w:sz="18" w:space="0" w:color="auto"/>
            </w:tcBorders>
            <w:vAlign w:val="center"/>
          </w:tcPr>
          <w:p w14:paraId="59696CB5" w14:textId="77777777" w:rsidR="00787DDD" w:rsidRPr="008A62D7" w:rsidRDefault="00787DDD" w:rsidP="003800B1">
            <w:pPr>
              <w:jc w:val="center"/>
              <w:rPr>
                <w:rFonts w:ascii="Calibri" w:hAnsi="Calibri"/>
                <w:color w:val="000000"/>
                <w:szCs w:val="22"/>
                <w:lang w:val="en-GB"/>
              </w:rPr>
            </w:pPr>
          </w:p>
        </w:tc>
        <w:tc>
          <w:tcPr>
            <w:tcW w:w="1591" w:type="dxa"/>
            <w:vMerge/>
            <w:vAlign w:val="center"/>
          </w:tcPr>
          <w:p w14:paraId="3C7C2F4D" w14:textId="77777777" w:rsidR="00787DDD" w:rsidRPr="008A62D7" w:rsidRDefault="00787DDD" w:rsidP="006B798B">
            <w:pPr>
              <w:jc w:val="center"/>
              <w:rPr>
                <w:rFonts w:asciiTheme="minorHAnsi" w:hAnsiTheme="minorHAnsi"/>
                <w:bCs/>
                <w:kern w:val="32"/>
                <w:szCs w:val="22"/>
                <w:lang w:val="en-GB"/>
              </w:rPr>
            </w:pPr>
          </w:p>
        </w:tc>
        <w:tc>
          <w:tcPr>
            <w:tcW w:w="2923" w:type="dxa"/>
            <w:vMerge/>
          </w:tcPr>
          <w:p w14:paraId="032F64C2" w14:textId="77777777" w:rsidR="00787DDD" w:rsidRPr="008A62D7" w:rsidRDefault="00787DDD" w:rsidP="003800B1">
            <w:pPr>
              <w:jc w:val="center"/>
              <w:rPr>
                <w:rFonts w:asciiTheme="minorHAnsi" w:hAnsiTheme="minorHAnsi"/>
                <w:bCs/>
                <w:kern w:val="32"/>
                <w:szCs w:val="22"/>
                <w:lang w:val="en-GB"/>
              </w:rPr>
            </w:pPr>
          </w:p>
        </w:tc>
      </w:tr>
      <w:tr w:rsidR="003800B1" w:rsidRPr="000E1A5F" w14:paraId="61AD4964" w14:textId="77777777" w:rsidTr="006B798B">
        <w:tc>
          <w:tcPr>
            <w:tcW w:w="765" w:type="dxa"/>
            <w:vAlign w:val="center"/>
          </w:tcPr>
          <w:p w14:paraId="269734CD" w14:textId="37FCAA03"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117</w:t>
            </w:r>
          </w:p>
        </w:tc>
        <w:tc>
          <w:tcPr>
            <w:tcW w:w="1414" w:type="dxa"/>
            <w:vAlign w:val="bottom"/>
          </w:tcPr>
          <w:p w14:paraId="11D162D5" w14:textId="7313093B"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Cband3m_on</w:t>
            </w:r>
          </w:p>
        </w:tc>
        <w:tc>
          <w:tcPr>
            <w:tcW w:w="2665" w:type="dxa"/>
            <w:tcBorders>
              <w:right w:val="single" w:sz="18" w:space="0" w:color="auto"/>
            </w:tcBorders>
            <w:vAlign w:val="bottom"/>
          </w:tcPr>
          <w:p w14:paraId="28C94E5C" w14:textId="3172F8BE"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C-band  3 man. data on?</w:t>
            </w:r>
          </w:p>
        </w:tc>
        <w:tc>
          <w:tcPr>
            <w:tcW w:w="707" w:type="dxa"/>
            <w:tcBorders>
              <w:left w:val="single" w:sz="18" w:space="0" w:color="auto"/>
            </w:tcBorders>
            <w:vAlign w:val="center"/>
          </w:tcPr>
          <w:p w14:paraId="4DCFF61D" w14:textId="62724B33" w:rsidR="003800B1" w:rsidRPr="008A62D7" w:rsidRDefault="00517A17" w:rsidP="003800B1">
            <w:pPr>
              <w:jc w:val="center"/>
              <w:rPr>
                <w:rFonts w:ascii="Calibri" w:hAnsi="Calibri"/>
                <w:color w:val="000000"/>
                <w:szCs w:val="22"/>
                <w:lang w:val="en-GB"/>
              </w:rPr>
            </w:pPr>
            <w:ins w:id="2019" w:author="Dioguardi, Fabio" w:date="2019-01-24T16:39:00Z">
              <w:r>
                <w:rPr>
                  <w:rFonts w:ascii="Calibri" w:hAnsi="Calibri"/>
                  <w:color w:val="000000"/>
                  <w:szCs w:val="22"/>
                  <w:lang w:val="en-GB"/>
                </w:rPr>
                <w:t>163</w:t>
              </w:r>
            </w:ins>
          </w:p>
        </w:tc>
        <w:tc>
          <w:tcPr>
            <w:tcW w:w="1591" w:type="dxa"/>
            <w:vAlign w:val="center"/>
          </w:tcPr>
          <w:p w14:paraId="3E219672" w14:textId="200A0478" w:rsidR="003800B1" w:rsidRPr="008A62D7" w:rsidRDefault="00517A17" w:rsidP="006B798B">
            <w:pPr>
              <w:jc w:val="center"/>
              <w:rPr>
                <w:rFonts w:asciiTheme="minorHAnsi" w:hAnsiTheme="minorHAnsi"/>
                <w:bCs/>
                <w:kern w:val="32"/>
                <w:szCs w:val="22"/>
                <w:lang w:val="en-GB"/>
              </w:rPr>
            </w:pPr>
            <w:ins w:id="2020" w:author="Dioguardi, Fabio" w:date="2019-01-24T16:39:00Z">
              <w:r>
                <w:rPr>
                  <w:rFonts w:asciiTheme="minorHAnsi" w:hAnsiTheme="minorHAnsi"/>
                  <w:bCs/>
                  <w:kern w:val="32"/>
                  <w:szCs w:val="22"/>
                  <w:lang w:val="en-GB"/>
                </w:rPr>
                <w:t>run_type</w:t>
              </w:r>
            </w:ins>
          </w:p>
        </w:tc>
        <w:tc>
          <w:tcPr>
            <w:tcW w:w="2923" w:type="dxa"/>
          </w:tcPr>
          <w:p w14:paraId="29955A13" w14:textId="17C16164" w:rsidR="003800B1" w:rsidRPr="008A62D7" w:rsidRDefault="005E62B1" w:rsidP="003800B1">
            <w:pPr>
              <w:jc w:val="center"/>
              <w:rPr>
                <w:rFonts w:asciiTheme="minorHAnsi" w:hAnsiTheme="minorHAnsi"/>
                <w:bCs/>
                <w:kern w:val="32"/>
                <w:szCs w:val="22"/>
                <w:lang w:val="en-GB"/>
              </w:rPr>
            </w:pPr>
            <w:ins w:id="2021" w:author="Dioguardi, Fabio" w:date="2019-01-24T16:41:00Z">
              <w:r>
                <w:rPr>
                  <w:rFonts w:asciiTheme="minorHAnsi" w:hAnsiTheme="minorHAnsi"/>
                  <w:bCs/>
                  <w:kern w:val="32"/>
                  <w:szCs w:val="22"/>
                  <w:lang w:val="en-GB"/>
                </w:rPr>
                <w:t>1: real-time mode. 2: reanalysis mode</w:t>
              </w:r>
            </w:ins>
          </w:p>
        </w:tc>
      </w:tr>
      <w:tr w:rsidR="003800B1" w:rsidRPr="000E1A5F" w14:paraId="453BA704" w14:textId="77777777" w:rsidTr="006B798B">
        <w:tc>
          <w:tcPr>
            <w:tcW w:w="765" w:type="dxa"/>
            <w:vAlign w:val="center"/>
          </w:tcPr>
          <w:p w14:paraId="3E238C7B" w14:textId="3C561BF6"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118</w:t>
            </w:r>
          </w:p>
        </w:tc>
        <w:tc>
          <w:tcPr>
            <w:tcW w:w="1414" w:type="dxa"/>
            <w:vAlign w:val="bottom"/>
          </w:tcPr>
          <w:p w14:paraId="74D12AF7" w14:textId="4E7B8C33"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Cband4m_on</w:t>
            </w:r>
          </w:p>
        </w:tc>
        <w:tc>
          <w:tcPr>
            <w:tcW w:w="2665" w:type="dxa"/>
            <w:tcBorders>
              <w:right w:val="single" w:sz="18" w:space="0" w:color="auto"/>
            </w:tcBorders>
            <w:vAlign w:val="bottom"/>
          </w:tcPr>
          <w:p w14:paraId="176A2F3B" w14:textId="22BD50F0"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C-band  4 man. data on?</w:t>
            </w:r>
          </w:p>
        </w:tc>
        <w:tc>
          <w:tcPr>
            <w:tcW w:w="707" w:type="dxa"/>
            <w:tcBorders>
              <w:left w:val="single" w:sz="18" w:space="0" w:color="auto"/>
            </w:tcBorders>
            <w:vAlign w:val="center"/>
          </w:tcPr>
          <w:p w14:paraId="5FA2BAAE" w14:textId="7AFD311D" w:rsidR="003800B1" w:rsidRPr="008A62D7" w:rsidRDefault="00517A17" w:rsidP="003800B1">
            <w:pPr>
              <w:jc w:val="center"/>
              <w:rPr>
                <w:rFonts w:ascii="Calibri" w:hAnsi="Calibri"/>
                <w:color w:val="000000"/>
                <w:szCs w:val="22"/>
                <w:lang w:val="en-GB"/>
              </w:rPr>
            </w:pPr>
            <w:ins w:id="2022" w:author="Dioguardi, Fabio" w:date="2019-01-24T16:40:00Z">
              <w:r>
                <w:rPr>
                  <w:rFonts w:ascii="Calibri" w:hAnsi="Calibri"/>
                  <w:color w:val="000000"/>
                  <w:szCs w:val="22"/>
                  <w:lang w:val="en-GB"/>
                </w:rPr>
                <w:t>164</w:t>
              </w:r>
            </w:ins>
          </w:p>
        </w:tc>
        <w:tc>
          <w:tcPr>
            <w:tcW w:w="1591" w:type="dxa"/>
            <w:vAlign w:val="center"/>
          </w:tcPr>
          <w:p w14:paraId="00E093A9" w14:textId="0CEBA67F" w:rsidR="003800B1" w:rsidRPr="008A62D7" w:rsidRDefault="00517A17" w:rsidP="006B798B">
            <w:pPr>
              <w:jc w:val="center"/>
              <w:rPr>
                <w:rFonts w:asciiTheme="minorHAnsi" w:hAnsiTheme="minorHAnsi"/>
                <w:bCs/>
                <w:kern w:val="32"/>
                <w:szCs w:val="22"/>
                <w:lang w:val="en-GB"/>
              </w:rPr>
            </w:pPr>
            <w:ins w:id="2023" w:author="Dioguardi, Fabio" w:date="2019-01-24T16:40:00Z">
              <w:r>
                <w:rPr>
                  <w:rFonts w:asciiTheme="minorHAnsi" w:hAnsiTheme="minorHAnsi"/>
                  <w:bCs/>
                  <w:kern w:val="32"/>
                  <w:szCs w:val="22"/>
                  <w:lang w:val="en-GB"/>
                </w:rPr>
                <w:t>weather</w:t>
              </w:r>
            </w:ins>
          </w:p>
        </w:tc>
        <w:tc>
          <w:tcPr>
            <w:tcW w:w="2923" w:type="dxa"/>
          </w:tcPr>
          <w:p w14:paraId="428D63D4" w14:textId="62277398" w:rsidR="003800B1" w:rsidRPr="008A62D7" w:rsidRDefault="005E62B1" w:rsidP="003800B1">
            <w:pPr>
              <w:jc w:val="center"/>
              <w:rPr>
                <w:rFonts w:asciiTheme="minorHAnsi" w:hAnsiTheme="minorHAnsi"/>
                <w:bCs/>
                <w:kern w:val="32"/>
                <w:szCs w:val="22"/>
                <w:lang w:val="en-GB"/>
              </w:rPr>
            </w:pPr>
            <w:ins w:id="2024" w:author="Dioguardi, Fabio" w:date="2019-01-24T16:43:00Z">
              <w:r>
                <w:rPr>
                  <w:rFonts w:asciiTheme="minorHAnsi" w:hAnsiTheme="minorHAnsi"/>
                  <w:bCs/>
                  <w:kern w:val="32"/>
                  <w:szCs w:val="22"/>
                  <w:lang w:val="en-GB"/>
                </w:rPr>
                <w:t>1: automatic retrieve. 2: manual entry</w:t>
              </w:r>
            </w:ins>
          </w:p>
        </w:tc>
      </w:tr>
      <w:tr w:rsidR="003800B1" w:rsidRPr="000E1A5F" w14:paraId="4EFD3350" w14:textId="77777777" w:rsidTr="006B798B">
        <w:tc>
          <w:tcPr>
            <w:tcW w:w="765" w:type="dxa"/>
            <w:vAlign w:val="center"/>
          </w:tcPr>
          <w:p w14:paraId="1F805153" w14:textId="74BE6694"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119</w:t>
            </w:r>
          </w:p>
        </w:tc>
        <w:tc>
          <w:tcPr>
            <w:tcW w:w="1414" w:type="dxa"/>
            <w:vAlign w:val="bottom"/>
          </w:tcPr>
          <w:p w14:paraId="18BC8E15" w14:textId="477224BD"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Cband5m_on</w:t>
            </w:r>
          </w:p>
        </w:tc>
        <w:tc>
          <w:tcPr>
            <w:tcW w:w="2665" w:type="dxa"/>
            <w:tcBorders>
              <w:right w:val="single" w:sz="18" w:space="0" w:color="auto"/>
            </w:tcBorders>
            <w:vAlign w:val="bottom"/>
          </w:tcPr>
          <w:p w14:paraId="14A3868F" w14:textId="53D6DEB4"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C-band  5 man. data on?</w:t>
            </w:r>
          </w:p>
        </w:tc>
        <w:tc>
          <w:tcPr>
            <w:tcW w:w="707" w:type="dxa"/>
            <w:tcBorders>
              <w:left w:val="single" w:sz="18" w:space="0" w:color="auto"/>
            </w:tcBorders>
            <w:vAlign w:val="center"/>
          </w:tcPr>
          <w:p w14:paraId="606DE800" w14:textId="40DF63F7" w:rsidR="003800B1" w:rsidRPr="008A62D7" w:rsidRDefault="00517A17" w:rsidP="003800B1">
            <w:pPr>
              <w:jc w:val="center"/>
              <w:rPr>
                <w:rFonts w:ascii="Calibri" w:hAnsi="Calibri"/>
                <w:color w:val="000000"/>
                <w:szCs w:val="22"/>
                <w:lang w:val="en-GB"/>
              </w:rPr>
            </w:pPr>
            <w:ins w:id="2025" w:author="Dioguardi, Fabio" w:date="2019-01-24T16:40:00Z">
              <w:r>
                <w:rPr>
                  <w:rFonts w:ascii="Calibri" w:hAnsi="Calibri"/>
                  <w:color w:val="000000"/>
                  <w:szCs w:val="22"/>
                  <w:lang w:val="en-GB"/>
                </w:rPr>
                <w:t>165</w:t>
              </w:r>
            </w:ins>
          </w:p>
        </w:tc>
        <w:tc>
          <w:tcPr>
            <w:tcW w:w="1591" w:type="dxa"/>
            <w:vAlign w:val="center"/>
          </w:tcPr>
          <w:p w14:paraId="736A2FD9" w14:textId="0BC75AF1" w:rsidR="003800B1" w:rsidRPr="008A62D7" w:rsidRDefault="00517A17" w:rsidP="006B798B">
            <w:pPr>
              <w:jc w:val="center"/>
              <w:rPr>
                <w:rFonts w:asciiTheme="minorHAnsi" w:hAnsiTheme="minorHAnsi"/>
                <w:bCs/>
                <w:kern w:val="32"/>
                <w:szCs w:val="22"/>
                <w:lang w:val="en-GB"/>
              </w:rPr>
            </w:pPr>
            <w:ins w:id="2026" w:author="Dioguardi, Fabio" w:date="2019-01-24T16:40:00Z">
              <w:r>
                <w:rPr>
                  <w:rFonts w:asciiTheme="minorHAnsi" w:hAnsiTheme="minorHAnsi"/>
                  <w:bCs/>
                  <w:kern w:val="32"/>
                  <w:szCs w:val="22"/>
                  <w:lang w:val="en-GB"/>
                </w:rPr>
                <w:t>wtf_wood0d</w:t>
              </w:r>
            </w:ins>
          </w:p>
        </w:tc>
        <w:tc>
          <w:tcPr>
            <w:tcW w:w="2923" w:type="dxa"/>
          </w:tcPr>
          <w:p w14:paraId="4BBA8E98" w14:textId="402B2FEA" w:rsidR="003800B1" w:rsidRPr="008A62D7" w:rsidRDefault="00961D7E" w:rsidP="003800B1">
            <w:pPr>
              <w:jc w:val="center"/>
              <w:rPr>
                <w:rFonts w:asciiTheme="minorHAnsi" w:hAnsiTheme="minorHAnsi"/>
                <w:bCs/>
                <w:kern w:val="32"/>
                <w:szCs w:val="22"/>
                <w:lang w:val="en-GB"/>
              </w:rPr>
            </w:pPr>
            <w:ins w:id="2027" w:author="Dioguardi, Fabio" w:date="2019-01-24T16:43:00Z">
              <w:r>
                <w:rPr>
                  <w:rFonts w:asciiTheme="minorHAnsi" w:hAnsiTheme="minorHAnsi"/>
                  <w:bCs/>
                  <w:kern w:val="32"/>
                  <w:szCs w:val="22"/>
                  <w:lang w:val="en-GB"/>
                </w:rPr>
                <w:t>weight factor Woodhouse 0D model</w:t>
              </w:r>
            </w:ins>
          </w:p>
        </w:tc>
      </w:tr>
      <w:tr w:rsidR="003800B1" w:rsidRPr="000E1A5F" w14:paraId="5D80659B" w14:textId="77777777" w:rsidTr="006B798B">
        <w:tc>
          <w:tcPr>
            <w:tcW w:w="765" w:type="dxa"/>
            <w:vAlign w:val="center"/>
          </w:tcPr>
          <w:p w14:paraId="198C4466" w14:textId="00F852F0"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120</w:t>
            </w:r>
          </w:p>
        </w:tc>
        <w:tc>
          <w:tcPr>
            <w:tcW w:w="1414" w:type="dxa"/>
            <w:vAlign w:val="bottom"/>
          </w:tcPr>
          <w:p w14:paraId="3528AA50" w14:textId="5192605B"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Cband6m_on</w:t>
            </w:r>
          </w:p>
        </w:tc>
        <w:tc>
          <w:tcPr>
            <w:tcW w:w="2665" w:type="dxa"/>
            <w:tcBorders>
              <w:right w:val="single" w:sz="18" w:space="0" w:color="auto"/>
            </w:tcBorders>
            <w:vAlign w:val="bottom"/>
          </w:tcPr>
          <w:p w14:paraId="741A8DCF" w14:textId="752A7F39"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C-band  6 man. data on?</w:t>
            </w:r>
          </w:p>
        </w:tc>
        <w:tc>
          <w:tcPr>
            <w:tcW w:w="707" w:type="dxa"/>
            <w:tcBorders>
              <w:left w:val="single" w:sz="18" w:space="0" w:color="auto"/>
            </w:tcBorders>
            <w:vAlign w:val="center"/>
          </w:tcPr>
          <w:p w14:paraId="39BF3ABB" w14:textId="61AF276A" w:rsidR="003800B1" w:rsidRPr="008A62D7" w:rsidRDefault="00517A17" w:rsidP="003800B1">
            <w:pPr>
              <w:jc w:val="center"/>
              <w:rPr>
                <w:rFonts w:ascii="Calibri" w:hAnsi="Calibri"/>
                <w:color w:val="000000"/>
                <w:szCs w:val="22"/>
                <w:lang w:val="en-GB"/>
              </w:rPr>
            </w:pPr>
            <w:ins w:id="2028" w:author="Dioguardi, Fabio" w:date="2019-01-24T16:40:00Z">
              <w:r>
                <w:rPr>
                  <w:rFonts w:ascii="Calibri" w:hAnsi="Calibri"/>
                  <w:color w:val="000000"/>
                  <w:szCs w:val="22"/>
                  <w:lang w:val="en-GB"/>
                </w:rPr>
                <w:t>166</w:t>
              </w:r>
            </w:ins>
          </w:p>
        </w:tc>
        <w:tc>
          <w:tcPr>
            <w:tcW w:w="1591" w:type="dxa"/>
            <w:vAlign w:val="center"/>
          </w:tcPr>
          <w:p w14:paraId="783CED93" w14:textId="3F9B22A4" w:rsidR="003800B1" w:rsidRPr="008A62D7" w:rsidRDefault="00517A17" w:rsidP="006B798B">
            <w:pPr>
              <w:jc w:val="center"/>
              <w:rPr>
                <w:rFonts w:asciiTheme="minorHAnsi" w:hAnsiTheme="minorHAnsi"/>
                <w:bCs/>
                <w:kern w:val="32"/>
                <w:szCs w:val="22"/>
                <w:lang w:val="en-GB"/>
              </w:rPr>
            </w:pPr>
            <w:ins w:id="2029" w:author="Dioguardi, Fabio" w:date="2019-01-24T16:40:00Z">
              <w:r>
                <w:rPr>
                  <w:rFonts w:asciiTheme="minorHAnsi" w:hAnsiTheme="minorHAnsi"/>
                  <w:bCs/>
                  <w:kern w:val="32"/>
                  <w:szCs w:val="22"/>
                  <w:lang w:val="en-GB"/>
                </w:rPr>
                <w:t>time_start</w:t>
              </w:r>
            </w:ins>
          </w:p>
        </w:tc>
        <w:tc>
          <w:tcPr>
            <w:tcW w:w="2923" w:type="dxa"/>
          </w:tcPr>
          <w:p w14:paraId="547311D8" w14:textId="65949C5C" w:rsidR="003800B1" w:rsidRPr="008A62D7" w:rsidRDefault="00961D7E" w:rsidP="003800B1">
            <w:pPr>
              <w:jc w:val="center"/>
              <w:rPr>
                <w:rFonts w:asciiTheme="minorHAnsi" w:hAnsiTheme="minorHAnsi"/>
                <w:bCs/>
                <w:kern w:val="32"/>
                <w:szCs w:val="22"/>
                <w:lang w:val="en-GB"/>
              </w:rPr>
            </w:pPr>
            <w:ins w:id="2030" w:author="Dioguardi, Fabio" w:date="2019-01-24T16:44:00Z">
              <w:r>
                <w:rPr>
                  <w:rFonts w:asciiTheme="minorHAnsi" w:hAnsiTheme="minorHAnsi"/>
                  <w:bCs/>
                  <w:kern w:val="32"/>
                  <w:szCs w:val="22"/>
                  <w:lang w:val="en-GB"/>
                </w:rPr>
                <w:t>eruption start time (reanalysis mode)</w:t>
              </w:r>
            </w:ins>
          </w:p>
        </w:tc>
      </w:tr>
      <w:tr w:rsidR="003800B1" w:rsidRPr="000E1A5F" w14:paraId="63BA52A3" w14:textId="77777777" w:rsidTr="006B798B">
        <w:tc>
          <w:tcPr>
            <w:tcW w:w="765" w:type="dxa"/>
            <w:vAlign w:val="center"/>
          </w:tcPr>
          <w:p w14:paraId="6D362F54" w14:textId="7787727A"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121</w:t>
            </w:r>
          </w:p>
        </w:tc>
        <w:tc>
          <w:tcPr>
            <w:tcW w:w="1414" w:type="dxa"/>
            <w:vAlign w:val="bottom"/>
          </w:tcPr>
          <w:p w14:paraId="52C28A8C" w14:textId="223F9B72"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Xband3m_on</w:t>
            </w:r>
          </w:p>
        </w:tc>
        <w:tc>
          <w:tcPr>
            <w:tcW w:w="2665" w:type="dxa"/>
            <w:tcBorders>
              <w:right w:val="single" w:sz="18" w:space="0" w:color="auto"/>
            </w:tcBorders>
            <w:vAlign w:val="bottom"/>
          </w:tcPr>
          <w:p w14:paraId="0C49FF65" w14:textId="7CA3776F"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X-band  3 man. data on?</w:t>
            </w:r>
          </w:p>
        </w:tc>
        <w:tc>
          <w:tcPr>
            <w:tcW w:w="707" w:type="dxa"/>
            <w:tcBorders>
              <w:left w:val="single" w:sz="18" w:space="0" w:color="auto"/>
            </w:tcBorders>
            <w:vAlign w:val="center"/>
          </w:tcPr>
          <w:p w14:paraId="0DD773B3" w14:textId="2EC55A03" w:rsidR="003800B1" w:rsidRPr="008A62D7" w:rsidRDefault="00517A17" w:rsidP="003800B1">
            <w:pPr>
              <w:jc w:val="center"/>
              <w:rPr>
                <w:rFonts w:ascii="Calibri" w:hAnsi="Calibri"/>
                <w:color w:val="000000"/>
                <w:szCs w:val="22"/>
                <w:lang w:val="en-GB"/>
              </w:rPr>
            </w:pPr>
            <w:ins w:id="2031" w:author="Dioguardi, Fabio" w:date="2019-01-24T16:40:00Z">
              <w:r>
                <w:rPr>
                  <w:rFonts w:ascii="Calibri" w:hAnsi="Calibri"/>
                  <w:color w:val="000000"/>
                  <w:szCs w:val="22"/>
                  <w:lang w:val="en-GB"/>
                </w:rPr>
                <w:t>167</w:t>
              </w:r>
            </w:ins>
          </w:p>
        </w:tc>
        <w:tc>
          <w:tcPr>
            <w:tcW w:w="1591" w:type="dxa"/>
            <w:vAlign w:val="center"/>
          </w:tcPr>
          <w:p w14:paraId="1D7E61BC" w14:textId="7C65B726" w:rsidR="003800B1" w:rsidRPr="008A62D7" w:rsidRDefault="00517A17" w:rsidP="006B798B">
            <w:pPr>
              <w:jc w:val="center"/>
              <w:rPr>
                <w:rFonts w:asciiTheme="minorHAnsi" w:hAnsiTheme="minorHAnsi"/>
                <w:bCs/>
                <w:kern w:val="32"/>
                <w:szCs w:val="22"/>
                <w:lang w:val="en-GB"/>
              </w:rPr>
            </w:pPr>
            <w:ins w:id="2032" w:author="Dioguardi, Fabio" w:date="2019-01-24T16:40:00Z">
              <w:r>
                <w:rPr>
                  <w:rFonts w:asciiTheme="minorHAnsi" w:hAnsiTheme="minorHAnsi"/>
                  <w:bCs/>
                  <w:kern w:val="32"/>
                  <w:szCs w:val="22"/>
                  <w:lang w:val="en-GB"/>
                </w:rPr>
                <w:t>time_stop</w:t>
              </w:r>
            </w:ins>
          </w:p>
        </w:tc>
        <w:tc>
          <w:tcPr>
            <w:tcW w:w="2923" w:type="dxa"/>
          </w:tcPr>
          <w:p w14:paraId="14783C9F" w14:textId="123E0C9F" w:rsidR="003800B1" w:rsidRPr="008A62D7" w:rsidRDefault="00961D7E" w:rsidP="003800B1">
            <w:pPr>
              <w:jc w:val="center"/>
              <w:rPr>
                <w:rFonts w:asciiTheme="minorHAnsi" w:hAnsiTheme="minorHAnsi"/>
                <w:bCs/>
                <w:kern w:val="32"/>
                <w:szCs w:val="22"/>
                <w:lang w:val="en-GB"/>
              </w:rPr>
            </w:pPr>
            <w:ins w:id="2033" w:author="Dioguardi, Fabio" w:date="2019-01-24T16:44:00Z">
              <w:r>
                <w:rPr>
                  <w:rFonts w:asciiTheme="minorHAnsi" w:hAnsiTheme="minorHAnsi"/>
                  <w:bCs/>
                  <w:kern w:val="32"/>
                  <w:szCs w:val="22"/>
                  <w:lang w:val="en-GB"/>
                </w:rPr>
                <w:t>eruption stop time (reanalysis mode)</w:t>
              </w:r>
            </w:ins>
          </w:p>
        </w:tc>
      </w:tr>
      <w:tr w:rsidR="003800B1" w:rsidRPr="000E1A5F" w14:paraId="67D37B3D" w14:textId="77777777" w:rsidTr="006B798B">
        <w:tc>
          <w:tcPr>
            <w:tcW w:w="765" w:type="dxa"/>
            <w:vAlign w:val="center"/>
          </w:tcPr>
          <w:p w14:paraId="03E1F5E2" w14:textId="7D3B3841"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122</w:t>
            </w:r>
          </w:p>
        </w:tc>
        <w:tc>
          <w:tcPr>
            <w:tcW w:w="1414" w:type="dxa"/>
            <w:vAlign w:val="bottom"/>
          </w:tcPr>
          <w:p w14:paraId="0EA284A5" w14:textId="63EA1FA1"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Xband4m_on</w:t>
            </w:r>
          </w:p>
        </w:tc>
        <w:tc>
          <w:tcPr>
            <w:tcW w:w="2665" w:type="dxa"/>
            <w:tcBorders>
              <w:right w:val="single" w:sz="18" w:space="0" w:color="auto"/>
            </w:tcBorders>
            <w:vAlign w:val="bottom"/>
          </w:tcPr>
          <w:p w14:paraId="0BC7617F" w14:textId="3FB4629A"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X-band  4 man. data on?</w:t>
            </w:r>
          </w:p>
        </w:tc>
        <w:tc>
          <w:tcPr>
            <w:tcW w:w="707" w:type="dxa"/>
            <w:tcBorders>
              <w:left w:val="single" w:sz="18" w:space="0" w:color="auto"/>
            </w:tcBorders>
            <w:vAlign w:val="center"/>
          </w:tcPr>
          <w:p w14:paraId="7AF3F769" w14:textId="321CAE9D" w:rsidR="003800B1" w:rsidRPr="008A62D7" w:rsidRDefault="00517A17" w:rsidP="003800B1">
            <w:pPr>
              <w:jc w:val="center"/>
              <w:rPr>
                <w:rFonts w:ascii="Calibri" w:hAnsi="Calibri"/>
                <w:color w:val="000000"/>
                <w:szCs w:val="22"/>
                <w:lang w:val="en-GB"/>
              </w:rPr>
            </w:pPr>
            <w:ins w:id="2034" w:author="Dioguardi, Fabio" w:date="2019-01-24T16:41:00Z">
              <w:r>
                <w:rPr>
                  <w:rFonts w:ascii="Calibri" w:hAnsi="Calibri"/>
                  <w:color w:val="000000"/>
                  <w:szCs w:val="22"/>
                  <w:lang w:val="en-GB"/>
                </w:rPr>
                <w:t>169</w:t>
              </w:r>
            </w:ins>
          </w:p>
        </w:tc>
        <w:tc>
          <w:tcPr>
            <w:tcW w:w="1591" w:type="dxa"/>
            <w:vAlign w:val="center"/>
          </w:tcPr>
          <w:p w14:paraId="7C6772C6" w14:textId="4B5AD0A5" w:rsidR="003800B1" w:rsidRPr="008A62D7" w:rsidRDefault="00517A17" w:rsidP="006B798B">
            <w:pPr>
              <w:jc w:val="center"/>
              <w:rPr>
                <w:rFonts w:asciiTheme="minorHAnsi" w:hAnsiTheme="minorHAnsi"/>
                <w:bCs/>
                <w:kern w:val="32"/>
                <w:szCs w:val="22"/>
                <w:lang w:val="en-GB"/>
              </w:rPr>
            </w:pPr>
            <w:ins w:id="2035" w:author="Dioguardi, Fabio" w:date="2019-01-24T16:41:00Z">
              <w:r>
                <w:rPr>
                  <w:rFonts w:asciiTheme="minorHAnsi" w:hAnsiTheme="minorHAnsi"/>
                  <w:bCs/>
                  <w:kern w:val="32"/>
                  <w:szCs w:val="22"/>
                  <w:lang w:val="en-GB"/>
                </w:rPr>
                <w:t>exit_param</w:t>
              </w:r>
            </w:ins>
          </w:p>
        </w:tc>
        <w:tc>
          <w:tcPr>
            <w:tcW w:w="2923" w:type="dxa"/>
          </w:tcPr>
          <w:p w14:paraId="27AB0B0B" w14:textId="2AE97F46" w:rsidR="003800B1" w:rsidRPr="008A62D7" w:rsidRDefault="00773668" w:rsidP="003800B1">
            <w:pPr>
              <w:jc w:val="center"/>
              <w:rPr>
                <w:rFonts w:asciiTheme="minorHAnsi" w:hAnsiTheme="minorHAnsi"/>
                <w:bCs/>
                <w:kern w:val="32"/>
                <w:szCs w:val="22"/>
                <w:lang w:val="en-GB"/>
              </w:rPr>
            </w:pPr>
            <w:ins w:id="2036" w:author="Dioguardi, Fabio" w:date="2019-01-24T16:44:00Z">
              <w:r>
                <w:rPr>
                  <w:rFonts w:asciiTheme="minorHAnsi" w:hAnsiTheme="minorHAnsi"/>
                  <w:bCs/>
                  <w:kern w:val="32"/>
                  <w:szCs w:val="22"/>
                  <w:lang w:val="en-GB"/>
                </w:rPr>
                <w:t>Set to 1 when Quit button is clicked</w:t>
              </w:r>
            </w:ins>
          </w:p>
        </w:tc>
      </w:tr>
      <w:tr w:rsidR="003800B1" w:rsidRPr="000E1A5F" w14:paraId="438FDFAA" w14:textId="77777777" w:rsidTr="006B798B">
        <w:tc>
          <w:tcPr>
            <w:tcW w:w="765" w:type="dxa"/>
            <w:vAlign w:val="center"/>
          </w:tcPr>
          <w:p w14:paraId="07EFE85A" w14:textId="27CC53CF"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123</w:t>
            </w:r>
          </w:p>
        </w:tc>
        <w:tc>
          <w:tcPr>
            <w:tcW w:w="1414" w:type="dxa"/>
            <w:vAlign w:val="bottom"/>
          </w:tcPr>
          <w:p w14:paraId="19B17F71" w14:textId="64B7EA63"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Xband5m_on</w:t>
            </w:r>
          </w:p>
        </w:tc>
        <w:tc>
          <w:tcPr>
            <w:tcW w:w="2665" w:type="dxa"/>
            <w:tcBorders>
              <w:right w:val="single" w:sz="18" w:space="0" w:color="auto"/>
            </w:tcBorders>
            <w:vAlign w:val="bottom"/>
          </w:tcPr>
          <w:p w14:paraId="4972D51D" w14:textId="063781CB"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X-band  5 man. data on?</w:t>
            </w:r>
          </w:p>
        </w:tc>
        <w:tc>
          <w:tcPr>
            <w:tcW w:w="707" w:type="dxa"/>
            <w:tcBorders>
              <w:left w:val="single" w:sz="18" w:space="0" w:color="auto"/>
            </w:tcBorders>
            <w:vAlign w:val="center"/>
          </w:tcPr>
          <w:p w14:paraId="556682D0" w14:textId="2D32A8EE" w:rsidR="003800B1" w:rsidRPr="008A62D7" w:rsidRDefault="00517A17" w:rsidP="003800B1">
            <w:pPr>
              <w:jc w:val="center"/>
              <w:rPr>
                <w:rFonts w:ascii="Calibri" w:hAnsi="Calibri"/>
                <w:color w:val="000000"/>
                <w:szCs w:val="22"/>
                <w:lang w:val="en-GB"/>
              </w:rPr>
            </w:pPr>
            <w:ins w:id="2037" w:author="Dioguardi, Fabio" w:date="2019-01-24T16:41:00Z">
              <w:r>
                <w:rPr>
                  <w:rFonts w:ascii="Calibri" w:hAnsi="Calibri"/>
                  <w:color w:val="000000"/>
                  <w:szCs w:val="22"/>
                  <w:lang w:val="en-GB"/>
                </w:rPr>
                <w:t>170</w:t>
              </w:r>
            </w:ins>
          </w:p>
        </w:tc>
        <w:tc>
          <w:tcPr>
            <w:tcW w:w="1591" w:type="dxa"/>
            <w:vAlign w:val="center"/>
          </w:tcPr>
          <w:p w14:paraId="58B55820" w14:textId="302B31E2" w:rsidR="003800B1" w:rsidRPr="008A62D7" w:rsidRDefault="00517A17" w:rsidP="006B798B">
            <w:pPr>
              <w:jc w:val="center"/>
              <w:rPr>
                <w:rFonts w:asciiTheme="minorHAnsi" w:hAnsiTheme="minorHAnsi"/>
                <w:bCs/>
                <w:kern w:val="32"/>
                <w:szCs w:val="22"/>
                <w:lang w:val="en-GB"/>
              </w:rPr>
            </w:pPr>
            <w:ins w:id="2038" w:author="Dioguardi, Fabio" w:date="2019-01-24T16:41:00Z">
              <w:r>
                <w:rPr>
                  <w:rFonts w:asciiTheme="minorHAnsi" w:hAnsiTheme="minorHAnsi"/>
                  <w:bCs/>
                  <w:kern w:val="32"/>
                  <w:szCs w:val="22"/>
                  <w:lang w:val="en-GB"/>
                </w:rPr>
                <w:t>PM_TAV</w:t>
              </w:r>
            </w:ins>
          </w:p>
        </w:tc>
        <w:tc>
          <w:tcPr>
            <w:tcW w:w="2923" w:type="dxa"/>
          </w:tcPr>
          <w:p w14:paraId="4002B96A" w14:textId="2A3DECA7" w:rsidR="003800B1" w:rsidRPr="008A62D7" w:rsidRDefault="00773668" w:rsidP="003800B1">
            <w:pPr>
              <w:jc w:val="center"/>
              <w:rPr>
                <w:rFonts w:asciiTheme="minorHAnsi" w:hAnsiTheme="minorHAnsi"/>
                <w:bCs/>
                <w:kern w:val="32"/>
                <w:szCs w:val="22"/>
                <w:lang w:val="en-GB"/>
              </w:rPr>
            </w:pPr>
            <w:ins w:id="2039" w:author="Dioguardi, Fabio" w:date="2019-01-24T16:45:00Z">
              <w:r>
                <w:rPr>
                  <w:rFonts w:asciiTheme="minorHAnsi" w:hAnsiTheme="minorHAnsi"/>
                  <w:bCs/>
                  <w:kern w:val="32"/>
                  <w:szCs w:val="22"/>
                  <w:lang w:val="en-GB"/>
                </w:rPr>
                <w:t>0: time-averaged outputs deactivated. 1: time-averaged outputs activated</w:t>
              </w:r>
            </w:ins>
          </w:p>
        </w:tc>
      </w:tr>
      <w:tr w:rsidR="003800B1" w:rsidRPr="000E1A5F" w14:paraId="3EA8D87C" w14:textId="77777777" w:rsidTr="006B798B">
        <w:tc>
          <w:tcPr>
            <w:tcW w:w="765" w:type="dxa"/>
            <w:vAlign w:val="center"/>
          </w:tcPr>
          <w:p w14:paraId="32D8ED2B" w14:textId="7EA7CF06"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124</w:t>
            </w:r>
          </w:p>
        </w:tc>
        <w:tc>
          <w:tcPr>
            <w:tcW w:w="1414" w:type="dxa"/>
            <w:vAlign w:val="bottom"/>
          </w:tcPr>
          <w:p w14:paraId="470F5DB7" w14:textId="06BE0B13"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Xband6m_on</w:t>
            </w:r>
          </w:p>
        </w:tc>
        <w:tc>
          <w:tcPr>
            <w:tcW w:w="2665" w:type="dxa"/>
            <w:tcBorders>
              <w:right w:val="single" w:sz="18" w:space="0" w:color="auto"/>
            </w:tcBorders>
            <w:vAlign w:val="bottom"/>
          </w:tcPr>
          <w:p w14:paraId="338B202E" w14:textId="1A7B060A"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X-band  6 man. data on?</w:t>
            </w:r>
          </w:p>
        </w:tc>
        <w:tc>
          <w:tcPr>
            <w:tcW w:w="707" w:type="dxa"/>
            <w:tcBorders>
              <w:left w:val="single" w:sz="18" w:space="0" w:color="auto"/>
            </w:tcBorders>
            <w:vAlign w:val="center"/>
          </w:tcPr>
          <w:p w14:paraId="7B5E515C" w14:textId="12C6E841" w:rsidR="003800B1" w:rsidRPr="008A62D7" w:rsidRDefault="00517A17" w:rsidP="003800B1">
            <w:pPr>
              <w:jc w:val="center"/>
              <w:rPr>
                <w:rFonts w:ascii="Calibri" w:hAnsi="Calibri"/>
                <w:color w:val="000000"/>
                <w:szCs w:val="22"/>
                <w:lang w:val="en-GB"/>
              </w:rPr>
            </w:pPr>
            <w:ins w:id="2040" w:author="Dioguardi, Fabio" w:date="2019-01-24T16:41:00Z">
              <w:r>
                <w:rPr>
                  <w:rFonts w:ascii="Calibri" w:hAnsi="Calibri"/>
                  <w:color w:val="000000"/>
                  <w:szCs w:val="22"/>
                  <w:lang w:val="en-GB"/>
                </w:rPr>
                <w:t>171</w:t>
              </w:r>
            </w:ins>
          </w:p>
        </w:tc>
        <w:tc>
          <w:tcPr>
            <w:tcW w:w="1591" w:type="dxa"/>
            <w:vAlign w:val="center"/>
          </w:tcPr>
          <w:p w14:paraId="6C642FA7" w14:textId="60B3088F" w:rsidR="003800B1" w:rsidRPr="008A62D7" w:rsidRDefault="00517A17" w:rsidP="006B798B">
            <w:pPr>
              <w:jc w:val="center"/>
              <w:rPr>
                <w:rFonts w:asciiTheme="minorHAnsi" w:hAnsiTheme="minorHAnsi"/>
                <w:bCs/>
                <w:kern w:val="32"/>
                <w:szCs w:val="22"/>
                <w:lang w:val="en-GB"/>
              </w:rPr>
            </w:pPr>
            <w:ins w:id="2041" w:author="Dioguardi, Fabio" w:date="2019-01-24T16:41:00Z">
              <w:r>
                <w:rPr>
                  <w:rFonts w:asciiTheme="minorHAnsi" w:hAnsiTheme="minorHAnsi"/>
                  <w:bCs/>
                  <w:kern w:val="32"/>
                  <w:szCs w:val="22"/>
                  <w:lang w:val="en-GB"/>
                </w:rPr>
                <w:t>NAME_out_on</w:t>
              </w:r>
            </w:ins>
          </w:p>
        </w:tc>
        <w:tc>
          <w:tcPr>
            <w:tcW w:w="2923" w:type="dxa"/>
          </w:tcPr>
          <w:p w14:paraId="5A8515F9" w14:textId="2A95B477" w:rsidR="003800B1" w:rsidRPr="008A62D7" w:rsidRDefault="00A40B9D" w:rsidP="003800B1">
            <w:pPr>
              <w:jc w:val="center"/>
              <w:rPr>
                <w:rFonts w:asciiTheme="minorHAnsi" w:hAnsiTheme="minorHAnsi"/>
                <w:bCs/>
                <w:kern w:val="32"/>
                <w:szCs w:val="22"/>
                <w:lang w:val="en-GB"/>
              </w:rPr>
            </w:pPr>
            <w:ins w:id="2042" w:author="Dioguardi, Fabio" w:date="2019-01-24T16:45:00Z">
              <w:r>
                <w:rPr>
                  <w:rFonts w:asciiTheme="minorHAnsi" w:hAnsiTheme="minorHAnsi"/>
                  <w:bCs/>
                  <w:kern w:val="32"/>
                  <w:szCs w:val="22"/>
                  <w:lang w:val="en-GB"/>
                </w:rPr>
                <w:t>0: NAME-specific outputs deactivated. 1: NAME-specific outputs activated</w:t>
              </w:r>
            </w:ins>
          </w:p>
        </w:tc>
      </w:tr>
      <w:tr w:rsidR="003800B1" w:rsidRPr="000E1A5F" w14:paraId="71FFFC8C" w14:textId="77777777" w:rsidTr="003800B1">
        <w:tc>
          <w:tcPr>
            <w:tcW w:w="765" w:type="dxa"/>
            <w:vAlign w:val="center"/>
          </w:tcPr>
          <w:p w14:paraId="41F288FE" w14:textId="7BECDE86"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125</w:t>
            </w:r>
          </w:p>
        </w:tc>
        <w:tc>
          <w:tcPr>
            <w:tcW w:w="1414" w:type="dxa"/>
            <w:vAlign w:val="bottom"/>
          </w:tcPr>
          <w:p w14:paraId="107E6260" w14:textId="4921B2DD"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Cam4m_on</w:t>
            </w:r>
          </w:p>
        </w:tc>
        <w:tc>
          <w:tcPr>
            <w:tcW w:w="2665" w:type="dxa"/>
            <w:tcBorders>
              <w:right w:val="single" w:sz="18" w:space="0" w:color="auto"/>
            </w:tcBorders>
            <w:vAlign w:val="bottom"/>
          </w:tcPr>
          <w:p w14:paraId="5B90B824" w14:textId="2CD7AF9D"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n.a.</w:t>
            </w:r>
          </w:p>
        </w:tc>
        <w:tc>
          <w:tcPr>
            <w:tcW w:w="707" w:type="dxa"/>
            <w:tcBorders>
              <w:left w:val="single" w:sz="18" w:space="0" w:color="auto"/>
            </w:tcBorders>
            <w:vAlign w:val="center"/>
          </w:tcPr>
          <w:p w14:paraId="59F530EA" w14:textId="77777777" w:rsidR="003800B1" w:rsidRPr="008A62D7" w:rsidRDefault="003800B1" w:rsidP="003800B1">
            <w:pPr>
              <w:jc w:val="center"/>
              <w:rPr>
                <w:rFonts w:ascii="Calibri" w:hAnsi="Calibri"/>
                <w:color w:val="000000"/>
                <w:szCs w:val="22"/>
                <w:lang w:val="en-GB"/>
              </w:rPr>
            </w:pPr>
          </w:p>
        </w:tc>
        <w:tc>
          <w:tcPr>
            <w:tcW w:w="1591" w:type="dxa"/>
          </w:tcPr>
          <w:p w14:paraId="2E627A2B" w14:textId="77777777" w:rsidR="003800B1" w:rsidRPr="008A62D7" w:rsidRDefault="003800B1" w:rsidP="003800B1">
            <w:pPr>
              <w:jc w:val="center"/>
              <w:rPr>
                <w:rFonts w:asciiTheme="minorHAnsi" w:hAnsiTheme="minorHAnsi"/>
                <w:bCs/>
                <w:kern w:val="32"/>
                <w:szCs w:val="22"/>
                <w:lang w:val="en-GB"/>
              </w:rPr>
            </w:pPr>
          </w:p>
        </w:tc>
        <w:tc>
          <w:tcPr>
            <w:tcW w:w="2923" w:type="dxa"/>
          </w:tcPr>
          <w:p w14:paraId="12F59273" w14:textId="77777777" w:rsidR="003800B1" w:rsidRPr="008A62D7" w:rsidRDefault="003800B1" w:rsidP="003800B1">
            <w:pPr>
              <w:jc w:val="center"/>
              <w:rPr>
                <w:rFonts w:asciiTheme="minorHAnsi" w:hAnsiTheme="minorHAnsi"/>
                <w:bCs/>
                <w:kern w:val="32"/>
                <w:szCs w:val="22"/>
                <w:lang w:val="en-GB"/>
              </w:rPr>
            </w:pPr>
          </w:p>
        </w:tc>
      </w:tr>
      <w:tr w:rsidR="003800B1" w:rsidRPr="000E1A5F" w14:paraId="5DF6BC91" w14:textId="77777777" w:rsidTr="003800B1">
        <w:tc>
          <w:tcPr>
            <w:tcW w:w="765" w:type="dxa"/>
            <w:vAlign w:val="center"/>
          </w:tcPr>
          <w:p w14:paraId="376F18BB" w14:textId="6978E004"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126</w:t>
            </w:r>
          </w:p>
        </w:tc>
        <w:tc>
          <w:tcPr>
            <w:tcW w:w="1414" w:type="dxa"/>
            <w:vAlign w:val="bottom"/>
          </w:tcPr>
          <w:p w14:paraId="3C148292" w14:textId="5D36EC51"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Cam5m_on</w:t>
            </w:r>
          </w:p>
        </w:tc>
        <w:tc>
          <w:tcPr>
            <w:tcW w:w="2665" w:type="dxa"/>
            <w:tcBorders>
              <w:right w:val="single" w:sz="18" w:space="0" w:color="auto"/>
            </w:tcBorders>
            <w:vAlign w:val="bottom"/>
          </w:tcPr>
          <w:p w14:paraId="79E1DD33" w14:textId="1F14CABA"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n.a.</w:t>
            </w:r>
          </w:p>
        </w:tc>
        <w:tc>
          <w:tcPr>
            <w:tcW w:w="707" w:type="dxa"/>
            <w:tcBorders>
              <w:left w:val="single" w:sz="18" w:space="0" w:color="auto"/>
            </w:tcBorders>
            <w:vAlign w:val="center"/>
          </w:tcPr>
          <w:p w14:paraId="68EFD646" w14:textId="77777777" w:rsidR="003800B1" w:rsidRPr="008A62D7" w:rsidRDefault="003800B1" w:rsidP="003800B1">
            <w:pPr>
              <w:jc w:val="center"/>
              <w:rPr>
                <w:rFonts w:ascii="Calibri" w:hAnsi="Calibri"/>
                <w:color w:val="000000"/>
                <w:szCs w:val="22"/>
                <w:lang w:val="en-GB"/>
              </w:rPr>
            </w:pPr>
          </w:p>
        </w:tc>
        <w:tc>
          <w:tcPr>
            <w:tcW w:w="1591" w:type="dxa"/>
          </w:tcPr>
          <w:p w14:paraId="53FC393C" w14:textId="77777777" w:rsidR="003800B1" w:rsidRPr="008A62D7" w:rsidRDefault="003800B1" w:rsidP="003800B1">
            <w:pPr>
              <w:jc w:val="center"/>
              <w:rPr>
                <w:rFonts w:asciiTheme="minorHAnsi" w:hAnsiTheme="minorHAnsi"/>
                <w:bCs/>
                <w:kern w:val="32"/>
                <w:szCs w:val="22"/>
                <w:lang w:val="en-GB"/>
              </w:rPr>
            </w:pPr>
          </w:p>
        </w:tc>
        <w:tc>
          <w:tcPr>
            <w:tcW w:w="2923" w:type="dxa"/>
          </w:tcPr>
          <w:p w14:paraId="0E2C8BAA" w14:textId="77777777" w:rsidR="003800B1" w:rsidRPr="008A62D7" w:rsidRDefault="003800B1" w:rsidP="003800B1">
            <w:pPr>
              <w:jc w:val="center"/>
              <w:rPr>
                <w:rFonts w:asciiTheme="minorHAnsi" w:hAnsiTheme="minorHAnsi"/>
                <w:bCs/>
                <w:kern w:val="32"/>
                <w:szCs w:val="22"/>
                <w:lang w:val="en-GB"/>
              </w:rPr>
            </w:pPr>
          </w:p>
        </w:tc>
      </w:tr>
      <w:tr w:rsidR="003800B1" w:rsidRPr="000E1A5F" w14:paraId="279D280F" w14:textId="77777777" w:rsidTr="003800B1">
        <w:tc>
          <w:tcPr>
            <w:tcW w:w="765" w:type="dxa"/>
            <w:vAlign w:val="center"/>
          </w:tcPr>
          <w:p w14:paraId="56251EC9" w14:textId="7BB1F93D"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127</w:t>
            </w:r>
          </w:p>
        </w:tc>
        <w:tc>
          <w:tcPr>
            <w:tcW w:w="1414" w:type="dxa"/>
            <w:vAlign w:val="bottom"/>
          </w:tcPr>
          <w:p w14:paraId="691AE0F4" w14:textId="75B397C9"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Cam6m_on</w:t>
            </w:r>
          </w:p>
        </w:tc>
        <w:tc>
          <w:tcPr>
            <w:tcW w:w="2665" w:type="dxa"/>
            <w:tcBorders>
              <w:right w:val="single" w:sz="18" w:space="0" w:color="auto"/>
            </w:tcBorders>
            <w:vAlign w:val="bottom"/>
          </w:tcPr>
          <w:p w14:paraId="4734EBF9" w14:textId="05D2F954"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n.a.</w:t>
            </w:r>
          </w:p>
        </w:tc>
        <w:tc>
          <w:tcPr>
            <w:tcW w:w="707" w:type="dxa"/>
            <w:tcBorders>
              <w:left w:val="single" w:sz="18" w:space="0" w:color="auto"/>
            </w:tcBorders>
            <w:vAlign w:val="center"/>
          </w:tcPr>
          <w:p w14:paraId="544D888C" w14:textId="77777777" w:rsidR="003800B1" w:rsidRPr="008A62D7" w:rsidRDefault="003800B1" w:rsidP="003800B1">
            <w:pPr>
              <w:jc w:val="center"/>
              <w:rPr>
                <w:rFonts w:ascii="Calibri" w:hAnsi="Calibri"/>
                <w:color w:val="000000"/>
                <w:szCs w:val="22"/>
                <w:lang w:val="en-GB"/>
              </w:rPr>
            </w:pPr>
          </w:p>
        </w:tc>
        <w:tc>
          <w:tcPr>
            <w:tcW w:w="1591" w:type="dxa"/>
          </w:tcPr>
          <w:p w14:paraId="3D7C3B93" w14:textId="77777777" w:rsidR="003800B1" w:rsidRPr="008A62D7" w:rsidRDefault="003800B1" w:rsidP="003800B1">
            <w:pPr>
              <w:jc w:val="center"/>
              <w:rPr>
                <w:rFonts w:asciiTheme="minorHAnsi" w:hAnsiTheme="minorHAnsi"/>
                <w:bCs/>
                <w:kern w:val="32"/>
                <w:szCs w:val="22"/>
                <w:lang w:val="en-GB"/>
              </w:rPr>
            </w:pPr>
          </w:p>
        </w:tc>
        <w:tc>
          <w:tcPr>
            <w:tcW w:w="2923" w:type="dxa"/>
          </w:tcPr>
          <w:p w14:paraId="620652A3" w14:textId="77777777" w:rsidR="003800B1" w:rsidRPr="008A62D7" w:rsidRDefault="003800B1" w:rsidP="003800B1">
            <w:pPr>
              <w:jc w:val="center"/>
              <w:rPr>
                <w:rFonts w:asciiTheme="minorHAnsi" w:hAnsiTheme="minorHAnsi"/>
                <w:bCs/>
                <w:kern w:val="32"/>
                <w:szCs w:val="22"/>
                <w:lang w:val="en-GB"/>
              </w:rPr>
            </w:pPr>
          </w:p>
        </w:tc>
      </w:tr>
      <w:tr w:rsidR="003800B1" w:rsidRPr="000E1A5F" w14:paraId="4379CBF6" w14:textId="77777777" w:rsidTr="003800B1">
        <w:tc>
          <w:tcPr>
            <w:tcW w:w="765" w:type="dxa"/>
            <w:vAlign w:val="center"/>
          </w:tcPr>
          <w:p w14:paraId="4B5DD279" w14:textId="5154A2E4"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128</w:t>
            </w:r>
          </w:p>
        </w:tc>
        <w:tc>
          <w:tcPr>
            <w:tcW w:w="1414" w:type="dxa"/>
            <w:vAlign w:val="bottom"/>
          </w:tcPr>
          <w:p w14:paraId="69603B4E" w14:textId="36F9D53A"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cal_Cband3a</w:t>
            </w:r>
          </w:p>
        </w:tc>
        <w:tc>
          <w:tcPr>
            <w:tcW w:w="2665" w:type="dxa"/>
            <w:tcBorders>
              <w:right w:val="single" w:sz="18" w:space="0" w:color="auto"/>
            </w:tcBorders>
            <w:vAlign w:val="bottom"/>
          </w:tcPr>
          <w:p w14:paraId="2BD006E3" w14:textId="74A5810E"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offset A, C-band  3</w:t>
            </w:r>
          </w:p>
        </w:tc>
        <w:tc>
          <w:tcPr>
            <w:tcW w:w="707" w:type="dxa"/>
            <w:tcBorders>
              <w:left w:val="single" w:sz="18" w:space="0" w:color="auto"/>
            </w:tcBorders>
            <w:vAlign w:val="center"/>
          </w:tcPr>
          <w:p w14:paraId="66A50D5A" w14:textId="77777777" w:rsidR="003800B1" w:rsidRPr="008A62D7" w:rsidRDefault="003800B1" w:rsidP="003800B1">
            <w:pPr>
              <w:jc w:val="center"/>
              <w:rPr>
                <w:rFonts w:ascii="Calibri" w:hAnsi="Calibri"/>
                <w:color w:val="000000"/>
                <w:szCs w:val="22"/>
                <w:lang w:val="en-GB"/>
              </w:rPr>
            </w:pPr>
          </w:p>
        </w:tc>
        <w:tc>
          <w:tcPr>
            <w:tcW w:w="1591" w:type="dxa"/>
          </w:tcPr>
          <w:p w14:paraId="64FE1C32" w14:textId="77777777" w:rsidR="003800B1" w:rsidRPr="008A62D7" w:rsidRDefault="003800B1" w:rsidP="003800B1">
            <w:pPr>
              <w:jc w:val="center"/>
              <w:rPr>
                <w:rFonts w:asciiTheme="minorHAnsi" w:hAnsiTheme="minorHAnsi"/>
                <w:bCs/>
                <w:kern w:val="32"/>
                <w:szCs w:val="22"/>
                <w:lang w:val="en-GB"/>
              </w:rPr>
            </w:pPr>
          </w:p>
        </w:tc>
        <w:tc>
          <w:tcPr>
            <w:tcW w:w="2923" w:type="dxa"/>
          </w:tcPr>
          <w:p w14:paraId="038C9697" w14:textId="77777777" w:rsidR="003800B1" w:rsidRPr="008A62D7" w:rsidRDefault="003800B1" w:rsidP="003800B1">
            <w:pPr>
              <w:jc w:val="center"/>
              <w:rPr>
                <w:rFonts w:asciiTheme="minorHAnsi" w:hAnsiTheme="minorHAnsi"/>
                <w:bCs/>
                <w:kern w:val="32"/>
                <w:szCs w:val="22"/>
                <w:lang w:val="en-GB"/>
              </w:rPr>
            </w:pPr>
          </w:p>
        </w:tc>
      </w:tr>
      <w:tr w:rsidR="003800B1" w:rsidRPr="000E1A5F" w14:paraId="4A804832" w14:textId="77777777" w:rsidTr="003800B1">
        <w:tc>
          <w:tcPr>
            <w:tcW w:w="765" w:type="dxa"/>
            <w:vAlign w:val="center"/>
          </w:tcPr>
          <w:p w14:paraId="334AF5E4" w14:textId="2D0D4E20"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129</w:t>
            </w:r>
          </w:p>
        </w:tc>
        <w:tc>
          <w:tcPr>
            <w:tcW w:w="1414" w:type="dxa"/>
            <w:vAlign w:val="bottom"/>
          </w:tcPr>
          <w:p w14:paraId="5DC808F6" w14:textId="727AFCA9"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cal_Cband3b</w:t>
            </w:r>
          </w:p>
        </w:tc>
        <w:tc>
          <w:tcPr>
            <w:tcW w:w="2665" w:type="dxa"/>
            <w:tcBorders>
              <w:right w:val="single" w:sz="18" w:space="0" w:color="auto"/>
            </w:tcBorders>
            <w:vAlign w:val="bottom"/>
          </w:tcPr>
          <w:p w14:paraId="5E0CBD1A" w14:textId="2EBC11C5"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scaling factor B, C-band  3</w:t>
            </w:r>
          </w:p>
        </w:tc>
        <w:tc>
          <w:tcPr>
            <w:tcW w:w="707" w:type="dxa"/>
            <w:tcBorders>
              <w:left w:val="single" w:sz="18" w:space="0" w:color="auto"/>
            </w:tcBorders>
            <w:vAlign w:val="center"/>
          </w:tcPr>
          <w:p w14:paraId="29BF7254" w14:textId="77777777" w:rsidR="003800B1" w:rsidRPr="008A62D7" w:rsidRDefault="003800B1" w:rsidP="003800B1">
            <w:pPr>
              <w:jc w:val="center"/>
              <w:rPr>
                <w:rFonts w:ascii="Calibri" w:hAnsi="Calibri"/>
                <w:color w:val="000000"/>
                <w:szCs w:val="22"/>
                <w:lang w:val="en-GB"/>
              </w:rPr>
            </w:pPr>
          </w:p>
        </w:tc>
        <w:tc>
          <w:tcPr>
            <w:tcW w:w="1591" w:type="dxa"/>
          </w:tcPr>
          <w:p w14:paraId="3091B8DD" w14:textId="77777777" w:rsidR="003800B1" w:rsidRPr="008A62D7" w:rsidRDefault="003800B1" w:rsidP="003800B1">
            <w:pPr>
              <w:jc w:val="center"/>
              <w:rPr>
                <w:rFonts w:asciiTheme="minorHAnsi" w:hAnsiTheme="minorHAnsi"/>
                <w:bCs/>
                <w:kern w:val="32"/>
                <w:szCs w:val="22"/>
                <w:lang w:val="en-GB"/>
              </w:rPr>
            </w:pPr>
          </w:p>
        </w:tc>
        <w:tc>
          <w:tcPr>
            <w:tcW w:w="2923" w:type="dxa"/>
          </w:tcPr>
          <w:p w14:paraId="616DC08A" w14:textId="77777777" w:rsidR="003800B1" w:rsidRPr="008A62D7" w:rsidRDefault="003800B1" w:rsidP="003800B1">
            <w:pPr>
              <w:jc w:val="center"/>
              <w:rPr>
                <w:rFonts w:asciiTheme="minorHAnsi" w:hAnsiTheme="minorHAnsi"/>
                <w:bCs/>
                <w:kern w:val="32"/>
                <w:szCs w:val="22"/>
                <w:lang w:val="en-GB"/>
              </w:rPr>
            </w:pPr>
          </w:p>
        </w:tc>
      </w:tr>
      <w:tr w:rsidR="003800B1" w:rsidRPr="000E1A5F" w14:paraId="46DEA428" w14:textId="77777777" w:rsidTr="003800B1">
        <w:tc>
          <w:tcPr>
            <w:tcW w:w="765" w:type="dxa"/>
            <w:vAlign w:val="center"/>
          </w:tcPr>
          <w:p w14:paraId="4AE97FD4" w14:textId="593A76B5"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130</w:t>
            </w:r>
          </w:p>
        </w:tc>
        <w:tc>
          <w:tcPr>
            <w:tcW w:w="1414" w:type="dxa"/>
            <w:vAlign w:val="bottom"/>
          </w:tcPr>
          <w:p w14:paraId="7AD9B3EA" w14:textId="32E8DFFC"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cal_Cband4a</w:t>
            </w:r>
          </w:p>
        </w:tc>
        <w:tc>
          <w:tcPr>
            <w:tcW w:w="2665" w:type="dxa"/>
            <w:tcBorders>
              <w:right w:val="single" w:sz="18" w:space="0" w:color="auto"/>
            </w:tcBorders>
            <w:vAlign w:val="bottom"/>
          </w:tcPr>
          <w:p w14:paraId="0CD8184A" w14:textId="7D865B4D"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offset A, C-band  4</w:t>
            </w:r>
          </w:p>
        </w:tc>
        <w:tc>
          <w:tcPr>
            <w:tcW w:w="707" w:type="dxa"/>
            <w:tcBorders>
              <w:left w:val="single" w:sz="18" w:space="0" w:color="auto"/>
            </w:tcBorders>
            <w:vAlign w:val="center"/>
          </w:tcPr>
          <w:p w14:paraId="59288129" w14:textId="77777777" w:rsidR="003800B1" w:rsidRPr="008A62D7" w:rsidRDefault="003800B1" w:rsidP="003800B1">
            <w:pPr>
              <w:jc w:val="center"/>
              <w:rPr>
                <w:rFonts w:ascii="Calibri" w:hAnsi="Calibri"/>
                <w:color w:val="000000"/>
                <w:szCs w:val="22"/>
                <w:lang w:val="en-GB"/>
              </w:rPr>
            </w:pPr>
          </w:p>
        </w:tc>
        <w:tc>
          <w:tcPr>
            <w:tcW w:w="1591" w:type="dxa"/>
          </w:tcPr>
          <w:p w14:paraId="01EFD72B" w14:textId="77777777" w:rsidR="003800B1" w:rsidRPr="008A62D7" w:rsidRDefault="003800B1" w:rsidP="003800B1">
            <w:pPr>
              <w:jc w:val="center"/>
              <w:rPr>
                <w:rFonts w:asciiTheme="minorHAnsi" w:hAnsiTheme="minorHAnsi"/>
                <w:bCs/>
                <w:kern w:val="32"/>
                <w:szCs w:val="22"/>
                <w:lang w:val="en-GB"/>
              </w:rPr>
            </w:pPr>
          </w:p>
        </w:tc>
        <w:tc>
          <w:tcPr>
            <w:tcW w:w="2923" w:type="dxa"/>
          </w:tcPr>
          <w:p w14:paraId="691E34DB" w14:textId="77777777" w:rsidR="003800B1" w:rsidRPr="008A62D7" w:rsidRDefault="003800B1" w:rsidP="003800B1">
            <w:pPr>
              <w:jc w:val="center"/>
              <w:rPr>
                <w:rFonts w:asciiTheme="minorHAnsi" w:hAnsiTheme="minorHAnsi"/>
                <w:bCs/>
                <w:kern w:val="32"/>
                <w:szCs w:val="22"/>
                <w:lang w:val="en-GB"/>
              </w:rPr>
            </w:pPr>
          </w:p>
        </w:tc>
      </w:tr>
      <w:tr w:rsidR="003800B1" w:rsidRPr="000E1A5F" w14:paraId="29261F25" w14:textId="77777777" w:rsidTr="003800B1">
        <w:tc>
          <w:tcPr>
            <w:tcW w:w="765" w:type="dxa"/>
            <w:vAlign w:val="center"/>
          </w:tcPr>
          <w:p w14:paraId="0879B97F" w14:textId="47075EF9"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131</w:t>
            </w:r>
          </w:p>
        </w:tc>
        <w:tc>
          <w:tcPr>
            <w:tcW w:w="1414" w:type="dxa"/>
            <w:vAlign w:val="bottom"/>
          </w:tcPr>
          <w:p w14:paraId="40CDFB41" w14:textId="00D34848"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cal_Cband4b</w:t>
            </w:r>
          </w:p>
        </w:tc>
        <w:tc>
          <w:tcPr>
            <w:tcW w:w="2665" w:type="dxa"/>
            <w:tcBorders>
              <w:right w:val="single" w:sz="18" w:space="0" w:color="auto"/>
            </w:tcBorders>
            <w:vAlign w:val="bottom"/>
          </w:tcPr>
          <w:p w14:paraId="392CB658" w14:textId="3D6B0458"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scaling factor B, C-band  4</w:t>
            </w:r>
          </w:p>
        </w:tc>
        <w:tc>
          <w:tcPr>
            <w:tcW w:w="707" w:type="dxa"/>
            <w:tcBorders>
              <w:left w:val="single" w:sz="18" w:space="0" w:color="auto"/>
            </w:tcBorders>
            <w:vAlign w:val="center"/>
          </w:tcPr>
          <w:p w14:paraId="035C1D9F" w14:textId="77777777" w:rsidR="003800B1" w:rsidRPr="008A62D7" w:rsidRDefault="003800B1" w:rsidP="003800B1">
            <w:pPr>
              <w:jc w:val="center"/>
              <w:rPr>
                <w:rFonts w:ascii="Calibri" w:hAnsi="Calibri"/>
                <w:color w:val="000000"/>
                <w:szCs w:val="22"/>
                <w:lang w:val="en-GB"/>
              </w:rPr>
            </w:pPr>
          </w:p>
        </w:tc>
        <w:tc>
          <w:tcPr>
            <w:tcW w:w="1591" w:type="dxa"/>
          </w:tcPr>
          <w:p w14:paraId="7FE91375" w14:textId="77777777" w:rsidR="003800B1" w:rsidRPr="008A62D7" w:rsidRDefault="003800B1" w:rsidP="003800B1">
            <w:pPr>
              <w:jc w:val="center"/>
              <w:rPr>
                <w:rFonts w:asciiTheme="minorHAnsi" w:hAnsiTheme="minorHAnsi"/>
                <w:bCs/>
                <w:kern w:val="32"/>
                <w:szCs w:val="22"/>
                <w:lang w:val="en-GB"/>
              </w:rPr>
            </w:pPr>
          </w:p>
        </w:tc>
        <w:tc>
          <w:tcPr>
            <w:tcW w:w="2923" w:type="dxa"/>
          </w:tcPr>
          <w:p w14:paraId="2B9C6046" w14:textId="77777777" w:rsidR="003800B1" w:rsidRPr="008A62D7" w:rsidRDefault="003800B1" w:rsidP="003800B1">
            <w:pPr>
              <w:jc w:val="center"/>
              <w:rPr>
                <w:rFonts w:asciiTheme="minorHAnsi" w:hAnsiTheme="minorHAnsi"/>
                <w:bCs/>
                <w:kern w:val="32"/>
                <w:szCs w:val="22"/>
                <w:lang w:val="en-GB"/>
              </w:rPr>
            </w:pPr>
          </w:p>
        </w:tc>
      </w:tr>
      <w:tr w:rsidR="003800B1" w:rsidRPr="000E1A5F" w14:paraId="3E6313F7" w14:textId="77777777" w:rsidTr="003800B1">
        <w:tc>
          <w:tcPr>
            <w:tcW w:w="765" w:type="dxa"/>
            <w:vAlign w:val="center"/>
          </w:tcPr>
          <w:p w14:paraId="01551144" w14:textId="4B4C723F"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132</w:t>
            </w:r>
          </w:p>
        </w:tc>
        <w:tc>
          <w:tcPr>
            <w:tcW w:w="1414" w:type="dxa"/>
            <w:vAlign w:val="bottom"/>
          </w:tcPr>
          <w:p w14:paraId="3784074A" w14:textId="4EC7B2DA"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cal_Cband5a</w:t>
            </w:r>
          </w:p>
        </w:tc>
        <w:tc>
          <w:tcPr>
            <w:tcW w:w="2665" w:type="dxa"/>
            <w:tcBorders>
              <w:right w:val="single" w:sz="18" w:space="0" w:color="auto"/>
            </w:tcBorders>
            <w:vAlign w:val="bottom"/>
          </w:tcPr>
          <w:p w14:paraId="5F187474" w14:textId="05D7B80F"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offset A, C-band  5</w:t>
            </w:r>
          </w:p>
        </w:tc>
        <w:tc>
          <w:tcPr>
            <w:tcW w:w="707" w:type="dxa"/>
            <w:tcBorders>
              <w:left w:val="single" w:sz="18" w:space="0" w:color="auto"/>
            </w:tcBorders>
            <w:vAlign w:val="center"/>
          </w:tcPr>
          <w:p w14:paraId="483871E3" w14:textId="77777777" w:rsidR="003800B1" w:rsidRPr="008A62D7" w:rsidRDefault="003800B1" w:rsidP="003800B1">
            <w:pPr>
              <w:jc w:val="center"/>
              <w:rPr>
                <w:rFonts w:ascii="Calibri" w:hAnsi="Calibri"/>
                <w:color w:val="000000"/>
                <w:szCs w:val="22"/>
                <w:lang w:val="en-GB"/>
              </w:rPr>
            </w:pPr>
          </w:p>
        </w:tc>
        <w:tc>
          <w:tcPr>
            <w:tcW w:w="1591" w:type="dxa"/>
          </w:tcPr>
          <w:p w14:paraId="3875F2F3" w14:textId="77777777" w:rsidR="003800B1" w:rsidRPr="008A62D7" w:rsidRDefault="003800B1" w:rsidP="003800B1">
            <w:pPr>
              <w:jc w:val="center"/>
              <w:rPr>
                <w:rFonts w:asciiTheme="minorHAnsi" w:hAnsiTheme="minorHAnsi"/>
                <w:bCs/>
                <w:kern w:val="32"/>
                <w:szCs w:val="22"/>
                <w:lang w:val="en-GB"/>
              </w:rPr>
            </w:pPr>
          </w:p>
        </w:tc>
        <w:tc>
          <w:tcPr>
            <w:tcW w:w="2923" w:type="dxa"/>
          </w:tcPr>
          <w:p w14:paraId="1FF613D2" w14:textId="77777777" w:rsidR="003800B1" w:rsidRPr="008A62D7" w:rsidRDefault="003800B1" w:rsidP="003800B1">
            <w:pPr>
              <w:jc w:val="center"/>
              <w:rPr>
                <w:rFonts w:asciiTheme="minorHAnsi" w:hAnsiTheme="minorHAnsi"/>
                <w:bCs/>
                <w:kern w:val="32"/>
                <w:szCs w:val="22"/>
                <w:lang w:val="en-GB"/>
              </w:rPr>
            </w:pPr>
          </w:p>
        </w:tc>
      </w:tr>
      <w:tr w:rsidR="003800B1" w:rsidRPr="000E1A5F" w14:paraId="7786D206" w14:textId="77777777" w:rsidTr="003800B1">
        <w:tc>
          <w:tcPr>
            <w:tcW w:w="765" w:type="dxa"/>
            <w:vAlign w:val="center"/>
          </w:tcPr>
          <w:p w14:paraId="21C563FA" w14:textId="54F46DA5"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133</w:t>
            </w:r>
          </w:p>
        </w:tc>
        <w:tc>
          <w:tcPr>
            <w:tcW w:w="1414" w:type="dxa"/>
            <w:vAlign w:val="bottom"/>
          </w:tcPr>
          <w:p w14:paraId="2C992FFC" w14:textId="401F3E2A"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cal_Cband5b</w:t>
            </w:r>
          </w:p>
        </w:tc>
        <w:tc>
          <w:tcPr>
            <w:tcW w:w="2665" w:type="dxa"/>
            <w:tcBorders>
              <w:right w:val="single" w:sz="18" w:space="0" w:color="auto"/>
            </w:tcBorders>
            <w:vAlign w:val="bottom"/>
          </w:tcPr>
          <w:p w14:paraId="0BD298F0" w14:textId="4931D2BA"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scaling factor B, C-band  5</w:t>
            </w:r>
          </w:p>
        </w:tc>
        <w:tc>
          <w:tcPr>
            <w:tcW w:w="707" w:type="dxa"/>
            <w:tcBorders>
              <w:left w:val="single" w:sz="18" w:space="0" w:color="auto"/>
            </w:tcBorders>
            <w:vAlign w:val="center"/>
          </w:tcPr>
          <w:p w14:paraId="2941E01E" w14:textId="77777777" w:rsidR="003800B1" w:rsidRPr="008A62D7" w:rsidRDefault="003800B1" w:rsidP="003800B1">
            <w:pPr>
              <w:jc w:val="center"/>
              <w:rPr>
                <w:rFonts w:ascii="Calibri" w:hAnsi="Calibri"/>
                <w:color w:val="000000"/>
                <w:szCs w:val="22"/>
                <w:lang w:val="en-GB"/>
              </w:rPr>
            </w:pPr>
          </w:p>
        </w:tc>
        <w:tc>
          <w:tcPr>
            <w:tcW w:w="1591" w:type="dxa"/>
          </w:tcPr>
          <w:p w14:paraId="5F3FA9D3" w14:textId="77777777" w:rsidR="003800B1" w:rsidRPr="008A62D7" w:rsidRDefault="003800B1" w:rsidP="003800B1">
            <w:pPr>
              <w:jc w:val="center"/>
              <w:rPr>
                <w:rFonts w:asciiTheme="minorHAnsi" w:hAnsiTheme="minorHAnsi"/>
                <w:bCs/>
                <w:kern w:val="32"/>
                <w:szCs w:val="22"/>
                <w:lang w:val="en-GB"/>
              </w:rPr>
            </w:pPr>
          </w:p>
        </w:tc>
        <w:tc>
          <w:tcPr>
            <w:tcW w:w="2923" w:type="dxa"/>
          </w:tcPr>
          <w:p w14:paraId="2862F612" w14:textId="77777777" w:rsidR="003800B1" w:rsidRPr="008A62D7" w:rsidRDefault="003800B1" w:rsidP="003800B1">
            <w:pPr>
              <w:jc w:val="center"/>
              <w:rPr>
                <w:rFonts w:asciiTheme="minorHAnsi" w:hAnsiTheme="minorHAnsi"/>
                <w:bCs/>
                <w:kern w:val="32"/>
                <w:szCs w:val="22"/>
                <w:lang w:val="en-GB"/>
              </w:rPr>
            </w:pPr>
          </w:p>
        </w:tc>
      </w:tr>
      <w:tr w:rsidR="003800B1" w:rsidRPr="000E1A5F" w14:paraId="5ACB85D6" w14:textId="77777777" w:rsidTr="003800B1">
        <w:tc>
          <w:tcPr>
            <w:tcW w:w="765" w:type="dxa"/>
            <w:vAlign w:val="center"/>
          </w:tcPr>
          <w:p w14:paraId="559F9DFD" w14:textId="73665489"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lastRenderedPageBreak/>
              <w:t>134</w:t>
            </w:r>
          </w:p>
        </w:tc>
        <w:tc>
          <w:tcPr>
            <w:tcW w:w="1414" w:type="dxa"/>
            <w:vAlign w:val="bottom"/>
          </w:tcPr>
          <w:p w14:paraId="677CC7E0" w14:textId="37C60A8D"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cal_Cband6a</w:t>
            </w:r>
          </w:p>
        </w:tc>
        <w:tc>
          <w:tcPr>
            <w:tcW w:w="2665" w:type="dxa"/>
            <w:tcBorders>
              <w:right w:val="single" w:sz="18" w:space="0" w:color="auto"/>
            </w:tcBorders>
            <w:vAlign w:val="bottom"/>
          </w:tcPr>
          <w:p w14:paraId="390CDBD4" w14:textId="715D9222"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offset A, C-band  6</w:t>
            </w:r>
          </w:p>
        </w:tc>
        <w:tc>
          <w:tcPr>
            <w:tcW w:w="707" w:type="dxa"/>
            <w:tcBorders>
              <w:left w:val="single" w:sz="18" w:space="0" w:color="auto"/>
            </w:tcBorders>
            <w:vAlign w:val="center"/>
          </w:tcPr>
          <w:p w14:paraId="3D5A2CBB" w14:textId="77777777" w:rsidR="003800B1" w:rsidRPr="008A62D7" w:rsidRDefault="003800B1" w:rsidP="003800B1">
            <w:pPr>
              <w:jc w:val="center"/>
              <w:rPr>
                <w:rFonts w:ascii="Calibri" w:hAnsi="Calibri"/>
                <w:color w:val="000000"/>
                <w:szCs w:val="22"/>
                <w:lang w:val="en-GB"/>
              </w:rPr>
            </w:pPr>
          </w:p>
        </w:tc>
        <w:tc>
          <w:tcPr>
            <w:tcW w:w="1591" w:type="dxa"/>
          </w:tcPr>
          <w:p w14:paraId="4772DE2C" w14:textId="77777777" w:rsidR="003800B1" w:rsidRPr="008A62D7" w:rsidRDefault="003800B1" w:rsidP="003800B1">
            <w:pPr>
              <w:jc w:val="center"/>
              <w:rPr>
                <w:rFonts w:asciiTheme="minorHAnsi" w:hAnsiTheme="minorHAnsi"/>
                <w:bCs/>
                <w:kern w:val="32"/>
                <w:szCs w:val="22"/>
                <w:lang w:val="en-GB"/>
              </w:rPr>
            </w:pPr>
          </w:p>
        </w:tc>
        <w:tc>
          <w:tcPr>
            <w:tcW w:w="2923" w:type="dxa"/>
          </w:tcPr>
          <w:p w14:paraId="1CC20877" w14:textId="77777777" w:rsidR="003800B1" w:rsidRPr="008A62D7" w:rsidRDefault="003800B1" w:rsidP="003800B1">
            <w:pPr>
              <w:jc w:val="center"/>
              <w:rPr>
                <w:rFonts w:asciiTheme="minorHAnsi" w:hAnsiTheme="minorHAnsi"/>
                <w:bCs/>
                <w:kern w:val="32"/>
                <w:szCs w:val="22"/>
                <w:lang w:val="en-GB"/>
              </w:rPr>
            </w:pPr>
          </w:p>
        </w:tc>
      </w:tr>
      <w:tr w:rsidR="00787DDD" w:rsidRPr="000E1A5F" w14:paraId="5330501C" w14:textId="77777777" w:rsidTr="003800B1">
        <w:tc>
          <w:tcPr>
            <w:tcW w:w="765" w:type="dxa"/>
            <w:vAlign w:val="center"/>
          </w:tcPr>
          <w:p w14:paraId="13687197" w14:textId="77A32F41"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135</w:t>
            </w:r>
          </w:p>
        </w:tc>
        <w:tc>
          <w:tcPr>
            <w:tcW w:w="1414" w:type="dxa"/>
            <w:vAlign w:val="bottom"/>
          </w:tcPr>
          <w:p w14:paraId="28DA7C3B" w14:textId="4A58C820"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cal_Cband6b</w:t>
            </w:r>
          </w:p>
        </w:tc>
        <w:tc>
          <w:tcPr>
            <w:tcW w:w="2665" w:type="dxa"/>
            <w:tcBorders>
              <w:right w:val="single" w:sz="18" w:space="0" w:color="auto"/>
            </w:tcBorders>
            <w:vAlign w:val="bottom"/>
          </w:tcPr>
          <w:p w14:paraId="60DCBD1F" w14:textId="526CFE1D"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scaling factor B, C-band  6</w:t>
            </w:r>
          </w:p>
        </w:tc>
        <w:tc>
          <w:tcPr>
            <w:tcW w:w="707" w:type="dxa"/>
            <w:tcBorders>
              <w:left w:val="single" w:sz="18" w:space="0" w:color="auto"/>
            </w:tcBorders>
            <w:vAlign w:val="center"/>
          </w:tcPr>
          <w:p w14:paraId="0F50385D" w14:textId="77777777" w:rsidR="00787DDD" w:rsidRPr="008A62D7" w:rsidRDefault="00787DDD" w:rsidP="00787DDD">
            <w:pPr>
              <w:jc w:val="center"/>
              <w:rPr>
                <w:rFonts w:ascii="Calibri" w:hAnsi="Calibri"/>
                <w:color w:val="000000"/>
                <w:szCs w:val="22"/>
                <w:lang w:val="en-GB"/>
              </w:rPr>
            </w:pPr>
          </w:p>
        </w:tc>
        <w:tc>
          <w:tcPr>
            <w:tcW w:w="1591" w:type="dxa"/>
          </w:tcPr>
          <w:p w14:paraId="138F030E" w14:textId="77777777" w:rsidR="00787DDD" w:rsidRPr="008A62D7" w:rsidRDefault="00787DDD" w:rsidP="00787DDD">
            <w:pPr>
              <w:jc w:val="center"/>
              <w:rPr>
                <w:rFonts w:asciiTheme="minorHAnsi" w:hAnsiTheme="minorHAnsi"/>
                <w:bCs/>
                <w:kern w:val="32"/>
                <w:szCs w:val="22"/>
                <w:lang w:val="en-GB"/>
              </w:rPr>
            </w:pPr>
          </w:p>
        </w:tc>
        <w:tc>
          <w:tcPr>
            <w:tcW w:w="2923" w:type="dxa"/>
          </w:tcPr>
          <w:p w14:paraId="7074FD8F" w14:textId="77777777" w:rsidR="00787DDD" w:rsidRPr="008A62D7" w:rsidRDefault="00787DDD" w:rsidP="00787DDD">
            <w:pPr>
              <w:jc w:val="center"/>
              <w:rPr>
                <w:rFonts w:asciiTheme="minorHAnsi" w:hAnsiTheme="minorHAnsi"/>
                <w:bCs/>
                <w:kern w:val="32"/>
                <w:szCs w:val="22"/>
                <w:lang w:val="en-GB"/>
              </w:rPr>
            </w:pPr>
          </w:p>
        </w:tc>
      </w:tr>
      <w:tr w:rsidR="00787DDD" w:rsidRPr="000E1A5F" w14:paraId="18D91C64" w14:textId="77777777" w:rsidTr="003800B1">
        <w:tc>
          <w:tcPr>
            <w:tcW w:w="765" w:type="dxa"/>
            <w:vAlign w:val="center"/>
          </w:tcPr>
          <w:p w14:paraId="41038781" w14:textId="4B0242AD"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136</w:t>
            </w:r>
          </w:p>
        </w:tc>
        <w:tc>
          <w:tcPr>
            <w:tcW w:w="1414" w:type="dxa"/>
            <w:vAlign w:val="bottom"/>
          </w:tcPr>
          <w:p w14:paraId="3F7236B5" w14:textId="30C4B287"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cal_Xband3a</w:t>
            </w:r>
          </w:p>
        </w:tc>
        <w:tc>
          <w:tcPr>
            <w:tcW w:w="2665" w:type="dxa"/>
            <w:tcBorders>
              <w:right w:val="single" w:sz="18" w:space="0" w:color="auto"/>
            </w:tcBorders>
            <w:vAlign w:val="bottom"/>
          </w:tcPr>
          <w:p w14:paraId="1BA9853D" w14:textId="3A5D89C2"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offset A, X-band  3</w:t>
            </w:r>
          </w:p>
        </w:tc>
        <w:tc>
          <w:tcPr>
            <w:tcW w:w="707" w:type="dxa"/>
            <w:tcBorders>
              <w:left w:val="single" w:sz="18" w:space="0" w:color="auto"/>
            </w:tcBorders>
            <w:vAlign w:val="center"/>
          </w:tcPr>
          <w:p w14:paraId="51693393" w14:textId="77777777" w:rsidR="00787DDD" w:rsidRPr="008A62D7" w:rsidRDefault="00787DDD" w:rsidP="00787DDD">
            <w:pPr>
              <w:jc w:val="center"/>
              <w:rPr>
                <w:rFonts w:ascii="Calibri" w:hAnsi="Calibri"/>
                <w:color w:val="000000"/>
                <w:szCs w:val="22"/>
                <w:lang w:val="en-GB"/>
              </w:rPr>
            </w:pPr>
          </w:p>
        </w:tc>
        <w:tc>
          <w:tcPr>
            <w:tcW w:w="1591" w:type="dxa"/>
          </w:tcPr>
          <w:p w14:paraId="4BEC7401" w14:textId="77777777" w:rsidR="00787DDD" w:rsidRPr="008A62D7" w:rsidRDefault="00787DDD" w:rsidP="00787DDD">
            <w:pPr>
              <w:jc w:val="center"/>
              <w:rPr>
                <w:rFonts w:asciiTheme="minorHAnsi" w:hAnsiTheme="minorHAnsi"/>
                <w:bCs/>
                <w:kern w:val="32"/>
                <w:szCs w:val="22"/>
                <w:lang w:val="en-GB"/>
              </w:rPr>
            </w:pPr>
          </w:p>
        </w:tc>
        <w:tc>
          <w:tcPr>
            <w:tcW w:w="2923" w:type="dxa"/>
          </w:tcPr>
          <w:p w14:paraId="492B2FE4" w14:textId="77777777" w:rsidR="00787DDD" w:rsidRPr="008A62D7" w:rsidRDefault="00787DDD" w:rsidP="00787DDD">
            <w:pPr>
              <w:jc w:val="center"/>
              <w:rPr>
                <w:rFonts w:asciiTheme="minorHAnsi" w:hAnsiTheme="minorHAnsi"/>
                <w:bCs/>
                <w:kern w:val="32"/>
                <w:szCs w:val="22"/>
                <w:lang w:val="en-GB"/>
              </w:rPr>
            </w:pPr>
          </w:p>
        </w:tc>
      </w:tr>
      <w:tr w:rsidR="00787DDD" w:rsidRPr="000E1A5F" w14:paraId="1585D437" w14:textId="77777777" w:rsidTr="003800B1">
        <w:tc>
          <w:tcPr>
            <w:tcW w:w="765" w:type="dxa"/>
            <w:vAlign w:val="center"/>
          </w:tcPr>
          <w:p w14:paraId="3485F14A" w14:textId="0501AA0E"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137</w:t>
            </w:r>
          </w:p>
        </w:tc>
        <w:tc>
          <w:tcPr>
            <w:tcW w:w="1414" w:type="dxa"/>
            <w:vAlign w:val="bottom"/>
          </w:tcPr>
          <w:p w14:paraId="11866E97" w14:textId="2BE599BA"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cal_Xband3b</w:t>
            </w:r>
          </w:p>
        </w:tc>
        <w:tc>
          <w:tcPr>
            <w:tcW w:w="2665" w:type="dxa"/>
            <w:tcBorders>
              <w:right w:val="single" w:sz="18" w:space="0" w:color="auto"/>
            </w:tcBorders>
            <w:vAlign w:val="bottom"/>
          </w:tcPr>
          <w:p w14:paraId="6D4D4E00" w14:textId="317AAE8B"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scaling factor B, X-band  3</w:t>
            </w:r>
          </w:p>
        </w:tc>
        <w:tc>
          <w:tcPr>
            <w:tcW w:w="707" w:type="dxa"/>
            <w:tcBorders>
              <w:left w:val="single" w:sz="18" w:space="0" w:color="auto"/>
            </w:tcBorders>
            <w:vAlign w:val="center"/>
          </w:tcPr>
          <w:p w14:paraId="49B64A37" w14:textId="77777777" w:rsidR="00787DDD" w:rsidRPr="008A62D7" w:rsidRDefault="00787DDD" w:rsidP="00787DDD">
            <w:pPr>
              <w:jc w:val="center"/>
              <w:rPr>
                <w:rFonts w:ascii="Calibri" w:hAnsi="Calibri"/>
                <w:color w:val="000000"/>
                <w:szCs w:val="22"/>
                <w:lang w:val="en-GB"/>
              </w:rPr>
            </w:pPr>
          </w:p>
        </w:tc>
        <w:tc>
          <w:tcPr>
            <w:tcW w:w="1591" w:type="dxa"/>
          </w:tcPr>
          <w:p w14:paraId="7149EF54" w14:textId="77777777" w:rsidR="00787DDD" w:rsidRPr="008A62D7" w:rsidRDefault="00787DDD" w:rsidP="00787DDD">
            <w:pPr>
              <w:jc w:val="center"/>
              <w:rPr>
                <w:rFonts w:asciiTheme="minorHAnsi" w:hAnsiTheme="minorHAnsi"/>
                <w:bCs/>
                <w:kern w:val="32"/>
                <w:szCs w:val="22"/>
                <w:lang w:val="en-GB"/>
              </w:rPr>
            </w:pPr>
          </w:p>
        </w:tc>
        <w:tc>
          <w:tcPr>
            <w:tcW w:w="2923" w:type="dxa"/>
          </w:tcPr>
          <w:p w14:paraId="3C6F5111" w14:textId="77777777" w:rsidR="00787DDD" w:rsidRPr="008A62D7" w:rsidRDefault="00787DDD" w:rsidP="00787DDD">
            <w:pPr>
              <w:jc w:val="center"/>
              <w:rPr>
                <w:rFonts w:asciiTheme="minorHAnsi" w:hAnsiTheme="minorHAnsi"/>
                <w:bCs/>
                <w:kern w:val="32"/>
                <w:szCs w:val="22"/>
                <w:lang w:val="en-GB"/>
              </w:rPr>
            </w:pPr>
          </w:p>
        </w:tc>
      </w:tr>
      <w:tr w:rsidR="00787DDD" w:rsidRPr="000E1A5F" w14:paraId="333415A8" w14:textId="77777777" w:rsidTr="003800B1">
        <w:tc>
          <w:tcPr>
            <w:tcW w:w="765" w:type="dxa"/>
            <w:vAlign w:val="center"/>
          </w:tcPr>
          <w:p w14:paraId="2F66D626" w14:textId="224748B8"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138</w:t>
            </w:r>
          </w:p>
        </w:tc>
        <w:tc>
          <w:tcPr>
            <w:tcW w:w="1414" w:type="dxa"/>
            <w:vAlign w:val="bottom"/>
          </w:tcPr>
          <w:p w14:paraId="17324C0B" w14:textId="23BD6DA6"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cal_Xband4a</w:t>
            </w:r>
          </w:p>
        </w:tc>
        <w:tc>
          <w:tcPr>
            <w:tcW w:w="2665" w:type="dxa"/>
            <w:tcBorders>
              <w:right w:val="single" w:sz="18" w:space="0" w:color="auto"/>
            </w:tcBorders>
            <w:vAlign w:val="bottom"/>
          </w:tcPr>
          <w:p w14:paraId="7F9C0C79" w14:textId="4A86E6E2"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offset A, X-band  4</w:t>
            </w:r>
          </w:p>
        </w:tc>
        <w:tc>
          <w:tcPr>
            <w:tcW w:w="707" w:type="dxa"/>
            <w:tcBorders>
              <w:left w:val="single" w:sz="18" w:space="0" w:color="auto"/>
            </w:tcBorders>
            <w:vAlign w:val="center"/>
          </w:tcPr>
          <w:p w14:paraId="20976CEE" w14:textId="77777777" w:rsidR="00787DDD" w:rsidRPr="008A62D7" w:rsidRDefault="00787DDD" w:rsidP="00787DDD">
            <w:pPr>
              <w:jc w:val="center"/>
              <w:rPr>
                <w:rFonts w:ascii="Calibri" w:hAnsi="Calibri"/>
                <w:color w:val="000000"/>
                <w:szCs w:val="22"/>
                <w:lang w:val="en-GB"/>
              </w:rPr>
            </w:pPr>
          </w:p>
        </w:tc>
        <w:tc>
          <w:tcPr>
            <w:tcW w:w="1591" w:type="dxa"/>
          </w:tcPr>
          <w:p w14:paraId="6C3A9A62" w14:textId="77777777" w:rsidR="00787DDD" w:rsidRPr="008A62D7" w:rsidRDefault="00787DDD" w:rsidP="00787DDD">
            <w:pPr>
              <w:jc w:val="center"/>
              <w:rPr>
                <w:rFonts w:asciiTheme="minorHAnsi" w:hAnsiTheme="minorHAnsi"/>
                <w:bCs/>
                <w:kern w:val="32"/>
                <w:szCs w:val="22"/>
                <w:lang w:val="en-GB"/>
              </w:rPr>
            </w:pPr>
          </w:p>
        </w:tc>
        <w:tc>
          <w:tcPr>
            <w:tcW w:w="2923" w:type="dxa"/>
          </w:tcPr>
          <w:p w14:paraId="1F419D16" w14:textId="77777777" w:rsidR="00787DDD" w:rsidRPr="008A62D7" w:rsidRDefault="00787DDD" w:rsidP="00787DDD">
            <w:pPr>
              <w:jc w:val="center"/>
              <w:rPr>
                <w:rFonts w:asciiTheme="minorHAnsi" w:hAnsiTheme="minorHAnsi"/>
                <w:bCs/>
                <w:kern w:val="32"/>
                <w:szCs w:val="22"/>
                <w:lang w:val="en-GB"/>
              </w:rPr>
            </w:pPr>
          </w:p>
        </w:tc>
      </w:tr>
    </w:tbl>
    <w:p w14:paraId="5494AA2C" w14:textId="77777777" w:rsidR="00E667D9" w:rsidRPr="008A62D7" w:rsidRDefault="00E667D9">
      <w:pPr>
        <w:rPr>
          <w:rFonts w:asciiTheme="minorHAnsi" w:hAnsiTheme="minorHAnsi"/>
          <w:bCs/>
          <w:kern w:val="32"/>
          <w:szCs w:val="22"/>
          <w:lang w:val="en-GB"/>
        </w:rPr>
      </w:pPr>
    </w:p>
    <w:p w14:paraId="076848A1" w14:textId="68CE9C6D" w:rsidR="0041172B" w:rsidRPr="008A62D7" w:rsidRDefault="0041172B" w:rsidP="0041172B">
      <w:pPr>
        <w:pStyle w:val="Heading1"/>
        <w:numPr>
          <w:ilvl w:val="0"/>
          <w:numId w:val="0"/>
        </w:numPr>
        <w:ind w:left="432" w:hanging="432"/>
        <w:rPr>
          <w:lang w:val="en-GB"/>
        </w:rPr>
      </w:pPr>
      <w:bookmarkStart w:id="2043" w:name="_Toc536110947"/>
      <w:r w:rsidRPr="008A62D7">
        <w:rPr>
          <w:lang w:val="en-GB"/>
        </w:rPr>
        <w:t>Appendix B: Data Flow Chart of FOXI</w:t>
      </w:r>
      <w:bookmarkEnd w:id="2043"/>
    </w:p>
    <w:p w14:paraId="10BC6375" w14:textId="7D2EB71B" w:rsidR="0041172B" w:rsidRPr="008A62D7" w:rsidRDefault="0041172B">
      <w:pPr>
        <w:rPr>
          <w:rFonts w:asciiTheme="minorHAnsi" w:hAnsiTheme="minorHAnsi"/>
          <w:szCs w:val="22"/>
          <w:lang w:val="en-GB"/>
        </w:rPr>
      </w:pPr>
      <w:r w:rsidRPr="008A62D7">
        <w:rPr>
          <w:lang w:val="en-GB"/>
        </w:rPr>
        <w:br w:type="page"/>
      </w:r>
    </w:p>
    <w:p w14:paraId="3E06F9E5" w14:textId="6C12C556" w:rsidR="0085521C" w:rsidRPr="008A62D7" w:rsidRDefault="0085521C" w:rsidP="00910C95">
      <w:pPr>
        <w:pStyle w:val="Heading1"/>
        <w:numPr>
          <w:ilvl w:val="0"/>
          <w:numId w:val="0"/>
        </w:numPr>
        <w:ind w:left="432" w:hanging="432"/>
        <w:rPr>
          <w:lang w:val="en-GB"/>
        </w:rPr>
      </w:pPr>
      <w:bookmarkStart w:id="2044" w:name="_Toc536110948"/>
      <w:r w:rsidRPr="008A62D7">
        <w:rPr>
          <w:lang w:val="en-GB"/>
        </w:rPr>
        <w:lastRenderedPageBreak/>
        <w:t xml:space="preserve">Appendix </w:t>
      </w:r>
      <w:r w:rsidR="0041172B" w:rsidRPr="008A62D7">
        <w:rPr>
          <w:lang w:val="en-GB"/>
        </w:rPr>
        <w:t>C</w:t>
      </w:r>
      <w:r w:rsidRPr="008A62D7">
        <w:rPr>
          <w:lang w:val="en-GB"/>
        </w:rPr>
        <w:t xml:space="preserve">: </w:t>
      </w:r>
      <w:r w:rsidR="00DD6E93" w:rsidRPr="008A62D7">
        <w:rPr>
          <w:lang w:val="en-GB"/>
        </w:rPr>
        <w:t>REFIR – Setup for Iceland</w:t>
      </w:r>
      <w:bookmarkEnd w:id="2044"/>
    </w:p>
    <w:p w14:paraId="7E289957" w14:textId="0EF0434B" w:rsidR="0085521C" w:rsidRPr="008A62D7" w:rsidRDefault="0085521C">
      <w:pPr>
        <w:rPr>
          <w:lang w:val="en-GB"/>
        </w:rPr>
      </w:pPr>
    </w:p>
    <w:p w14:paraId="75E22E63" w14:textId="77777777" w:rsidR="0041172B" w:rsidRPr="008A62D7" w:rsidRDefault="0041172B">
      <w:pPr>
        <w:rPr>
          <w:rFonts w:ascii="Cambria" w:hAnsi="Cambria"/>
          <w:b/>
          <w:bCs/>
          <w:kern w:val="32"/>
          <w:sz w:val="32"/>
          <w:szCs w:val="32"/>
          <w:lang w:val="en-GB"/>
        </w:rPr>
      </w:pPr>
      <w:bookmarkStart w:id="2045" w:name="_Ref482444327"/>
      <w:r w:rsidRPr="008A62D7">
        <w:rPr>
          <w:lang w:val="en-GB"/>
        </w:rPr>
        <w:br w:type="page"/>
      </w:r>
    </w:p>
    <w:p w14:paraId="29D2B805" w14:textId="498651C8" w:rsidR="0041172B" w:rsidRPr="008A62D7" w:rsidRDefault="0041172B" w:rsidP="0041172B">
      <w:pPr>
        <w:pStyle w:val="Heading1"/>
        <w:numPr>
          <w:ilvl w:val="0"/>
          <w:numId w:val="0"/>
        </w:numPr>
        <w:ind w:left="432" w:hanging="432"/>
        <w:rPr>
          <w:lang w:val="en-GB"/>
        </w:rPr>
      </w:pPr>
      <w:bookmarkStart w:id="2046" w:name="_Toc536110949"/>
      <w:r w:rsidRPr="008A62D7">
        <w:rPr>
          <w:lang w:val="en-GB"/>
        </w:rPr>
        <w:lastRenderedPageBreak/>
        <w:t>Appendix D: Automatic plume tracking web-cameras at Hekla</w:t>
      </w:r>
      <w:bookmarkEnd w:id="2046"/>
    </w:p>
    <w:p w14:paraId="3A4023EE" w14:textId="77777777" w:rsidR="0041172B" w:rsidRPr="008A62D7" w:rsidRDefault="0041172B" w:rsidP="0041172B">
      <w:pPr>
        <w:pStyle w:val="Heading1"/>
        <w:numPr>
          <w:ilvl w:val="0"/>
          <w:numId w:val="0"/>
        </w:numPr>
        <w:ind w:left="432" w:hanging="432"/>
        <w:rPr>
          <w:lang w:val="en-GB"/>
        </w:rPr>
      </w:pPr>
    </w:p>
    <w:p w14:paraId="6DA4C2AC" w14:textId="77777777" w:rsidR="0041172B" w:rsidRPr="008A62D7" w:rsidRDefault="0041172B" w:rsidP="0041172B">
      <w:pPr>
        <w:rPr>
          <w:lang w:val="en-GB"/>
        </w:rPr>
      </w:pPr>
      <w:r w:rsidRPr="008A62D7">
        <w:rPr>
          <w:lang w:val="en-GB"/>
        </w:rPr>
        <w:t>In the current Icelandic “Futurevolc” setup, three automatic plume-tracking web-cameras from Mobotix (one modified D14D and two M14 web-cams) have been mounted, denoted CAM1 (located in Búrfell), CAM2 (located in in Rauðaskál) and CAM3 (located in in Mjóaskarð).</w:t>
      </w:r>
    </w:p>
    <w:p w14:paraId="64CD239D" w14:textId="77777777" w:rsidR="0041172B" w:rsidRPr="008A62D7" w:rsidRDefault="0041172B" w:rsidP="0041172B">
      <w:pPr>
        <w:rPr>
          <w:lang w:val="en-GB"/>
        </w:rPr>
      </w:pPr>
      <w:r w:rsidRPr="008A62D7">
        <w:rPr>
          <w:lang w:val="en-GB"/>
        </w:rPr>
        <w:t xml:space="preserve">By using the camera control and communication software "MxCC" from Mobotix images are regularly downloaded to a server, where the frames are further processed by an in-house software in 3 steps:  </w:t>
      </w:r>
    </w:p>
    <w:p w14:paraId="2CDC23DD" w14:textId="77777777" w:rsidR="0041172B" w:rsidRPr="008A62D7" w:rsidRDefault="0041172B" w:rsidP="0041172B">
      <w:pPr>
        <w:spacing w:line="360" w:lineRule="auto"/>
        <w:rPr>
          <w:lang w:val="en-GB"/>
        </w:rPr>
      </w:pPr>
      <w:r w:rsidRPr="008A62D7">
        <w:rPr>
          <w:lang w:val="en-GB"/>
        </w:rPr>
        <w:t xml:space="preserve">First, the visibility is determined. For this purpose each downloaded image is compared to a reference frame taken at “best” visibility by computing the correlation coefficients between the brightness values of four fixed landmarks (one in the foreground and three at the visual slopes of Hekla). Since the correlation is reduced by darkness and bad weather conditions (such as rain, fog or clouds), a low correlation coefficient would indicate low visibility. The correlation coefficients are summed up and rounded, resulting in an integer value </w:t>
      </w:r>
      <w:r w:rsidRPr="008A62D7">
        <w:rPr>
          <w:i/>
          <w:lang w:val="en-GB"/>
        </w:rPr>
        <w:t>y</w:t>
      </w:r>
      <w:r w:rsidRPr="008A62D7">
        <w:rPr>
          <w:lang w:val="en-GB"/>
        </w:rPr>
        <w:t xml:space="preserve">, which ranges between 0 and 4. In REFIR, y is referred to as “visibility”. If </w:t>
      </w:r>
      <w:r w:rsidRPr="008A62D7">
        <w:rPr>
          <w:i/>
          <w:lang w:val="en-GB"/>
        </w:rPr>
        <w:t>y</w:t>
      </w:r>
      <w:r w:rsidRPr="008A62D7">
        <w:rPr>
          <w:lang w:val="en-GB"/>
        </w:rPr>
        <w:t xml:space="preserve"> is 1 or larger, in the next step the plume height is determined by using a Sobel edge detection algorithm (see, e.g., Witt and Walter, 2017.) As a third step the velocities of visible features within the plume are assessed using a Matlab particle image velocimetry algorithm. (Note that the current version of REFIR (v. 18) does not make use of the latter function.) </w:t>
      </w:r>
    </w:p>
    <w:p w14:paraId="1458A95C" w14:textId="77777777" w:rsidR="0041172B" w:rsidRPr="008A62D7" w:rsidRDefault="0041172B" w:rsidP="0041172B">
      <w:pPr>
        <w:spacing w:line="360" w:lineRule="auto"/>
        <w:rPr>
          <w:lang w:val="en-GB"/>
        </w:rPr>
      </w:pPr>
      <w:r w:rsidRPr="008A62D7">
        <w:rPr>
          <w:lang w:val="en-GB"/>
        </w:rPr>
        <w:t>For further details, the reader is referred to Witt (2018).</w:t>
      </w:r>
    </w:p>
    <w:p w14:paraId="2865DA42" w14:textId="77777777" w:rsidR="0041172B" w:rsidRPr="008A62D7" w:rsidRDefault="0041172B" w:rsidP="0041172B">
      <w:pPr>
        <w:spacing w:line="360" w:lineRule="auto"/>
        <w:rPr>
          <w:lang w:val="en-GB"/>
        </w:rPr>
      </w:pPr>
    </w:p>
    <w:p w14:paraId="6672D36A" w14:textId="77777777" w:rsidR="0041172B" w:rsidRPr="008A62D7" w:rsidRDefault="0041172B" w:rsidP="0041172B">
      <w:pPr>
        <w:spacing w:line="360" w:lineRule="auto"/>
        <w:rPr>
          <w:lang w:val="en-GB"/>
        </w:rPr>
      </w:pPr>
    </w:p>
    <w:p w14:paraId="5E25879C" w14:textId="77777777" w:rsidR="0041172B" w:rsidRPr="008A62D7" w:rsidRDefault="0041172B" w:rsidP="0041172B">
      <w:pPr>
        <w:spacing w:line="360" w:lineRule="auto"/>
        <w:rPr>
          <w:lang w:val="en-GB"/>
        </w:rPr>
      </w:pPr>
    </w:p>
    <w:p w14:paraId="60D06069" w14:textId="77777777" w:rsidR="0041172B" w:rsidRPr="008A62D7" w:rsidRDefault="0041172B" w:rsidP="0041172B">
      <w:pPr>
        <w:spacing w:line="360" w:lineRule="auto"/>
        <w:rPr>
          <w:lang w:val="en-GB"/>
        </w:rPr>
      </w:pPr>
    </w:p>
    <w:p w14:paraId="350F75D6" w14:textId="26946FE8" w:rsidR="0041172B" w:rsidRPr="008A62D7" w:rsidRDefault="0041172B" w:rsidP="0041172B">
      <w:pPr>
        <w:spacing w:line="360" w:lineRule="auto"/>
        <w:rPr>
          <w:lang w:val="en-GB"/>
        </w:rPr>
      </w:pPr>
    </w:p>
    <w:p w14:paraId="2795E429" w14:textId="39CFB5D1" w:rsidR="0041172B" w:rsidRPr="008A62D7" w:rsidRDefault="0041172B" w:rsidP="0041172B">
      <w:pPr>
        <w:spacing w:line="360" w:lineRule="auto"/>
        <w:rPr>
          <w:lang w:val="en-GB"/>
        </w:rPr>
      </w:pPr>
    </w:p>
    <w:p w14:paraId="707ED8FB" w14:textId="7B858D8B" w:rsidR="0041172B" w:rsidRPr="008A62D7" w:rsidRDefault="0041172B" w:rsidP="0041172B">
      <w:pPr>
        <w:spacing w:line="360" w:lineRule="auto"/>
        <w:rPr>
          <w:lang w:val="en-GB"/>
        </w:rPr>
      </w:pPr>
    </w:p>
    <w:p w14:paraId="4D941ACF" w14:textId="0156E5F7" w:rsidR="0041172B" w:rsidRPr="008A62D7" w:rsidRDefault="0041172B" w:rsidP="0041172B">
      <w:pPr>
        <w:spacing w:line="360" w:lineRule="auto"/>
        <w:rPr>
          <w:lang w:val="en-GB"/>
        </w:rPr>
      </w:pPr>
    </w:p>
    <w:p w14:paraId="7DC0EB6D" w14:textId="73698CE6" w:rsidR="0041172B" w:rsidRPr="008A62D7" w:rsidRDefault="0041172B" w:rsidP="0041172B">
      <w:pPr>
        <w:spacing w:line="360" w:lineRule="auto"/>
        <w:rPr>
          <w:lang w:val="en-GB"/>
        </w:rPr>
      </w:pPr>
    </w:p>
    <w:p w14:paraId="334F5974" w14:textId="26F8A240" w:rsidR="0041172B" w:rsidRPr="008A62D7" w:rsidRDefault="0041172B" w:rsidP="0041172B">
      <w:pPr>
        <w:spacing w:line="360" w:lineRule="auto"/>
        <w:rPr>
          <w:lang w:val="en-GB"/>
        </w:rPr>
      </w:pPr>
    </w:p>
    <w:p w14:paraId="2B753FDA" w14:textId="77777777" w:rsidR="0041172B" w:rsidRPr="008A62D7" w:rsidRDefault="0041172B" w:rsidP="0041172B">
      <w:pPr>
        <w:spacing w:line="360" w:lineRule="auto"/>
        <w:rPr>
          <w:lang w:val="en-GB"/>
        </w:rPr>
      </w:pPr>
    </w:p>
    <w:p w14:paraId="2D28567B" w14:textId="77777777" w:rsidR="0041172B" w:rsidRPr="008A62D7" w:rsidRDefault="0041172B" w:rsidP="0041172B">
      <w:pPr>
        <w:spacing w:line="360" w:lineRule="auto"/>
        <w:rPr>
          <w:b/>
          <w:lang w:val="en-GB"/>
        </w:rPr>
      </w:pPr>
      <w:r w:rsidRPr="008A62D7">
        <w:rPr>
          <w:b/>
          <w:lang w:val="en-GB"/>
        </w:rPr>
        <w:t>References:</w:t>
      </w:r>
    </w:p>
    <w:p w14:paraId="7F8A67F3" w14:textId="3BE81D71" w:rsidR="0041172B" w:rsidRPr="008A62D7" w:rsidRDefault="0041172B" w:rsidP="0041172B">
      <w:pPr>
        <w:spacing w:line="360" w:lineRule="auto"/>
        <w:rPr>
          <w:lang w:val="en-GB"/>
        </w:rPr>
      </w:pPr>
      <w:r w:rsidRPr="008A62D7">
        <w:rPr>
          <w:lang w:val="en-GB"/>
        </w:rPr>
        <w:t>Witt, T., Walter, T.R., 2017. Video monitoring reveals pulsating vents and propagation path of fissure eruption during the March 2011 Pu'u'Ō'ō eruption, Kilauea volcano. J. Volcanol. Geotherm. Res. 330, 43-55. DOI: 10.1016/j.jvolgeores.2016.11.012</w:t>
      </w:r>
      <w:r w:rsidRPr="008A62D7">
        <w:rPr>
          <w:lang w:val="en-GB"/>
        </w:rPr>
        <w:br/>
      </w:r>
    </w:p>
    <w:p w14:paraId="6F3F8CB5" w14:textId="49FE3EF0" w:rsidR="0041172B" w:rsidRPr="008A62D7" w:rsidRDefault="0041172B" w:rsidP="0041172B">
      <w:pPr>
        <w:spacing w:line="360" w:lineRule="auto"/>
        <w:rPr>
          <w:lang w:val="en-GB"/>
        </w:rPr>
      </w:pPr>
      <w:r w:rsidRPr="008A62D7">
        <w:rPr>
          <w:lang w:val="en-GB"/>
        </w:rPr>
        <w:t>Witt, T., 2018. Camera Monitoring at volcanoes: Identification and characterization of lava fountain activity and near-vent processes and their relevance for early warning systems. Deutsches GeoForschungsZentrum, Potsdam, PhD thesis (submitted 20-06-2018).</w:t>
      </w:r>
    </w:p>
    <w:p w14:paraId="69EBFB59" w14:textId="446D558B" w:rsidR="00910C95" w:rsidRPr="008A62D7" w:rsidRDefault="00910C95" w:rsidP="00910C95">
      <w:pPr>
        <w:pStyle w:val="Heading1"/>
        <w:numPr>
          <w:ilvl w:val="0"/>
          <w:numId w:val="0"/>
        </w:numPr>
        <w:ind w:left="432" w:hanging="432"/>
        <w:rPr>
          <w:lang w:val="en-GB"/>
        </w:rPr>
      </w:pPr>
      <w:bookmarkStart w:id="2047" w:name="_Ref482618781"/>
      <w:bookmarkStart w:id="2048" w:name="_Toc536110950"/>
      <w:bookmarkEnd w:id="2045"/>
      <w:r w:rsidRPr="008A62D7">
        <w:rPr>
          <w:lang w:val="en-GB"/>
        </w:rPr>
        <w:lastRenderedPageBreak/>
        <w:t xml:space="preserve">Appendix </w:t>
      </w:r>
      <w:r w:rsidR="0041172B" w:rsidRPr="008A62D7">
        <w:rPr>
          <w:lang w:val="en-GB"/>
        </w:rPr>
        <w:t>E</w:t>
      </w:r>
      <w:r w:rsidRPr="008A62D7">
        <w:rPr>
          <w:lang w:val="en-GB"/>
        </w:rPr>
        <w:t>: Suggested settings for weig</w:t>
      </w:r>
      <w:r w:rsidR="00F751E1" w:rsidRPr="008A62D7">
        <w:rPr>
          <w:lang w:val="en-GB"/>
        </w:rPr>
        <w:t xml:space="preserve">ht factors </w:t>
      </w:r>
      <w:r w:rsidR="00F751E1" w:rsidRPr="008A62D7">
        <w:rPr>
          <w:lang w:val="en-GB"/>
        </w:rPr>
        <w:br/>
        <w:t>(FutureVolc setup</w:t>
      </w:r>
      <w:r w:rsidRPr="008A62D7">
        <w:rPr>
          <w:lang w:val="en-GB"/>
        </w:rPr>
        <w:t>)</w:t>
      </w:r>
      <w:bookmarkEnd w:id="2048"/>
    </w:p>
    <w:p w14:paraId="1DE35623" w14:textId="26818D58" w:rsidR="00910C95" w:rsidRPr="008A62D7" w:rsidRDefault="00910C95">
      <w:pPr>
        <w:rPr>
          <w:rFonts w:ascii="Cambria" w:hAnsi="Cambria"/>
          <w:b/>
          <w:bCs/>
          <w:kern w:val="32"/>
          <w:sz w:val="32"/>
          <w:szCs w:val="32"/>
          <w:lang w:val="en-GB"/>
        </w:rPr>
      </w:pPr>
    </w:p>
    <w:p w14:paraId="333239E5" w14:textId="5D42869F" w:rsidR="00F751E1" w:rsidRPr="008A62D7" w:rsidRDefault="00F751E1" w:rsidP="00F751E1">
      <w:pPr>
        <w:rPr>
          <w:lang w:val="en-GB"/>
        </w:rPr>
      </w:pPr>
      <w:r w:rsidRPr="008A62D7">
        <w:rPr>
          <w:lang w:val="en-GB"/>
        </w:rPr>
        <w:t>Weight factor settings suggested for REFIR use in Iceland (with default FutureVolc configuration).</w:t>
      </w:r>
    </w:p>
    <w:p w14:paraId="28E3C462" w14:textId="77777777" w:rsidR="00F751E1" w:rsidRPr="008A62D7" w:rsidRDefault="00F751E1" w:rsidP="00F751E1">
      <w:pPr>
        <w:rPr>
          <w:lang w:val="en-GB"/>
        </w:rPr>
      </w:pPr>
      <w:r w:rsidRPr="008A62D7">
        <w:rPr>
          <w:lang w:val="en-GB"/>
        </w:rPr>
        <w:t xml:space="preserve">Upper row suggests ratio of the weight factors of the REFIR internal models in the following order: </w:t>
      </w:r>
    </w:p>
    <w:p w14:paraId="44F1B44D" w14:textId="371F95E3" w:rsidR="00F751E1" w:rsidRPr="008A62D7" w:rsidRDefault="00F751E1" w:rsidP="00F751E1">
      <w:pPr>
        <w:rPr>
          <w:b/>
          <w:lang w:val="en-GB"/>
        </w:rPr>
      </w:pPr>
      <w:r w:rsidRPr="008A62D7">
        <w:rPr>
          <w:b/>
          <w:lang w:val="en-GB"/>
        </w:rPr>
        <w:t xml:space="preserve">Wilson Walker : Sparks : Mastin : Gudmundsson : </w:t>
      </w:r>
      <w:del w:id="2049" w:author="Dioguardi, Fabio" w:date="2019-01-25T16:24:00Z">
        <w:r w:rsidRPr="008A62D7" w:rsidDel="00926DA7">
          <w:rPr>
            <w:b/>
            <w:lang w:val="en-GB"/>
          </w:rPr>
          <w:delText>Degruyter Bonadonna</w:delText>
        </w:r>
      </w:del>
      <w:ins w:id="2050" w:author="Dioguardi, Fabio" w:date="2019-01-25T16:24:00Z">
        <w:r w:rsidR="00926DA7">
          <w:rPr>
            <w:b/>
            <w:lang w:val="en-GB"/>
          </w:rPr>
          <w:t>Degruyter &amp; Bonadonna</w:t>
        </w:r>
      </w:ins>
      <w:ins w:id="2051" w:author="Dioguardi, Fabio" w:date="2019-01-24T16:29:00Z">
        <w:r w:rsidR="00131318">
          <w:rPr>
            <w:b/>
            <w:lang w:val="en-GB"/>
          </w:rPr>
          <w:t xml:space="preserve"> : Woodhouse 0D</w:t>
        </w:r>
      </w:ins>
    </w:p>
    <w:p w14:paraId="079EB981" w14:textId="77777777" w:rsidR="00F751E1" w:rsidRPr="008A62D7" w:rsidRDefault="00F751E1" w:rsidP="00F751E1">
      <w:pPr>
        <w:rPr>
          <w:lang w:val="en-GB"/>
        </w:rPr>
      </w:pPr>
      <w:r w:rsidRPr="008A62D7">
        <w:rPr>
          <w:lang w:val="en-GB"/>
        </w:rPr>
        <w:t xml:space="preserve">Lower row ratio in brackets provides suggestion for the weight factors </w:t>
      </w:r>
    </w:p>
    <w:p w14:paraId="6F3F40EF" w14:textId="59C48C96" w:rsidR="00F751E1" w:rsidRPr="008A62D7" w:rsidRDefault="00F751E1" w:rsidP="00F751E1">
      <w:pPr>
        <w:rPr>
          <w:b/>
          <w:lang w:val="en-GB"/>
        </w:rPr>
      </w:pPr>
      <w:r w:rsidRPr="008A62D7">
        <w:rPr>
          <w:b/>
          <w:lang w:val="en-GB"/>
        </w:rPr>
        <w:t xml:space="preserve">[REFIR-internal models : </w:t>
      </w:r>
      <w:r w:rsidR="00D11C49" w:rsidRPr="008A62D7">
        <w:rPr>
          <w:b/>
          <w:lang w:val="en-GB"/>
        </w:rPr>
        <w:t>PlumeRise (</w:t>
      </w:r>
      <w:r w:rsidRPr="008A62D7">
        <w:rPr>
          <w:b/>
          <w:lang w:val="en-GB"/>
        </w:rPr>
        <w:t>Woodhouse</w:t>
      </w:r>
      <w:r w:rsidR="00D11C49" w:rsidRPr="008A62D7">
        <w:rPr>
          <w:b/>
          <w:lang w:val="en-GB"/>
        </w:rPr>
        <w:t>)</w:t>
      </w:r>
      <w:r w:rsidRPr="008A62D7">
        <w:rPr>
          <w:b/>
          <w:lang w:val="en-GB"/>
        </w:rPr>
        <w:t>]</w:t>
      </w:r>
    </w:p>
    <w:p w14:paraId="3AE4E5C2" w14:textId="76288660" w:rsidR="00F751E1" w:rsidRPr="008A62D7" w:rsidRDefault="00F751E1" w:rsidP="00F751E1">
      <w:pPr>
        <w:rPr>
          <w:lang w:val="en-GB"/>
        </w:rPr>
      </w:pPr>
      <w:r w:rsidRPr="008A62D7">
        <w:rPr>
          <w:vertAlign w:val="superscript"/>
          <w:lang w:val="en-GB"/>
        </w:rPr>
        <w:t>1</w:t>
      </w:r>
      <w:r w:rsidRPr="008A62D7">
        <w:rPr>
          <w:lang w:val="en-GB"/>
        </w:rPr>
        <w:t xml:space="preserve">Suffucient information: data available on magmatic temperature and atmospheric parameters. </w:t>
      </w:r>
    </w:p>
    <w:p w14:paraId="0BB80A30" w14:textId="3D9CBD85" w:rsidR="00F751E1" w:rsidRPr="008A62D7" w:rsidDel="009153A3" w:rsidRDefault="00F751E1" w:rsidP="00F751E1">
      <w:pPr>
        <w:rPr>
          <w:del w:id="2052" w:author="Dioguardi, Fabio" w:date="2019-01-24T16:30:00Z"/>
          <w:lang w:val="en-GB"/>
        </w:rPr>
      </w:pPr>
    </w:p>
    <w:tbl>
      <w:tblPr>
        <w:tblW w:w="0" w:type="auto"/>
        <w:tblLook w:val="04A0" w:firstRow="1" w:lastRow="0" w:firstColumn="1" w:lastColumn="0" w:noHBand="0" w:noVBand="1"/>
      </w:tblPr>
      <w:tblGrid>
        <w:gridCol w:w="1549"/>
        <w:gridCol w:w="1713"/>
        <w:gridCol w:w="2101"/>
        <w:gridCol w:w="1836"/>
        <w:gridCol w:w="1830"/>
      </w:tblGrid>
      <w:tr w:rsidR="00F751E1" w:rsidRPr="000E1A5F" w:rsidDel="009153A3" w14:paraId="3B2D0987" w14:textId="09FDCC62" w:rsidTr="00E82C49">
        <w:trPr>
          <w:del w:id="2053" w:author="Dioguardi, Fabio" w:date="2019-01-24T16:30:00Z"/>
        </w:trPr>
        <w:tc>
          <w:tcPr>
            <w:tcW w:w="1555" w:type="dxa"/>
            <w:vMerge w:val="restart"/>
            <w:vAlign w:val="center"/>
          </w:tcPr>
          <w:p w14:paraId="334D9057" w14:textId="411F7667" w:rsidR="00F751E1" w:rsidRPr="008A62D7" w:rsidDel="009153A3" w:rsidRDefault="00F751E1" w:rsidP="00E82C49">
            <w:pPr>
              <w:spacing w:line="360" w:lineRule="auto"/>
              <w:jc w:val="center"/>
              <w:rPr>
                <w:del w:id="2054" w:author="Dioguardi, Fabio" w:date="2019-01-24T16:30:00Z"/>
                <w:sz w:val="24"/>
                <w:lang w:val="en-GB"/>
              </w:rPr>
            </w:pPr>
            <w:del w:id="2055" w:author="Dioguardi, Fabio" w:date="2019-01-24T16:30:00Z">
              <w:r w:rsidRPr="008A62D7" w:rsidDel="009153A3">
                <w:rPr>
                  <w:sz w:val="24"/>
                  <w:lang w:val="en-GB"/>
                </w:rPr>
                <w:delText>plume</w:delText>
              </w:r>
            </w:del>
          </w:p>
        </w:tc>
        <w:tc>
          <w:tcPr>
            <w:tcW w:w="1716" w:type="dxa"/>
            <w:vMerge w:val="restart"/>
          </w:tcPr>
          <w:p w14:paraId="41A7207D" w14:textId="6F0E1426" w:rsidR="00F751E1" w:rsidRPr="008A62D7" w:rsidDel="009153A3" w:rsidRDefault="00F751E1" w:rsidP="00E82C49">
            <w:pPr>
              <w:spacing w:line="360" w:lineRule="auto"/>
              <w:jc w:val="center"/>
              <w:rPr>
                <w:del w:id="2056" w:author="Dioguardi, Fabio" w:date="2019-01-24T16:30:00Z"/>
                <w:sz w:val="24"/>
                <w:lang w:val="en-GB"/>
              </w:rPr>
            </w:pPr>
            <w:del w:id="2057" w:author="Dioguardi, Fabio" w:date="2019-01-24T16:30:00Z">
              <w:r w:rsidRPr="008A62D7" w:rsidDel="009153A3">
                <w:rPr>
                  <w:sz w:val="24"/>
                  <w:lang w:val="en-GB"/>
                </w:rPr>
                <w:delText>Information</w:delText>
              </w:r>
            </w:del>
          </w:p>
          <w:p w14:paraId="43962ECE" w14:textId="0A27E1A1" w:rsidR="00F751E1" w:rsidRPr="008A62D7" w:rsidDel="009153A3" w:rsidRDefault="00F751E1" w:rsidP="00E82C49">
            <w:pPr>
              <w:spacing w:line="360" w:lineRule="auto"/>
              <w:jc w:val="center"/>
              <w:rPr>
                <w:del w:id="2058" w:author="Dioguardi, Fabio" w:date="2019-01-24T16:30:00Z"/>
                <w:sz w:val="24"/>
                <w:lang w:val="en-GB"/>
              </w:rPr>
            </w:pPr>
            <w:del w:id="2059" w:author="Dioguardi, Fabio" w:date="2019-01-24T16:30:00Z">
              <w:r w:rsidRPr="008A62D7" w:rsidDel="009153A3">
                <w:rPr>
                  <w:sz w:val="24"/>
                  <w:lang w:val="en-GB"/>
                </w:rPr>
                <w:delText>available</w:delText>
              </w:r>
            </w:del>
          </w:p>
        </w:tc>
        <w:tc>
          <w:tcPr>
            <w:tcW w:w="5791" w:type="dxa"/>
            <w:gridSpan w:val="3"/>
            <w:vAlign w:val="center"/>
          </w:tcPr>
          <w:p w14:paraId="738E750B" w14:textId="3A848C0E" w:rsidR="00F751E1" w:rsidRPr="008A62D7" w:rsidDel="009153A3" w:rsidRDefault="00F751E1" w:rsidP="00E82C49">
            <w:pPr>
              <w:spacing w:line="360" w:lineRule="auto"/>
              <w:jc w:val="center"/>
              <w:rPr>
                <w:del w:id="2060" w:author="Dioguardi, Fabio" w:date="2019-01-24T16:30:00Z"/>
                <w:sz w:val="24"/>
                <w:lang w:val="en-GB"/>
              </w:rPr>
            </w:pPr>
            <w:del w:id="2061" w:author="Dioguardi, Fabio" w:date="2019-01-24T16:30:00Z">
              <w:r w:rsidRPr="008A62D7" w:rsidDel="009153A3">
                <w:rPr>
                  <w:sz w:val="24"/>
                  <w:lang w:val="en-GB"/>
                </w:rPr>
                <w:delText>Eruption magnitude</w:delText>
              </w:r>
            </w:del>
          </w:p>
        </w:tc>
      </w:tr>
      <w:tr w:rsidR="00F751E1" w:rsidRPr="000E1A5F" w:rsidDel="009153A3" w14:paraId="08E151F9" w14:textId="3EA91BEC" w:rsidTr="00E82C49">
        <w:trPr>
          <w:del w:id="2062" w:author="Dioguardi, Fabio" w:date="2019-01-24T16:30:00Z"/>
        </w:trPr>
        <w:tc>
          <w:tcPr>
            <w:tcW w:w="1555" w:type="dxa"/>
            <w:vMerge/>
            <w:vAlign w:val="center"/>
          </w:tcPr>
          <w:p w14:paraId="49D3547D" w14:textId="6896702A" w:rsidR="00F751E1" w:rsidRPr="008A62D7" w:rsidDel="009153A3" w:rsidRDefault="00F751E1" w:rsidP="00E82C49">
            <w:pPr>
              <w:spacing w:line="360" w:lineRule="auto"/>
              <w:jc w:val="center"/>
              <w:rPr>
                <w:del w:id="2063" w:author="Dioguardi, Fabio" w:date="2019-01-24T16:30:00Z"/>
                <w:sz w:val="24"/>
                <w:lang w:val="en-GB"/>
              </w:rPr>
            </w:pPr>
          </w:p>
        </w:tc>
        <w:tc>
          <w:tcPr>
            <w:tcW w:w="1716" w:type="dxa"/>
            <w:vMerge/>
          </w:tcPr>
          <w:p w14:paraId="4B5D0E16" w14:textId="6E59EDAC" w:rsidR="00F751E1" w:rsidRPr="008A62D7" w:rsidDel="009153A3" w:rsidRDefault="00F751E1" w:rsidP="00E82C49">
            <w:pPr>
              <w:spacing w:line="360" w:lineRule="auto"/>
              <w:jc w:val="center"/>
              <w:rPr>
                <w:del w:id="2064" w:author="Dioguardi, Fabio" w:date="2019-01-24T16:30:00Z"/>
                <w:sz w:val="24"/>
                <w:lang w:val="en-GB"/>
              </w:rPr>
            </w:pPr>
          </w:p>
        </w:tc>
        <w:tc>
          <w:tcPr>
            <w:tcW w:w="2111" w:type="dxa"/>
            <w:vAlign w:val="center"/>
          </w:tcPr>
          <w:p w14:paraId="4BF23131" w14:textId="0AFFC757" w:rsidR="00F751E1" w:rsidRPr="008A62D7" w:rsidDel="009153A3" w:rsidRDefault="00F751E1" w:rsidP="00E82C49">
            <w:pPr>
              <w:spacing w:line="360" w:lineRule="auto"/>
              <w:jc w:val="center"/>
              <w:rPr>
                <w:del w:id="2065" w:author="Dioguardi, Fabio" w:date="2019-01-24T16:30:00Z"/>
                <w:sz w:val="24"/>
                <w:lang w:val="en-GB"/>
              </w:rPr>
            </w:pPr>
            <w:del w:id="2066" w:author="Dioguardi, Fabio" w:date="2019-01-24T16:30:00Z">
              <w:r w:rsidRPr="008A62D7" w:rsidDel="009153A3">
                <w:rPr>
                  <w:sz w:val="24"/>
                  <w:lang w:val="en-GB"/>
                </w:rPr>
                <w:delText>weak</w:delText>
              </w:r>
            </w:del>
          </w:p>
        </w:tc>
        <w:tc>
          <w:tcPr>
            <w:tcW w:w="1843" w:type="dxa"/>
            <w:vAlign w:val="center"/>
          </w:tcPr>
          <w:p w14:paraId="2555FE6B" w14:textId="118EFECB" w:rsidR="00F751E1" w:rsidRPr="008A62D7" w:rsidDel="009153A3" w:rsidRDefault="00F751E1" w:rsidP="00E82C49">
            <w:pPr>
              <w:spacing w:line="360" w:lineRule="auto"/>
              <w:jc w:val="center"/>
              <w:rPr>
                <w:del w:id="2067" w:author="Dioguardi, Fabio" w:date="2019-01-24T16:30:00Z"/>
                <w:sz w:val="24"/>
                <w:lang w:val="en-GB"/>
              </w:rPr>
            </w:pPr>
            <w:del w:id="2068" w:author="Dioguardi, Fabio" w:date="2019-01-24T16:30:00Z">
              <w:r w:rsidRPr="008A62D7" w:rsidDel="009153A3">
                <w:rPr>
                  <w:sz w:val="24"/>
                  <w:lang w:val="en-GB"/>
                </w:rPr>
                <w:delText>medium</w:delText>
              </w:r>
            </w:del>
          </w:p>
        </w:tc>
        <w:tc>
          <w:tcPr>
            <w:tcW w:w="1837" w:type="dxa"/>
            <w:vAlign w:val="center"/>
          </w:tcPr>
          <w:p w14:paraId="6F0E0BA3" w14:textId="35D16F57" w:rsidR="00F751E1" w:rsidRPr="008A62D7" w:rsidDel="009153A3" w:rsidRDefault="00F751E1" w:rsidP="00E82C49">
            <w:pPr>
              <w:spacing w:line="360" w:lineRule="auto"/>
              <w:jc w:val="center"/>
              <w:rPr>
                <w:del w:id="2069" w:author="Dioguardi, Fabio" w:date="2019-01-24T16:30:00Z"/>
                <w:sz w:val="24"/>
                <w:lang w:val="en-GB"/>
              </w:rPr>
            </w:pPr>
            <w:del w:id="2070" w:author="Dioguardi, Fabio" w:date="2019-01-24T16:30:00Z">
              <w:r w:rsidRPr="008A62D7" w:rsidDel="009153A3">
                <w:rPr>
                  <w:sz w:val="24"/>
                  <w:lang w:val="en-GB"/>
                </w:rPr>
                <w:delText>strong</w:delText>
              </w:r>
            </w:del>
          </w:p>
        </w:tc>
      </w:tr>
      <w:tr w:rsidR="00F751E1" w:rsidRPr="000E1A5F" w:rsidDel="009153A3" w14:paraId="670DA4B2" w14:textId="47A33768" w:rsidTr="00E82C49">
        <w:trPr>
          <w:del w:id="2071" w:author="Dioguardi, Fabio" w:date="2019-01-24T16:30:00Z"/>
        </w:trPr>
        <w:tc>
          <w:tcPr>
            <w:tcW w:w="1555" w:type="dxa"/>
            <w:vMerge w:val="restart"/>
            <w:vAlign w:val="center"/>
          </w:tcPr>
          <w:p w14:paraId="47126458" w14:textId="78A0F2DD" w:rsidR="00F751E1" w:rsidRPr="008A62D7" w:rsidDel="009153A3" w:rsidRDefault="00F751E1" w:rsidP="00E82C49">
            <w:pPr>
              <w:spacing w:line="360" w:lineRule="auto"/>
              <w:jc w:val="center"/>
              <w:rPr>
                <w:del w:id="2072" w:author="Dioguardi, Fabio" w:date="2019-01-24T16:30:00Z"/>
                <w:sz w:val="24"/>
                <w:lang w:val="en-GB"/>
              </w:rPr>
            </w:pPr>
            <w:del w:id="2073" w:author="Dioguardi, Fabio" w:date="2019-01-24T16:30:00Z">
              <w:r w:rsidRPr="008A62D7" w:rsidDel="009153A3">
                <w:rPr>
                  <w:sz w:val="24"/>
                  <w:lang w:val="en-GB"/>
                </w:rPr>
                <w:delText>vertical</w:delText>
              </w:r>
            </w:del>
          </w:p>
        </w:tc>
        <w:tc>
          <w:tcPr>
            <w:tcW w:w="1716" w:type="dxa"/>
            <w:vAlign w:val="center"/>
          </w:tcPr>
          <w:p w14:paraId="27A0683A" w14:textId="51920916" w:rsidR="00F751E1" w:rsidRPr="008A62D7" w:rsidDel="009153A3" w:rsidRDefault="00F751E1" w:rsidP="00E82C49">
            <w:pPr>
              <w:spacing w:line="360" w:lineRule="auto"/>
              <w:jc w:val="center"/>
              <w:rPr>
                <w:del w:id="2074" w:author="Dioguardi, Fabio" w:date="2019-01-24T16:30:00Z"/>
                <w:sz w:val="24"/>
                <w:lang w:val="en-GB"/>
              </w:rPr>
            </w:pPr>
            <w:del w:id="2075" w:author="Dioguardi, Fabio" w:date="2019-01-24T16:30:00Z">
              <w:r w:rsidRPr="008A62D7" w:rsidDel="009153A3">
                <w:rPr>
                  <w:sz w:val="24"/>
                  <w:lang w:val="en-GB"/>
                </w:rPr>
                <w:delText>few</w:delText>
              </w:r>
            </w:del>
          </w:p>
        </w:tc>
        <w:tc>
          <w:tcPr>
            <w:tcW w:w="2111" w:type="dxa"/>
            <w:vAlign w:val="center"/>
          </w:tcPr>
          <w:p w14:paraId="4FCB2DE5" w14:textId="386A92E7" w:rsidR="00F751E1" w:rsidRPr="008A62D7" w:rsidDel="009153A3" w:rsidRDefault="00F751E1" w:rsidP="00E82C49">
            <w:pPr>
              <w:spacing w:line="360" w:lineRule="auto"/>
              <w:jc w:val="center"/>
              <w:rPr>
                <w:del w:id="2076" w:author="Dioguardi, Fabio" w:date="2019-01-24T16:30:00Z"/>
                <w:sz w:val="24"/>
                <w:lang w:val="en-GB"/>
              </w:rPr>
            </w:pPr>
            <w:del w:id="2077" w:author="Dioguardi, Fabio" w:date="2019-01-24T16:30:00Z">
              <w:r w:rsidRPr="008A62D7" w:rsidDel="009153A3">
                <w:rPr>
                  <w:sz w:val="24"/>
                  <w:lang w:val="en-GB"/>
                </w:rPr>
                <w:delText>4:2:2:1:1</w:delText>
              </w:r>
            </w:del>
          </w:p>
          <w:p w14:paraId="40AC8634" w14:textId="6B928B58" w:rsidR="00F751E1" w:rsidRPr="008A62D7" w:rsidDel="009153A3" w:rsidRDefault="00F751E1" w:rsidP="00E82C49">
            <w:pPr>
              <w:spacing w:line="360" w:lineRule="auto"/>
              <w:jc w:val="center"/>
              <w:rPr>
                <w:del w:id="2078" w:author="Dioguardi, Fabio" w:date="2019-01-24T16:30:00Z"/>
                <w:sz w:val="24"/>
                <w:lang w:val="en-GB"/>
              </w:rPr>
            </w:pPr>
            <w:del w:id="2079" w:author="Dioguardi, Fabio" w:date="2019-01-24T16:30:00Z">
              <w:r w:rsidRPr="008A62D7" w:rsidDel="009153A3">
                <w:rPr>
                  <w:sz w:val="24"/>
                  <w:lang w:val="en-GB"/>
                </w:rPr>
                <w:delText>[5:1]</w:delText>
              </w:r>
            </w:del>
          </w:p>
        </w:tc>
        <w:tc>
          <w:tcPr>
            <w:tcW w:w="1843" w:type="dxa"/>
            <w:vAlign w:val="center"/>
          </w:tcPr>
          <w:p w14:paraId="35A554D4" w14:textId="167D2E2A" w:rsidR="00F751E1" w:rsidRPr="008A62D7" w:rsidDel="009153A3" w:rsidRDefault="00F751E1" w:rsidP="00E82C49">
            <w:pPr>
              <w:spacing w:line="360" w:lineRule="auto"/>
              <w:jc w:val="center"/>
              <w:rPr>
                <w:del w:id="2080" w:author="Dioguardi, Fabio" w:date="2019-01-24T16:30:00Z"/>
                <w:sz w:val="24"/>
                <w:lang w:val="en-GB"/>
              </w:rPr>
            </w:pPr>
            <w:del w:id="2081" w:author="Dioguardi, Fabio" w:date="2019-01-24T16:30:00Z">
              <w:r w:rsidRPr="008A62D7" w:rsidDel="009153A3">
                <w:rPr>
                  <w:sz w:val="24"/>
                  <w:lang w:val="en-GB"/>
                </w:rPr>
                <w:delText>4:2:2:1:1</w:delText>
              </w:r>
            </w:del>
          </w:p>
          <w:p w14:paraId="22B41DFD" w14:textId="5B60AEF6" w:rsidR="00F751E1" w:rsidRPr="008A62D7" w:rsidDel="009153A3" w:rsidRDefault="00F751E1" w:rsidP="00E82C49">
            <w:pPr>
              <w:spacing w:line="360" w:lineRule="auto"/>
              <w:jc w:val="center"/>
              <w:rPr>
                <w:del w:id="2082" w:author="Dioguardi, Fabio" w:date="2019-01-24T16:30:00Z"/>
                <w:sz w:val="24"/>
                <w:lang w:val="en-GB"/>
              </w:rPr>
            </w:pPr>
            <w:del w:id="2083" w:author="Dioguardi, Fabio" w:date="2019-01-24T16:30:00Z">
              <w:r w:rsidRPr="008A62D7" w:rsidDel="009153A3">
                <w:rPr>
                  <w:sz w:val="24"/>
                  <w:lang w:val="en-GB"/>
                </w:rPr>
                <w:delText>[5:1]</w:delText>
              </w:r>
            </w:del>
          </w:p>
        </w:tc>
        <w:tc>
          <w:tcPr>
            <w:tcW w:w="1837" w:type="dxa"/>
            <w:vAlign w:val="center"/>
          </w:tcPr>
          <w:p w14:paraId="72EF25A2" w14:textId="754383A8" w:rsidR="00F751E1" w:rsidRPr="008A62D7" w:rsidDel="009153A3" w:rsidRDefault="00F751E1" w:rsidP="00E82C49">
            <w:pPr>
              <w:spacing w:line="360" w:lineRule="auto"/>
              <w:jc w:val="center"/>
              <w:rPr>
                <w:del w:id="2084" w:author="Dioguardi, Fabio" w:date="2019-01-24T16:30:00Z"/>
                <w:sz w:val="24"/>
                <w:lang w:val="en-GB"/>
              </w:rPr>
            </w:pPr>
            <w:del w:id="2085" w:author="Dioguardi, Fabio" w:date="2019-01-24T16:30:00Z">
              <w:r w:rsidRPr="008A62D7" w:rsidDel="009153A3">
                <w:rPr>
                  <w:sz w:val="24"/>
                  <w:lang w:val="en-GB"/>
                </w:rPr>
                <w:delText>2:4:4:0:1</w:delText>
              </w:r>
            </w:del>
          </w:p>
          <w:p w14:paraId="5B83B6EE" w14:textId="3A1EB8C5" w:rsidR="00F751E1" w:rsidRPr="008A62D7" w:rsidDel="009153A3" w:rsidRDefault="00F751E1" w:rsidP="00E82C49">
            <w:pPr>
              <w:spacing w:line="360" w:lineRule="auto"/>
              <w:jc w:val="center"/>
              <w:rPr>
                <w:del w:id="2086" w:author="Dioguardi, Fabio" w:date="2019-01-24T16:30:00Z"/>
                <w:sz w:val="24"/>
                <w:lang w:val="en-GB"/>
              </w:rPr>
            </w:pPr>
            <w:del w:id="2087" w:author="Dioguardi, Fabio" w:date="2019-01-24T16:30:00Z">
              <w:r w:rsidRPr="008A62D7" w:rsidDel="009153A3">
                <w:rPr>
                  <w:sz w:val="24"/>
                  <w:lang w:val="en-GB"/>
                </w:rPr>
                <w:delText>[5:1]</w:delText>
              </w:r>
            </w:del>
          </w:p>
        </w:tc>
      </w:tr>
      <w:tr w:rsidR="00F751E1" w:rsidRPr="000E1A5F" w:rsidDel="009153A3" w14:paraId="6BACDB7C" w14:textId="44B32118" w:rsidTr="00E82C49">
        <w:trPr>
          <w:del w:id="2088" w:author="Dioguardi, Fabio" w:date="2019-01-24T16:30:00Z"/>
        </w:trPr>
        <w:tc>
          <w:tcPr>
            <w:tcW w:w="1555" w:type="dxa"/>
            <w:vMerge/>
            <w:vAlign w:val="center"/>
          </w:tcPr>
          <w:p w14:paraId="11743182" w14:textId="5B916274" w:rsidR="00F751E1" w:rsidRPr="008A62D7" w:rsidDel="009153A3" w:rsidRDefault="00F751E1" w:rsidP="00E82C49">
            <w:pPr>
              <w:spacing w:line="360" w:lineRule="auto"/>
              <w:jc w:val="center"/>
              <w:rPr>
                <w:del w:id="2089" w:author="Dioguardi, Fabio" w:date="2019-01-24T16:30:00Z"/>
                <w:sz w:val="24"/>
                <w:lang w:val="en-GB"/>
              </w:rPr>
            </w:pPr>
          </w:p>
        </w:tc>
        <w:tc>
          <w:tcPr>
            <w:tcW w:w="1716" w:type="dxa"/>
            <w:vAlign w:val="center"/>
          </w:tcPr>
          <w:p w14:paraId="319C10D5" w14:textId="28DF629B" w:rsidR="00F751E1" w:rsidRPr="008A62D7" w:rsidDel="009153A3" w:rsidRDefault="00F751E1" w:rsidP="00E82C49">
            <w:pPr>
              <w:spacing w:line="360" w:lineRule="auto"/>
              <w:jc w:val="center"/>
              <w:rPr>
                <w:del w:id="2090" w:author="Dioguardi, Fabio" w:date="2019-01-24T16:30:00Z"/>
                <w:sz w:val="24"/>
                <w:lang w:val="en-GB"/>
              </w:rPr>
            </w:pPr>
            <w:del w:id="2091" w:author="Dioguardi, Fabio" w:date="2019-01-24T16:30:00Z">
              <w:r w:rsidRPr="008A62D7" w:rsidDel="009153A3">
                <w:rPr>
                  <w:sz w:val="24"/>
                  <w:lang w:val="en-GB"/>
                </w:rPr>
                <w:delText>sufficient</w:delText>
              </w:r>
              <w:r w:rsidRPr="008A62D7" w:rsidDel="009153A3">
                <w:rPr>
                  <w:sz w:val="24"/>
                  <w:vertAlign w:val="superscript"/>
                  <w:lang w:val="en-GB"/>
                </w:rPr>
                <w:delText>1</w:delText>
              </w:r>
            </w:del>
          </w:p>
        </w:tc>
        <w:tc>
          <w:tcPr>
            <w:tcW w:w="2111" w:type="dxa"/>
            <w:vAlign w:val="center"/>
          </w:tcPr>
          <w:p w14:paraId="4B3E9598" w14:textId="746CD0EF" w:rsidR="00F751E1" w:rsidRPr="008A62D7" w:rsidDel="009153A3" w:rsidRDefault="00F751E1" w:rsidP="00E82C49">
            <w:pPr>
              <w:spacing w:line="360" w:lineRule="auto"/>
              <w:jc w:val="center"/>
              <w:rPr>
                <w:del w:id="2092" w:author="Dioguardi, Fabio" w:date="2019-01-24T16:30:00Z"/>
                <w:sz w:val="24"/>
                <w:lang w:val="en-GB"/>
              </w:rPr>
            </w:pPr>
            <w:del w:id="2093" w:author="Dioguardi, Fabio" w:date="2019-01-24T16:30:00Z">
              <w:r w:rsidRPr="008A62D7" w:rsidDel="009153A3">
                <w:rPr>
                  <w:sz w:val="24"/>
                  <w:lang w:val="en-GB"/>
                </w:rPr>
                <w:delText>1:1:1:1:6</w:delText>
              </w:r>
            </w:del>
          </w:p>
          <w:p w14:paraId="3AFDB65F" w14:textId="0D985CD5" w:rsidR="00F751E1" w:rsidRPr="008A62D7" w:rsidDel="009153A3" w:rsidRDefault="00F751E1" w:rsidP="00E82C49">
            <w:pPr>
              <w:spacing w:line="360" w:lineRule="auto"/>
              <w:jc w:val="center"/>
              <w:rPr>
                <w:del w:id="2094" w:author="Dioguardi, Fabio" w:date="2019-01-24T16:30:00Z"/>
                <w:sz w:val="24"/>
                <w:lang w:val="en-GB"/>
              </w:rPr>
            </w:pPr>
            <w:del w:id="2095" w:author="Dioguardi, Fabio" w:date="2019-01-24T16:30:00Z">
              <w:r w:rsidRPr="008A62D7" w:rsidDel="009153A3">
                <w:rPr>
                  <w:sz w:val="24"/>
                  <w:lang w:val="en-GB"/>
                </w:rPr>
                <w:delText>[1:5]</w:delText>
              </w:r>
            </w:del>
          </w:p>
        </w:tc>
        <w:tc>
          <w:tcPr>
            <w:tcW w:w="1843" w:type="dxa"/>
            <w:vAlign w:val="center"/>
          </w:tcPr>
          <w:p w14:paraId="324A1F4C" w14:textId="292E2289" w:rsidR="00F751E1" w:rsidRPr="008A62D7" w:rsidDel="009153A3" w:rsidRDefault="00F751E1" w:rsidP="00E82C49">
            <w:pPr>
              <w:spacing w:line="360" w:lineRule="auto"/>
              <w:jc w:val="center"/>
              <w:rPr>
                <w:del w:id="2096" w:author="Dioguardi, Fabio" w:date="2019-01-24T16:30:00Z"/>
                <w:sz w:val="24"/>
                <w:lang w:val="en-GB"/>
              </w:rPr>
            </w:pPr>
            <w:del w:id="2097" w:author="Dioguardi, Fabio" w:date="2019-01-24T16:30:00Z">
              <w:r w:rsidRPr="008A62D7" w:rsidDel="009153A3">
                <w:rPr>
                  <w:sz w:val="24"/>
                  <w:lang w:val="en-GB"/>
                </w:rPr>
                <w:delText>1:1:1:1:6</w:delText>
              </w:r>
            </w:del>
          </w:p>
          <w:p w14:paraId="609F76B5" w14:textId="69EF9C5C" w:rsidR="00F751E1" w:rsidRPr="008A62D7" w:rsidDel="009153A3" w:rsidRDefault="00F751E1" w:rsidP="00E82C49">
            <w:pPr>
              <w:spacing w:line="360" w:lineRule="auto"/>
              <w:jc w:val="center"/>
              <w:rPr>
                <w:del w:id="2098" w:author="Dioguardi, Fabio" w:date="2019-01-24T16:30:00Z"/>
                <w:sz w:val="24"/>
                <w:lang w:val="en-GB"/>
              </w:rPr>
            </w:pPr>
            <w:del w:id="2099" w:author="Dioguardi, Fabio" w:date="2019-01-24T16:30:00Z">
              <w:r w:rsidRPr="008A62D7" w:rsidDel="009153A3">
                <w:rPr>
                  <w:sz w:val="24"/>
                  <w:lang w:val="en-GB"/>
                </w:rPr>
                <w:delText>[1:5]</w:delText>
              </w:r>
            </w:del>
          </w:p>
        </w:tc>
        <w:tc>
          <w:tcPr>
            <w:tcW w:w="1837" w:type="dxa"/>
            <w:vAlign w:val="center"/>
          </w:tcPr>
          <w:p w14:paraId="6099DE43" w14:textId="284E7746" w:rsidR="00F751E1" w:rsidRPr="008A62D7" w:rsidDel="009153A3" w:rsidRDefault="00F751E1" w:rsidP="00E82C49">
            <w:pPr>
              <w:spacing w:line="360" w:lineRule="auto"/>
              <w:jc w:val="center"/>
              <w:rPr>
                <w:del w:id="2100" w:author="Dioguardi, Fabio" w:date="2019-01-24T16:30:00Z"/>
                <w:sz w:val="24"/>
                <w:lang w:val="en-GB"/>
              </w:rPr>
            </w:pPr>
            <w:del w:id="2101" w:author="Dioguardi, Fabio" w:date="2019-01-24T16:30:00Z">
              <w:r w:rsidRPr="008A62D7" w:rsidDel="009153A3">
                <w:rPr>
                  <w:sz w:val="24"/>
                  <w:lang w:val="en-GB"/>
                </w:rPr>
                <w:delText>1:1:1:1:6</w:delText>
              </w:r>
            </w:del>
          </w:p>
          <w:p w14:paraId="09F08862" w14:textId="654289F3" w:rsidR="00F751E1" w:rsidRPr="008A62D7" w:rsidDel="009153A3" w:rsidRDefault="00F751E1" w:rsidP="00E82C49">
            <w:pPr>
              <w:spacing w:line="360" w:lineRule="auto"/>
              <w:jc w:val="center"/>
              <w:rPr>
                <w:del w:id="2102" w:author="Dioguardi, Fabio" w:date="2019-01-24T16:30:00Z"/>
                <w:sz w:val="24"/>
                <w:lang w:val="en-GB"/>
              </w:rPr>
            </w:pPr>
            <w:del w:id="2103" w:author="Dioguardi, Fabio" w:date="2019-01-24T16:30:00Z">
              <w:r w:rsidRPr="008A62D7" w:rsidDel="009153A3">
                <w:rPr>
                  <w:sz w:val="24"/>
                  <w:lang w:val="en-GB"/>
                </w:rPr>
                <w:delText>[1:5]</w:delText>
              </w:r>
            </w:del>
          </w:p>
        </w:tc>
      </w:tr>
      <w:tr w:rsidR="00F751E1" w:rsidRPr="000E1A5F" w:rsidDel="009153A3" w14:paraId="43E400C7" w14:textId="427D3088" w:rsidTr="00E82C49">
        <w:trPr>
          <w:del w:id="2104" w:author="Dioguardi, Fabio" w:date="2019-01-24T16:30:00Z"/>
        </w:trPr>
        <w:tc>
          <w:tcPr>
            <w:tcW w:w="1555" w:type="dxa"/>
            <w:vMerge w:val="restart"/>
            <w:vAlign w:val="center"/>
          </w:tcPr>
          <w:p w14:paraId="616D139D" w14:textId="27096C30" w:rsidR="00F751E1" w:rsidRPr="008A62D7" w:rsidDel="009153A3" w:rsidRDefault="00F751E1" w:rsidP="00E82C49">
            <w:pPr>
              <w:spacing w:line="360" w:lineRule="auto"/>
              <w:jc w:val="center"/>
              <w:rPr>
                <w:del w:id="2105" w:author="Dioguardi, Fabio" w:date="2019-01-24T16:30:00Z"/>
                <w:sz w:val="24"/>
                <w:lang w:val="en-GB"/>
              </w:rPr>
            </w:pPr>
            <w:del w:id="2106" w:author="Dioguardi, Fabio" w:date="2019-01-24T16:30:00Z">
              <w:r w:rsidRPr="008A62D7" w:rsidDel="009153A3">
                <w:rPr>
                  <w:sz w:val="24"/>
                  <w:lang w:val="en-GB"/>
                </w:rPr>
                <w:delText>bent-over</w:delText>
              </w:r>
            </w:del>
          </w:p>
        </w:tc>
        <w:tc>
          <w:tcPr>
            <w:tcW w:w="1716" w:type="dxa"/>
            <w:vAlign w:val="center"/>
          </w:tcPr>
          <w:p w14:paraId="309659B5" w14:textId="2F883871" w:rsidR="00F751E1" w:rsidRPr="008A62D7" w:rsidDel="009153A3" w:rsidRDefault="00F751E1" w:rsidP="00E82C49">
            <w:pPr>
              <w:spacing w:line="360" w:lineRule="auto"/>
              <w:jc w:val="center"/>
              <w:rPr>
                <w:del w:id="2107" w:author="Dioguardi, Fabio" w:date="2019-01-24T16:30:00Z"/>
                <w:sz w:val="24"/>
                <w:lang w:val="en-GB"/>
              </w:rPr>
            </w:pPr>
            <w:del w:id="2108" w:author="Dioguardi, Fabio" w:date="2019-01-24T16:30:00Z">
              <w:r w:rsidRPr="008A62D7" w:rsidDel="009153A3">
                <w:rPr>
                  <w:sz w:val="24"/>
                  <w:lang w:val="en-GB"/>
                </w:rPr>
                <w:delText>few</w:delText>
              </w:r>
            </w:del>
          </w:p>
        </w:tc>
        <w:tc>
          <w:tcPr>
            <w:tcW w:w="2111" w:type="dxa"/>
            <w:vAlign w:val="center"/>
          </w:tcPr>
          <w:p w14:paraId="12FC4F45" w14:textId="17EA1A13" w:rsidR="00F751E1" w:rsidRPr="008A62D7" w:rsidDel="009153A3" w:rsidRDefault="00F751E1" w:rsidP="00E82C49">
            <w:pPr>
              <w:spacing w:line="360" w:lineRule="auto"/>
              <w:jc w:val="center"/>
              <w:rPr>
                <w:del w:id="2109" w:author="Dioguardi, Fabio" w:date="2019-01-24T16:30:00Z"/>
                <w:sz w:val="24"/>
                <w:lang w:val="en-GB"/>
              </w:rPr>
            </w:pPr>
            <w:del w:id="2110" w:author="Dioguardi, Fabio" w:date="2019-01-24T16:30:00Z">
              <w:r w:rsidRPr="008A62D7" w:rsidDel="009153A3">
                <w:rPr>
                  <w:sz w:val="24"/>
                  <w:lang w:val="en-GB"/>
                </w:rPr>
                <w:delText>0:1:1:4:1</w:delText>
              </w:r>
            </w:del>
          </w:p>
          <w:p w14:paraId="7479CDB9" w14:textId="0AF70846" w:rsidR="00F751E1" w:rsidRPr="008A62D7" w:rsidDel="009153A3" w:rsidRDefault="00F751E1" w:rsidP="00E82C49">
            <w:pPr>
              <w:spacing w:line="360" w:lineRule="auto"/>
              <w:jc w:val="center"/>
              <w:rPr>
                <w:del w:id="2111" w:author="Dioguardi, Fabio" w:date="2019-01-24T16:30:00Z"/>
                <w:sz w:val="24"/>
                <w:lang w:val="en-GB"/>
              </w:rPr>
            </w:pPr>
            <w:del w:id="2112" w:author="Dioguardi, Fabio" w:date="2019-01-24T16:30:00Z">
              <w:r w:rsidRPr="008A62D7" w:rsidDel="009153A3">
                <w:rPr>
                  <w:sz w:val="24"/>
                  <w:lang w:val="en-GB"/>
                </w:rPr>
                <w:delText>[5:1]</w:delText>
              </w:r>
            </w:del>
          </w:p>
        </w:tc>
        <w:tc>
          <w:tcPr>
            <w:tcW w:w="1843" w:type="dxa"/>
            <w:vAlign w:val="center"/>
          </w:tcPr>
          <w:p w14:paraId="7FD6333B" w14:textId="42050FD7" w:rsidR="00F751E1" w:rsidRPr="008A62D7" w:rsidDel="009153A3" w:rsidRDefault="00F751E1" w:rsidP="00E82C49">
            <w:pPr>
              <w:spacing w:line="360" w:lineRule="auto"/>
              <w:jc w:val="center"/>
              <w:rPr>
                <w:del w:id="2113" w:author="Dioguardi, Fabio" w:date="2019-01-24T16:30:00Z"/>
                <w:sz w:val="24"/>
                <w:lang w:val="en-GB"/>
              </w:rPr>
            </w:pPr>
            <w:del w:id="2114" w:author="Dioguardi, Fabio" w:date="2019-01-24T16:30:00Z">
              <w:r w:rsidRPr="008A62D7" w:rsidDel="009153A3">
                <w:rPr>
                  <w:sz w:val="24"/>
                  <w:lang w:val="en-GB"/>
                </w:rPr>
                <w:delText>1:1:1:6:1</w:delText>
              </w:r>
            </w:del>
          </w:p>
          <w:p w14:paraId="5778568B" w14:textId="573D7D9A" w:rsidR="00F751E1" w:rsidRPr="008A62D7" w:rsidDel="009153A3" w:rsidRDefault="00F751E1" w:rsidP="00E82C49">
            <w:pPr>
              <w:spacing w:line="360" w:lineRule="auto"/>
              <w:jc w:val="center"/>
              <w:rPr>
                <w:del w:id="2115" w:author="Dioguardi, Fabio" w:date="2019-01-24T16:30:00Z"/>
                <w:sz w:val="24"/>
                <w:lang w:val="en-GB"/>
              </w:rPr>
            </w:pPr>
            <w:del w:id="2116" w:author="Dioguardi, Fabio" w:date="2019-01-24T16:30:00Z">
              <w:r w:rsidRPr="008A62D7" w:rsidDel="009153A3">
                <w:rPr>
                  <w:sz w:val="24"/>
                  <w:lang w:val="en-GB"/>
                </w:rPr>
                <w:delText>[5:1]</w:delText>
              </w:r>
            </w:del>
          </w:p>
        </w:tc>
        <w:tc>
          <w:tcPr>
            <w:tcW w:w="1837" w:type="dxa"/>
            <w:vAlign w:val="center"/>
          </w:tcPr>
          <w:p w14:paraId="3E9CF2EE" w14:textId="6D085642" w:rsidR="00F751E1" w:rsidRPr="008A62D7" w:rsidDel="009153A3" w:rsidRDefault="00F751E1" w:rsidP="00E82C49">
            <w:pPr>
              <w:spacing w:line="360" w:lineRule="auto"/>
              <w:jc w:val="center"/>
              <w:rPr>
                <w:del w:id="2117" w:author="Dioguardi, Fabio" w:date="2019-01-24T16:30:00Z"/>
                <w:sz w:val="24"/>
                <w:lang w:val="en-GB"/>
              </w:rPr>
            </w:pPr>
            <w:del w:id="2118" w:author="Dioguardi, Fabio" w:date="2019-01-24T16:30:00Z">
              <w:r w:rsidRPr="008A62D7" w:rsidDel="009153A3">
                <w:rPr>
                  <w:sz w:val="24"/>
                  <w:lang w:val="en-GB"/>
                </w:rPr>
                <w:delText>1:2:2:1:1</w:delText>
              </w:r>
            </w:del>
          </w:p>
          <w:p w14:paraId="26206589" w14:textId="73E20F98" w:rsidR="00F751E1" w:rsidRPr="008A62D7" w:rsidDel="009153A3" w:rsidRDefault="00F751E1" w:rsidP="00E82C49">
            <w:pPr>
              <w:spacing w:line="360" w:lineRule="auto"/>
              <w:jc w:val="center"/>
              <w:rPr>
                <w:del w:id="2119" w:author="Dioguardi, Fabio" w:date="2019-01-24T16:30:00Z"/>
                <w:sz w:val="24"/>
                <w:lang w:val="en-GB"/>
              </w:rPr>
            </w:pPr>
            <w:del w:id="2120" w:author="Dioguardi, Fabio" w:date="2019-01-24T16:30:00Z">
              <w:r w:rsidRPr="008A62D7" w:rsidDel="009153A3">
                <w:rPr>
                  <w:sz w:val="24"/>
                  <w:lang w:val="en-GB"/>
                </w:rPr>
                <w:delText>[5:1]</w:delText>
              </w:r>
            </w:del>
          </w:p>
        </w:tc>
      </w:tr>
      <w:tr w:rsidR="00F751E1" w:rsidRPr="000E1A5F" w:rsidDel="009153A3" w14:paraId="7E514EE1" w14:textId="395991BE" w:rsidTr="00E82C49">
        <w:trPr>
          <w:del w:id="2121" w:author="Dioguardi, Fabio" w:date="2019-01-24T16:30:00Z"/>
        </w:trPr>
        <w:tc>
          <w:tcPr>
            <w:tcW w:w="1555" w:type="dxa"/>
            <w:vMerge/>
            <w:vAlign w:val="center"/>
          </w:tcPr>
          <w:p w14:paraId="1CFE9B20" w14:textId="57BBA40D" w:rsidR="00F751E1" w:rsidRPr="008A62D7" w:rsidDel="009153A3" w:rsidRDefault="00F751E1" w:rsidP="00E82C49">
            <w:pPr>
              <w:spacing w:line="360" w:lineRule="auto"/>
              <w:jc w:val="center"/>
              <w:rPr>
                <w:del w:id="2122" w:author="Dioguardi, Fabio" w:date="2019-01-24T16:30:00Z"/>
                <w:sz w:val="24"/>
                <w:lang w:val="en-GB"/>
              </w:rPr>
            </w:pPr>
          </w:p>
        </w:tc>
        <w:tc>
          <w:tcPr>
            <w:tcW w:w="1716" w:type="dxa"/>
            <w:vAlign w:val="center"/>
          </w:tcPr>
          <w:p w14:paraId="6E91E361" w14:textId="06EFB85E" w:rsidR="00F751E1" w:rsidRPr="008A62D7" w:rsidDel="009153A3" w:rsidRDefault="00F751E1" w:rsidP="00E82C49">
            <w:pPr>
              <w:spacing w:line="360" w:lineRule="auto"/>
              <w:jc w:val="center"/>
              <w:rPr>
                <w:del w:id="2123" w:author="Dioguardi, Fabio" w:date="2019-01-24T16:30:00Z"/>
                <w:sz w:val="24"/>
                <w:lang w:val="en-GB"/>
              </w:rPr>
            </w:pPr>
            <w:del w:id="2124" w:author="Dioguardi, Fabio" w:date="2019-01-24T16:30:00Z">
              <w:r w:rsidRPr="008A62D7" w:rsidDel="009153A3">
                <w:rPr>
                  <w:sz w:val="24"/>
                  <w:lang w:val="en-GB"/>
                </w:rPr>
                <w:delText>sufficient</w:delText>
              </w:r>
              <w:r w:rsidRPr="008A62D7" w:rsidDel="009153A3">
                <w:rPr>
                  <w:sz w:val="24"/>
                  <w:vertAlign w:val="superscript"/>
                  <w:lang w:val="en-GB"/>
                </w:rPr>
                <w:delText>1</w:delText>
              </w:r>
            </w:del>
          </w:p>
        </w:tc>
        <w:tc>
          <w:tcPr>
            <w:tcW w:w="2111" w:type="dxa"/>
            <w:vAlign w:val="center"/>
          </w:tcPr>
          <w:p w14:paraId="6DCCE863" w14:textId="3580B2B5" w:rsidR="00F751E1" w:rsidRPr="008A62D7" w:rsidDel="009153A3" w:rsidRDefault="00F751E1" w:rsidP="00E82C49">
            <w:pPr>
              <w:spacing w:line="360" w:lineRule="auto"/>
              <w:jc w:val="center"/>
              <w:rPr>
                <w:del w:id="2125" w:author="Dioguardi, Fabio" w:date="2019-01-24T16:30:00Z"/>
                <w:sz w:val="24"/>
                <w:lang w:val="en-GB"/>
              </w:rPr>
            </w:pPr>
            <w:del w:id="2126" w:author="Dioguardi, Fabio" w:date="2019-01-24T16:30:00Z">
              <w:r w:rsidRPr="008A62D7" w:rsidDel="009153A3">
                <w:rPr>
                  <w:sz w:val="24"/>
                  <w:lang w:val="en-GB"/>
                </w:rPr>
                <w:delText>0:0:0:1:6</w:delText>
              </w:r>
            </w:del>
          </w:p>
          <w:p w14:paraId="68FC0A62" w14:textId="2554AB50" w:rsidR="00F751E1" w:rsidRPr="008A62D7" w:rsidDel="009153A3" w:rsidRDefault="00F751E1" w:rsidP="00E82C49">
            <w:pPr>
              <w:spacing w:line="360" w:lineRule="auto"/>
              <w:jc w:val="center"/>
              <w:rPr>
                <w:del w:id="2127" w:author="Dioguardi, Fabio" w:date="2019-01-24T16:30:00Z"/>
                <w:sz w:val="24"/>
                <w:lang w:val="en-GB"/>
              </w:rPr>
            </w:pPr>
            <w:del w:id="2128" w:author="Dioguardi, Fabio" w:date="2019-01-24T16:30:00Z">
              <w:r w:rsidRPr="008A62D7" w:rsidDel="009153A3">
                <w:rPr>
                  <w:sz w:val="24"/>
                  <w:lang w:val="en-GB"/>
                </w:rPr>
                <w:delText>[1:5]</w:delText>
              </w:r>
            </w:del>
          </w:p>
        </w:tc>
        <w:tc>
          <w:tcPr>
            <w:tcW w:w="1843" w:type="dxa"/>
            <w:vAlign w:val="center"/>
          </w:tcPr>
          <w:p w14:paraId="28274B83" w14:textId="3C3CE292" w:rsidR="00F751E1" w:rsidRPr="008A62D7" w:rsidDel="009153A3" w:rsidRDefault="00F751E1" w:rsidP="00E82C49">
            <w:pPr>
              <w:spacing w:line="360" w:lineRule="auto"/>
              <w:jc w:val="center"/>
              <w:rPr>
                <w:del w:id="2129" w:author="Dioguardi, Fabio" w:date="2019-01-24T16:30:00Z"/>
                <w:sz w:val="24"/>
                <w:lang w:val="en-GB"/>
              </w:rPr>
            </w:pPr>
            <w:del w:id="2130" w:author="Dioguardi, Fabio" w:date="2019-01-24T16:30:00Z">
              <w:r w:rsidRPr="008A62D7" w:rsidDel="009153A3">
                <w:rPr>
                  <w:sz w:val="24"/>
                  <w:lang w:val="en-GB"/>
                </w:rPr>
                <w:delText>0:1:1:3:6</w:delText>
              </w:r>
            </w:del>
          </w:p>
          <w:p w14:paraId="0688A860" w14:textId="7A9F7273" w:rsidR="00F751E1" w:rsidRPr="008A62D7" w:rsidDel="009153A3" w:rsidRDefault="00F751E1" w:rsidP="00E82C49">
            <w:pPr>
              <w:spacing w:line="360" w:lineRule="auto"/>
              <w:jc w:val="center"/>
              <w:rPr>
                <w:del w:id="2131" w:author="Dioguardi, Fabio" w:date="2019-01-24T16:30:00Z"/>
                <w:sz w:val="24"/>
                <w:lang w:val="en-GB"/>
              </w:rPr>
            </w:pPr>
            <w:del w:id="2132" w:author="Dioguardi, Fabio" w:date="2019-01-24T16:30:00Z">
              <w:r w:rsidRPr="008A62D7" w:rsidDel="009153A3">
                <w:rPr>
                  <w:sz w:val="24"/>
                  <w:lang w:val="en-GB"/>
                </w:rPr>
                <w:delText>[1:5]</w:delText>
              </w:r>
            </w:del>
          </w:p>
        </w:tc>
        <w:tc>
          <w:tcPr>
            <w:tcW w:w="1837" w:type="dxa"/>
            <w:vAlign w:val="center"/>
          </w:tcPr>
          <w:p w14:paraId="43B01ECD" w14:textId="51F6ACCC" w:rsidR="00F751E1" w:rsidRPr="008A62D7" w:rsidDel="009153A3" w:rsidRDefault="00F751E1" w:rsidP="00E82C49">
            <w:pPr>
              <w:spacing w:line="360" w:lineRule="auto"/>
              <w:jc w:val="center"/>
              <w:rPr>
                <w:del w:id="2133" w:author="Dioguardi, Fabio" w:date="2019-01-24T16:30:00Z"/>
                <w:sz w:val="24"/>
                <w:lang w:val="en-GB"/>
              </w:rPr>
            </w:pPr>
            <w:del w:id="2134" w:author="Dioguardi, Fabio" w:date="2019-01-24T16:30:00Z">
              <w:r w:rsidRPr="008A62D7" w:rsidDel="009153A3">
                <w:rPr>
                  <w:sz w:val="24"/>
                  <w:lang w:val="en-GB"/>
                </w:rPr>
                <w:delText>0:1:1:1:6</w:delText>
              </w:r>
            </w:del>
          </w:p>
          <w:p w14:paraId="569A7397" w14:textId="7F4FF43C" w:rsidR="00F751E1" w:rsidRPr="008A62D7" w:rsidDel="009153A3" w:rsidRDefault="00F751E1" w:rsidP="00E82C49">
            <w:pPr>
              <w:spacing w:line="360" w:lineRule="auto"/>
              <w:jc w:val="center"/>
              <w:rPr>
                <w:del w:id="2135" w:author="Dioguardi, Fabio" w:date="2019-01-24T16:30:00Z"/>
                <w:sz w:val="24"/>
                <w:lang w:val="en-GB"/>
              </w:rPr>
            </w:pPr>
            <w:del w:id="2136" w:author="Dioguardi, Fabio" w:date="2019-01-24T16:30:00Z">
              <w:r w:rsidRPr="008A62D7" w:rsidDel="009153A3">
                <w:rPr>
                  <w:sz w:val="24"/>
                  <w:lang w:val="en-GB"/>
                </w:rPr>
                <w:delText>[1:5]</w:delText>
              </w:r>
            </w:del>
          </w:p>
        </w:tc>
      </w:tr>
    </w:tbl>
    <w:tbl>
      <w:tblPr>
        <w:tblStyle w:val="TableGrid"/>
        <w:tblW w:w="0" w:type="auto"/>
        <w:tblLook w:val="04A0" w:firstRow="1" w:lastRow="0" w:firstColumn="1" w:lastColumn="0" w:noHBand="0" w:noVBand="1"/>
      </w:tblPr>
      <w:tblGrid>
        <w:gridCol w:w="1547"/>
        <w:gridCol w:w="1712"/>
        <w:gridCol w:w="2098"/>
        <w:gridCol w:w="1834"/>
        <w:gridCol w:w="1828"/>
      </w:tblGrid>
      <w:tr w:rsidR="009153A3" w:rsidRPr="00982444" w14:paraId="0F8FC181" w14:textId="77777777" w:rsidTr="009153A3">
        <w:trPr>
          <w:ins w:id="2137" w:author="Dioguardi, Fabio" w:date="2019-01-24T16:30:00Z"/>
        </w:trPr>
        <w:tc>
          <w:tcPr>
            <w:tcW w:w="1547" w:type="dxa"/>
            <w:vMerge w:val="restart"/>
            <w:vAlign w:val="center"/>
          </w:tcPr>
          <w:p w14:paraId="33E446BB" w14:textId="77777777" w:rsidR="009153A3" w:rsidRPr="00982444" w:rsidRDefault="009153A3" w:rsidP="00156429">
            <w:pPr>
              <w:spacing w:line="360" w:lineRule="auto"/>
              <w:jc w:val="center"/>
              <w:rPr>
                <w:ins w:id="2138" w:author="Dioguardi, Fabio" w:date="2019-01-24T16:30:00Z"/>
                <w:sz w:val="24"/>
              </w:rPr>
            </w:pPr>
            <w:commentRangeStart w:id="2139"/>
            <w:ins w:id="2140" w:author="Dioguardi, Fabio" w:date="2019-01-24T16:30:00Z">
              <w:r>
                <w:rPr>
                  <w:sz w:val="24"/>
                </w:rPr>
                <w:t>plume</w:t>
              </w:r>
            </w:ins>
          </w:p>
        </w:tc>
        <w:tc>
          <w:tcPr>
            <w:tcW w:w="1712" w:type="dxa"/>
            <w:vMerge w:val="restart"/>
          </w:tcPr>
          <w:p w14:paraId="577A5411" w14:textId="77777777" w:rsidR="009153A3" w:rsidRDefault="009153A3" w:rsidP="00156429">
            <w:pPr>
              <w:spacing w:line="360" w:lineRule="auto"/>
              <w:jc w:val="center"/>
              <w:rPr>
                <w:ins w:id="2141" w:author="Dioguardi, Fabio" w:date="2019-01-24T16:30:00Z"/>
                <w:sz w:val="24"/>
              </w:rPr>
            </w:pPr>
            <w:ins w:id="2142" w:author="Dioguardi, Fabio" w:date="2019-01-24T16:30:00Z">
              <w:r>
                <w:rPr>
                  <w:sz w:val="24"/>
                </w:rPr>
                <w:t>Information</w:t>
              </w:r>
            </w:ins>
          </w:p>
          <w:p w14:paraId="0AF7EBBE" w14:textId="77777777" w:rsidR="009153A3" w:rsidRPr="00982444" w:rsidRDefault="009153A3" w:rsidP="00156429">
            <w:pPr>
              <w:spacing w:line="360" w:lineRule="auto"/>
              <w:jc w:val="center"/>
              <w:rPr>
                <w:ins w:id="2143" w:author="Dioguardi, Fabio" w:date="2019-01-24T16:30:00Z"/>
                <w:sz w:val="24"/>
              </w:rPr>
            </w:pPr>
            <w:ins w:id="2144" w:author="Dioguardi, Fabio" w:date="2019-01-24T16:30:00Z">
              <w:r>
                <w:rPr>
                  <w:sz w:val="24"/>
                </w:rPr>
                <w:t>available</w:t>
              </w:r>
            </w:ins>
          </w:p>
        </w:tc>
        <w:tc>
          <w:tcPr>
            <w:tcW w:w="5760" w:type="dxa"/>
            <w:gridSpan w:val="3"/>
            <w:vAlign w:val="center"/>
          </w:tcPr>
          <w:p w14:paraId="641B8A26" w14:textId="77777777" w:rsidR="009153A3" w:rsidRPr="00982444" w:rsidRDefault="009153A3" w:rsidP="00156429">
            <w:pPr>
              <w:spacing w:line="360" w:lineRule="auto"/>
              <w:jc w:val="center"/>
              <w:rPr>
                <w:ins w:id="2145" w:author="Dioguardi, Fabio" w:date="2019-01-24T16:30:00Z"/>
                <w:sz w:val="24"/>
              </w:rPr>
            </w:pPr>
            <w:ins w:id="2146" w:author="Dioguardi, Fabio" w:date="2019-01-24T16:30:00Z">
              <w:r>
                <w:rPr>
                  <w:sz w:val="24"/>
                </w:rPr>
                <w:t>Eruption magnitude</w:t>
              </w:r>
            </w:ins>
          </w:p>
        </w:tc>
      </w:tr>
      <w:tr w:rsidR="009153A3" w:rsidRPr="00982444" w14:paraId="0924F65E" w14:textId="77777777" w:rsidTr="009153A3">
        <w:trPr>
          <w:ins w:id="2147" w:author="Dioguardi, Fabio" w:date="2019-01-24T16:30:00Z"/>
        </w:trPr>
        <w:tc>
          <w:tcPr>
            <w:tcW w:w="1547" w:type="dxa"/>
            <w:vMerge/>
            <w:vAlign w:val="center"/>
          </w:tcPr>
          <w:p w14:paraId="18FF2258" w14:textId="77777777" w:rsidR="009153A3" w:rsidRPr="00982444" w:rsidRDefault="009153A3" w:rsidP="00156429">
            <w:pPr>
              <w:spacing w:line="360" w:lineRule="auto"/>
              <w:jc w:val="center"/>
              <w:rPr>
                <w:ins w:id="2148" w:author="Dioguardi, Fabio" w:date="2019-01-24T16:30:00Z"/>
                <w:sz w:val="24"/>
              </w:rPr>
            </w:pPr>
          </w:p>
        </w:tc>
        <w:tc>
          <w:tcPr>
            <w:tcW w:w="1712" w:type="dxa"/>
            <w:vMerge/>
          </w:tcPr>
          <w:p w14:paraId="0ED55174" w14:textId="77777777" w:rsidR="009153A3" w:rsidRPr="00982444" w:rsidRDefault="009153A3" w:rsidP="00156429">
            <w:pPr>
              <w:spacing w:line="360" w:lineRule="auto"/>
              <w:jc w:val="center"/>
              <w:rPr>
                <w:ins w:id="2149" w:author="Dioguardi, Fabio" w:date="2019-01-24T16:30:00Z"/>
                <w:sz w:val="24"/>
              </w:rPr>
            </w:pPr>
          </w:p>
        </w:tc>
        <w:tc>
          <w:tcPr>
            <w:tcW w:w="2098" w:type="dxa"/>
            <w:vAlign w:val="center"/>
          </w:tcPr>
          <w:p w14:paraId="28A28D8F" w14:textId="77777777" w:rsidR="009153A3" w:rsidRPr="00982444" w:rsidRDefault="009153A3" w:rsidP="00156429">
            <w:pPr>
              <w:spacing w:line="360" w:lineRule="auto"/>
              <w:jc w:val="center"/>
              <w:rPr>
                <w:ins w:id="2150" w:author="Dioguardi, Fabio" w:date="2019-01-24T16:30:00Z"/>
                <w:sz w:val="24"/>
              </w:rPr>
            </w:pPr>
            <w:ins w:id="2151" w:author="Dioguardi, Fabio" w:date="2019-01-24T16:30:00Z">
              <w:r>
                <w:rPr>
                  <w:sz w:val="24"/>
                </w:rPr>
                <w:t>weak</w:t>
              </w:r>
            </w:ins>
          </w:p>
        </w:tc>
        <w:tc>
          <w:tcPr>
            <w:tcW w:w="1834" w:type="dxa"/>
            <w:vAlign w:val="center"/>
          </w:tcPr>
          <w:p w14:paraId="7F1D662F" w14:textId="77777777" w:rsidR="009153A3" w:rsidRPr="00982444" w:rsidRDefault="009153A3" w:rsidP="00156429">
            <w:pPr>
              <w:spacing w:line="360" w:lineRule="auto"/>
              <w:jc w:val="center"/>
              <w:rPr>
                <w:ins w:id="2152" w:author="Dioguardi, Fabio" w:date="2019-01-24T16:30:00Z"/>
                <w:sz w:val="24"/>
              </w:rPr>
            </w:pPr>
            <w:ins w:id="2153" w:author="Dioguardi, Fabio" w:date="2019-01-24T16:30:00Z">
              <w:r>
                <w:rPr>
                  <w:sz w:val="24"/>
                </w:rPr>
                <w:t>medium</w:t>
              </w:r>
            </w:ins>
          </w:p>
        </w:tc>
        <w:tc>
          <w:tcPr>
            <w:tcW w:w="1828" w:type="dxa"/>
            <w:vAlign w:val="center"/>
          </w:tcPr>
          <w:p w14:paraId="25E624F8" w14:textId="77777777" w:rsidR="009153A3" w:rsidRPr="00982444" w:rsidRDefault="009153A3" w:rsidP="00156429">
            <w:pPr>
              <w:spacing w:line="360" w:lineRule="auto"/>
              <w:jc w:val="center"/>
              <w:rPr>
                <w:ins w:id="2154" w:author="Dioguardi, Fabio" w:date="2019-01-24T16:30:00Z"/>
                <w:sz w:val="24"/>
              </w:rPr>
            </w:pPr>
            <w:ins w:id="2155" w:author="Dioguardi, Fabio" w:date="2019-01-24T16:30:00Z">
              <w:r>
                <w:rPr>
                  <w:sz w:val="24"/>
                </w:rPr>
                <w:t>strong</w:t>
              </w:r>
            </w:ins>
          </w:p>
        </w:tc>
      </w:tr>
      <w:tr w:rsidR="009153A3" w:rsidRPr="00982444" w14:paraId="1C501778" w14:textId="77777777" w:rsidTr="009153A3">
        <w:trPr>
          <w:ins w:id="2156" w:author="Dioguardi, Fabio" w:date="2019-01-24T16:30:00Z"/>
        </w:trPr>
        <w:tc>
          <w:tcPr>
            <w:tcW w:w="1547" w:type="dxa"/>
            <w:vMerge w:val="restart"/>
            <w:vAlign w:val="center"/>
          </w:tcPr>
          <w:p w14:paraId="6A0C376F" w14:textId="77777777" w:rsidR="009153A3" w:rsidRPr="00982444" w:rsidRDefault="009153A3" w:rsidP="00156429">
            <w:pPr>
              <w:spacing w:line="360" w:lineRule="auto"/>
              <w:jc w:val="center"/>
              <w:rPr>
                <w:ins w:id="2157" w:author="Dioguardi, Fabio" w:date="2019-01-24T16:30:00Z"/>
                <w:sz w:val="24"/>
              </w:rPr>
            </w:pPr>
            <w:ins w:id="2158" w:author="Dioguardi, Fabio" w:date="2019-01-24T16:30:00Z">
              <w:r>
                <w:rPr>
                  <w:sz w:val="24"/>
                </w:rPr>
                <w:t>vertical</w:t>
              </w:r>
            </w:ins>
          </w:p>
        </w:tc>
        <w:tc>
          <w:tcPr>
            <w:tcW w:w="1712" w:type="dxa"/>
            <w:vAlign w:val="center"/>
          </w:tcPr>
          <w:p w14:paraId="71B77B82" w14:textId="77777777" w:rsidR="009153A3" w:rsidRPr="00982444" w:rsidRDefault="009153A3" w:rsidP="00156429">
            <w:pPr>
              <w:spacing w:line="360" w:lineRule="auto"/>
              <w:jc w:val="center"/>
              <w:rPr>
                <w:ins w:id="2159" w:author="Dioguardi, Fabio" w:date="2019-01-24T16:30:00Z"/>
                <w:sz w:val="24"/>
              </w:rPr>
            </w:pPr>
            <w:ins w:id="2160" w:author="Dioguardi, Fabio" w:date="2019-01-24T16:30:00Z">
              <w:r>
                <w:rPr>
                  <w:sz w:val="24"/>
                </w:rPr>
                <w:t>few</w:t>
              </w:r>
            </w:ins>
          </w:p>
        </w:tc>
        <w:tc>
          <w:tcPr>
            <w:tcW w:w="2098" w:type="dxa"/>
            <w:vAlign w:val="center"/>
          </w:tcPr>
          <w:p w14:paraId="270A106E" w14:textId="6F5C7E32" w:rsidR="009153A3" w:rsidRDefault="009153A3" w:rsidP="00156429">
            <w:pPr>
              <w:spacing w:line="360" w:lineRule="auto"/>
              <w:jc w:val="center"/>
              <w:rPr>
                <w:ins w:id="2161" w:author="Dioguardi, Fabio" w:date="2019-01-24T16:30:00Z"/>
                <w:sz w:val="24"/>
              </w:rPr>
            </w:pPr>
            <w:ins w:id="2162" w:author="Dioguardi, Fabio" w:date="2019-01-24T16:30:00Z">
              <w:r>
                <w:rPr>
                  <w:sz w:val="24"/>
                </w:rPr>
                <w:t>4:2:2:1:1</w:t>
              </w:r>
              <w:r w:rsidR="00565D78">
                <w:rPr>
                  <w:sz w:val="24"/>
                </w:rPr>
                <w:t>:1</w:t>
              </w:r>
            </w:ins>
          </w:p>
          <w:p w14:paraId="48251C82" w14:textId="2524AA55" w:rsidR="009153A3" w:rsidRPr="00982444" w:rsidRDefault="00565D78" w:rsidP="00156429">
            <w:pPr>
              <w:spacing w:line="360" w:lineRule="auto"/>
              <w:jc w:val="center"/>
              <w:rPr>
                <w:ins w:id="2163" w:author="Dioguardi, Fabio" w:date="2019-01-24T16:30:00Z"/>
                <w:sz w:val="24"/>
              </w:rPr>
            </w:pPr>
            <w:ins w:id="2164" w:author="Dioguardi, Fabio" w:date="2019-01-24T16:30:00Z">
              <w:r>
                <w:rPr>
                  <w:sz w:val="24"/>
                </w:rPr>
                <w:t>[6</w:t>
              </w:r>
              <w:r w:rsidR="009153A3">
                <w:rPr>
                  <w:sz w:val="24"/>
                </w:rPr>
                <w:t>:1]</w:t>
              </w:r>
            </w:ins>
          </w:p>
        </w:tc>
        <w:tc>
          <w:tcPr>
            <w:tcW w:w="1834" w:type="dxa"/>
            <w:vAlign w:val="center"/>
          </w:tcPr>
          <w:p w14:paraId="52C38B2E" w14:textId="75B99EF1" w:rsidR="009153A3" w:rsidRDefault="009153A3" w:rsidP="00156429">
            <w:pPr>
              <w:spacing w:line="360" w:lineRule="auto"/>
              <w:jc w:val="center"/>
              <w:rPr>
                <w:ins w:id="2165" w:author="Dioguardi, Fabio" w:date="2019-01-24T16:30:00Z"/>
                <w:sz w:val="24"/>
              </w:rPr>
            </w:pPr>
            <w:ins w:id="2166" w:author="Dioguardi, Fabio" w:date="2019-01-24T16:30:00Z">
              <w:r>
                <w:rPr>
                  <w:sz w:val="24"/>
                </w:rPr>
                <w:t>4:2:2:1:1</w:t>
              </w:r>
              <w:r w:rsidR="00565D78">
                <w:rPr>
                  <w:sz w:val="24"/>
                </w:rPr>
                <w:t>:1</w:t>
              </w:r>
            </w:ins>
          </w:p>
          <w:p w14:paraId="32BF4964" w14:textId="693B2E2C" w:rsidR="009153A3" w:rsidRPr="00982444" w:rsidRDefault="00565D78" w:rsidP="00156429">
            <w:pPr>
              <w:spacing w:line="360" w:lineRule="auto"/>
              <w:jc w:val="center"/>
              <w:rPr>
                <w:ins w:id="2167" w:author="Dioguardi, Fabio" w:date="2019-01-24T16:30:00Z"/>
                <w:sz w:val="24"/>
              </w:rPr>
            </w:pPr>
            <w:ins w:id="2168" w:author="Dioguardi, Fabio" w:date="2019-01-24T16:30:00Z">
              <w:r>
                <w:rPr>
                  <w:sz w:val="24"/>
                </w:rPr>
                <w:t>[6</w:t>
              </w:r>
              <w:r w:rsidR="009153A3">
                <w:rPr>
                  <w:sz w:val="24"/>
                </w:rPr>
                <w:t>:1]</w:t>
              </w:r>
            </w:ins>
          </w:p>
        </w:tc>
        <w:tc>
          <w:tcPr>
            <w:tcW w:w="1828" w:type="dxa"/>
            <w:vAlign w:val="center"/>
          </w:tcPr>
          <w:p w14:paraId="6F6F4775" w14:textId="0557B372" w:rsidR="009153A3" w:rsidRDefault="009153A3" w:rsidP="00156429">
            <w:pPr>
              <w:spacing w:line="360" w:lineRule="auto"/>
              <w:jc w:val="center"/>
              <w:rPr>
                <w:ins w:id="2169" w:author="Dioguardi, Fabio" w:date="2019-01-24T16:30:00Z"/>
                <w:sz w:val="24"/>
              </w:rPr>
            </w:pPr>
            <w:ins w:id="2170" w:author="Dioguardi, Fabio" w:date="2019-01-24T16:30:00Z">
              <w:r>
                <w:rPr>
                  <w:sz w:val="24"/>
                </w:rPr>
                <w:t>2:4:4:0:1</w:t>
              </w:r>
              <w:r w:rsidR="00565D78">
                <w:rPr>
                  <w:sz w:val="24"/>
                </w:rPr>
                <w:t>:1</w:t>
              </w:r>
            </w:ins>
          </w:p>
          <w:p w14:paraId="1B15544F" w14:textId="4745FD8F" w:rsidR="009153A3" w:rsidRPr="00982444" w:rsidRDefault="00565D78" w:rsidP="00156429">
            <w:pPr>
              <w:spacing w:line="360" w:lineRule="auto"/>
              <w:jc w:val="center"/>
              <w:rPr>
                <w:ins w:id="2171" w:author="Dioguardi, Fabio" w:date="2019-01-24T16:30:00Z"/>
                <w:sz w:val="24"/>
              </w:rPr>
            </w:pPr>
            <w:ins w:id="2172" w:author="Dioguardi, Fabio" w:date="2019-01-24T16:30:00Z">
              <w:r>
                <w:rPr>
                  <w:sz w:val="24"/>
                </w:rPr>
                <w:t>[6</w:t>
              </w:r>
              <w:r w:rsidR="009153A3">
                <w:rPr>
                  <w:sz w:val="24"/>
                </w:rPr>
                <w:t>:1]</w:t>
              </w:r>
            </w:ins>
          </w:p>
        </w:tc>
      </w:tr>
      <w:tr w:rsidR="009153A3" w:rsidRPr="00982444" w14:paraId="190C6D7E" w14:textId="77777777" w:rsidTr="009153A3">
        <w:trPr>
          <w:ins w:id="2173" w:author="Dioguardi, Fabio" w:date="2019-01-24T16:30:00Z"/>
        </w:trPr>
        <w:tc>
          <w:tcPr>
            <w:tcW w:w="1547" w:type="dxa"/>
            <w:vMerge/>
            <w:vAlign w:val="center"/>
          </w:tcPr>
          <w:p w14:paraId="47A115FC" w14:textId="77777777" w:rsidR="009153A3" w:rsidRPr="00982444" w:rsidRDefault="009153A3" w:rsidP="00156429">
            <w:pPr>
              <w:spacing w:line="360" w:lineRule="auto"/>
              <w:jc w:val="center"/>
              <w:rPr>
                <w:ins w:id="2174" w:author="Dioguardi, Fabio" w:date="2019-01-24T16:30:00Z"/>
                <w:sz w:val="24"/>
              </w:rPr>
            </w:pPr>
          </w:p>
        </w:tc>
        <w:tc>
          <w:tcPr>
            <w:tcW w:w="1712" w:type="dxa"/>
            <w:vAlign w:val="center"/>
          </w:tcPr>
          <w:p w14:paraId="09D531A7" w14:textId="77777777" w:rsidR="009153A3" w:rsidRPr="00982444" w:rsidRDefault="009153A3" w:rsidP="00156429">
            <w:pPr>
              <w:spacing w:line="360" w:lineRule="auto"/>
              <w:jc w:val="center"/>
              <w:rPr>
                <w:ins w:id="2175" w:author="Dioguardi, Fabio" w:date="2019-01-24T16:30:00Z"/>
                <w:sz w:val="24"/>
              </w:rPr>
            </w:pPr>
            <w:ins w:id="2176" w:author="Dioguardi, Fabio" w:date="2019-01-24T16:30:00Z">
              <w:r>
                <w:rPr>
                  <w:sz w:val="24"/>
                </w:rPr>
                <w:t>sufficient</w:t>
              </w:r>
              <w:r w:rsidRPr="00A55B5E">
                <w:rPr>
                  <w:sz w:val="24"/>
                  <w:vertAlign w:val="superscript"/>
                </w:rPr>
                <w:t>1</w:t>
              </w:r>
            </w:ins>
          </w:p>
        </w:tc>
        <w:tc>
          <w:tcPr>
            <w:tcW w:w="2098" w:type="dxa"/>
            <w:vAlign w:val="center"/>
          </w:tcPr>
          <w:p w14:paraId="52DE839F" w14:textId="77777777" w:rsidR="009153A3" w:rsidRDefault="009153A3" w:rsidP="00156429">
            <w:pPr>
              <w:spacing w:line="360" w:lineRule="auto"/>
              <w:jc w:val="center"/>
              <w:rPr>
                <w:ins w:id="2177" w:author="Dioguardi, Fabio" w:date="2019-01-24T16:30:00Z"/>
                <w:sz w:val="24"/>
              </w:rPr>
            </w:pPr>
            <w:ins w:id="2178" w:author="Dioguardi, Fabio" w:date="2019-01-24T16:30:00Z">
              <w:r>
                <w:rPr>
                  <w:sz w:val="24"/>
                </w:rPr>
                <w:t>1:1:1:1:6</w:t>
              </w:r>
            </w:ins>
          </w:p>
          <w:p w14:paraId="3D6C4E31" w14:textId="77777777" w:rsidR="009153A3" w:rsidRPr="00982444" w:rsidRDefault="009153A3" w:rsidP="00156429">
            <w:pPr>
              <w:spacing w:line="360" w:lineRule="auto"/>
              <w:jc w:val="center"/>
              <w:rPr>
                <w:ins w:id="2179" w:author="Dioguardi, Fabio" w:date="2019-01-24T16:30:00Z"/>
                <w:sz w:val="24"/>
              </w:rPr>
            </w:pPr>
            <w:ins w:id="2180" w:author="Dioguardi, Fabio" w:date="2019-01-24T16:30:00Z">
              <w:r>
                <w:rPr>
                  <w:sz w:val="24"/>
                </w:rPr>
                <w:t>[1:5]</w:t>
              </w:r>
            </w:ins>
          </w:p>
        </w:tc>
        <w:tc>
          <w:tcPr>
            <w:tcW w:w="1834" w:type="dxa"/>
            <w:vAlign w:val="center"/>
          </w:tcPr>
          <w:p w14:paraId="7F00890F" w14:textId="77777777" w:rsidR="009153A3" w:rsidRDefault="009153A3" w:rsidP="00156429">
            <w:pPr>
              <w:spacing w:line="360" w:lineRule="auto"/>
              <w:jc w:val="center"/>
              <w:rPr>
                <w:ins w:id="2181" w:author="Dioguardi, Fabio" w:date="2019-01-24T16:30:00Z"/>
                <w:sz w:val="24"/>
              </w:rPr>
            </w:pPr>
            <w:ins w:id="2182" w:author="Dioguardi, Fabio" w:date="2019-01-24T16:30:00Z">
              <w:r>
                <w:rPr>
                  <w:sz w:val="24"/>
                </w:rPr>
                <w:t>1:1:1:1:6</w:t>
              </w:r>
            </w:ins>
          </w:p>
          <w:p w14:paraId="52970DCB" w14:textId="77777777" w:rsidR="009153A3" w:rsidRPr="00982444" w:rsidRDefault="009153A3" w:rsidP="00156429">
            <w:pPr>
              <w:spacing w:line="360" w:lineRule="auto"/>
              <w:jc w:val="center"/>
              <w:rPr>
                <w:ins w:id="2183" w:author="Dioguardi, Fabio" w:date="2019-01-24T16:30:00Z"/>
                <w:sz w:val="24"/>
              </w:rPr>
            </w:pPr>
            <w:ins w:id="2184" w:author="Dioguardi, Fabio" w:date="2019-01-24T16:30:00Z">
              <w:r>
                <w:rPr>
                  <w:sz w:val="24"/>
                </w:rPr>
                <w:t>[1:5]</w:t>
              </w:r>
            </w:ins>
          </w:p>
        </w:tc>
        <w:tc>
          <w:tcPr>
            <w:tcW w:w="1828" w:type="dxa"/>
            <w:vAlign w:val="center"/>
          </w:tcPr>
          <w:p w14:paraId="07F8FCA4" w14:textId="77777777" w:rsidR="009153A3" w:rsidRDefault="009153A3" w:rsidP="00156429">
            <w:pPr>
              <w:spacing w:line="360" w:lineRule="auto"/>
              <w:jc w:val="center"/>
              <w:rPr>
                <w:ins w:id="2185" w:author="Dioguardi, Fabio" w:date="2019-01-24T16:30:00Z"/>
                <w:sz w:val="24"/>
              </w:rPr>
            </w:pPr>
            <w:ins w:id="2186" w:author="Dioguardi, Fabio" w:date="2019-01-24T16:30:00Z">
              <w:r>
                <w:rPr>
                  <w:sz w:val="24"/>
                </w:rPr>
                <w:t>1:1:1:1:6</w:t>
              </w:r>
            </w:ins>
          </w:p>
          <w:p w14:paraId="7600D586" w14:textId="77777777" w:rsidR="009153A3" w:rsidRPr="00982444" w:rsidRDefault="009153A3" w:rsidP="00156429">
            <w:pPr>
              <w:spacing w:line="360" w:lineRule="auto"/>
              <w:jc w:val="center"/>
              <w:rPr>
                <w:ins w:id="2187" w:author="Dioguardi, Fabio" w:date="2019-01-24T16:30:00Z"/>
                <w:sz w:val="24"/>
              </w:rPr>
            </w:pPr>
            <w:ins w:id="2188" w:author="Dioguardi, Fabio" w:date="2019-01-24T16:30:00Z">
              <w:r>
                <w:rPr>
                  <w:sz w:val="24"/>
                </w:rPr>
                <w:t>[1:5]</w:t>
              </w:r>
            </w:ins>
          </w:p>
        </w:tc>
      </w:tr>
      <w:tr w:rsidR="009153A3" w:rsidRPr="00982444" w14:paraId="039B8495" w14:textId="77777777" w:rsidTr="009153A3">
        <w:trPr>
          <w:ins w:id="2189" w:author="Dioguardi, Fabio" w:date="2019-01-24T16:30:00Z"/>
        </w:trPr>
        <w:tc>
          <w:tcPr>
            <w:tcW w:w="1547" w:type="dxa"/>
            <w:vMerge w:val="restart"/>
            <w:vAlign w:val="center"/>
          </w:tcPr>
          <w:p w14:paraId="0CD13F56" w14:textId="77777777" w:rsidR="009153A3" w:rsidRPr="00982444" w:rsidRDefault="009153A3" w:rsidP="00156429">
            <w:pPr>
              <w:spacing w:line="360" w:lineRule="auto"/>
              <w:jc w:val="center"/>
              <w:rPr>
                <w:ins w:id="2190" w:author="Dioguardi, Fabio" w:date="2019-01-24T16:30:00Z"/>
                <w:sz w:val="24"/>
              </w:rPr>
            </w:pPr>
            <w:ins w:id="2191" w:author="Dioguardi, Fabio" w:date="2019-01-24T16:30:00Z">
              <w:r>
                <w:rPr>
                  <w:sz w:val="24"/>
                </w:rPr>
                <w:t>bent-over</w:t>
              </w:r>
            </w:ins>
          </w:p>
        </w:tc>
        <w:tc>
          <w:tcPr>
            <w:tcW w:w="1712" w:type="dxa"/>
            <w:vAlign w:val="center"/>
          </w:tcPr>
          <w:p w14:paraId="5277816F" w14:textId="77777777" w:rsidR="009153A3" w:rsidRPr="00982444" w:rsidRDefault="009153A3" w:rsidP="00156429">
            <w:pPr>
              <w:spacing w:line="360" w:lineRule="auto"/>
              <w:jc w:val="center"/>
              <w:rPr>
                <w:ins w:id="2192" w:author="Dioguardi, Fabio" w:date="2019-01-24T16:30:00Z"/>
                <w:sz w:val="24"/>
              </w:rPr>
            </w:pPr>
            <w:ins w:id="2193" w:author="Dioguardi, Fabio" w:date="2019-01-24T16:30:00Z">
              <w:r>
                <w:rPr>
                  <w:sz w:val="24"/>
                </w:rPr>
                <w:t>few</w:t>
              </w:r>
            </w:ins>
          </w:p>
        </w:tc>
        <w:tc>
          <w:tcPr>
            <w:tcW w:w="2098" w:type="dxa"/>
            <w:vAlign w:val="center"/>
          </w:tcPr>
          <w:p w14:paraId="4DAD6C32" w14:textId="77777777" w:rsidR="009153A3" w:rsidRDefault="009153A3" w:rsidP="00156429">
            <w:pPr>
              <w:spacing w:line="360" w:lineRule="auto"/>
              <w:jc w:val="center"/>
              <w:rPr>
                <w:ins w:id="2194" w:author="Dioguardi, Fabio" w:date="2019-01-24T16:30:00Z"/>
                <w:sz w:val="24"/>
              </w:rPr>
            </w:pPr>
            <w:ins w:id="2195" w:author="Dioguardi, Fabio" w:date="2019-01-24T16:30:00Z">
              <w:r>
                <w:rPr>
                  <w:sz w:val="24"/>
                </w:rPr>
                <w:t>0:1:1:4:1</w:t>
              </w:r>
            </w:ins>
          </w:p>
          <w:p w14:paraId="111C9116" w14:textId="77777777" w:rsidR="009153A3" w:rsidRPr="00982444" w:rsidRDefault="009153A3" w:rsidP="00156429">
            <w:pPr>
              <w:spacing w:line="360" w:lineRule="auto"/>
              <w:jc w:val="center"/>
              <w:rPr>
                <w:ins w:id="2196" w:author="Dioguardi, Fabio" w:date="2019-01-24T16:30:00Z"/>
                <w:sz w:val="24"/>
              </w:rPr>
            </w:pPr>
            <w:ins w:id="2197" w:author="Dioguardi, Fabio" w:date="2019-01-24T16:30:00Z">
              <w:r>
                <w:rPr>
                  <w:sz w:val="24"/>
                </w:rPr>
                <w:t>[5:1]</w:t>
              </w:r>
            </w:ins>
          </w:p>
        </w:tc>
        <w:tc>
          <w:tcPr>
            <w:tcW w:w="1834" w:type="dxa"/>
            <w:vAlign w:val="center"/>
          </w:tcPr>
          <w:p w14:paraId="0FF6A115" w14:textId="77777777" w:rsidR="009153A3" w:rsidRDefault="009153A3" w:rsidP="00156429">
            <w:pPr>
              <w:spacing w:line="360" w:lineRule="auto"/>
              <w:jc w:val="center"/>
              <w:rPr>
                <w:ins w:id="2198" w:author="Dioguardi, Fabio" w:date="2019-01-24T16:30:00Z"/>
                <w:sz w:val="24"/>
              </w:rPr>
            </w:pPr>
            <w:ins w:id="2199" w:author="Dioguardi, Fabio" w:date="2019-01-24T16:30:00Z">
              <w:r>
                <w:rPr>
                  <w:sz w:val="24"/>
                </w:rPr>
                <w:t>1:1:1:6:1</w:t>
              </w:r>
            </w:ins>
          </w:p>
          <w:p w14:paraId="038E5CED" w14:textId="77777777" w:rsidR="009153A3" w:rsidRPr="00982444" w:rsidRDefault="009153A3" w:rsidP="00156429">
            <w:pPr>
              <w:spacing w:line="360" w:lineRule="auto"/>
              <w:jc w:val="center"/>
              <w:rPr>
                <w:ins w:id="2200" w:author="Dioguardi, Fabio" w:date="2019-01-24T16:30:00Z"/>
                <w:sz w:val="24"/>
              </w:rPr>
            </w:pPr>
            <w:ins w:id="2201" w:author="Dioguardi, Fabio" w:date="2019-01-24T16:30:00Z">
              <w:r>
                <w:rPr>
                  <w:sz w:val="24"/>
                </w:rPr>
                <w:t>[5:1]</w:t>
              </w:r>
            </w:ins>
          </w:p>
        </w:tc>
        <w:tc>
          <w:tcPr>
            <w:tcW w:w="1828" w:type="dxa"/>
            <w:vAlign w:val="center"/>
          </w:tcPr>
          <w:p w14:paraId="078FAFB7" w14:textId="77777777" w:rsidR="009153A3" w:rsidRDefault="009153A3" w:rsidP="00156429">
            <w:pPr>
              <w:spacing w:line="360" w:lineRule="auto"/>
              <w:jc w:val="center"/>
              <w:rPr>
                <w:ins w:id="2202" w:author="Dioguardi, Fabio" w:date="2019-01-24T16:30:00Z"/>
                <w:sz w:val="24"/>
              </w:rPr>
            </w:pPr>
            <w:ins w:id="2203" w:author="Dioguardi, Fabio" w:date="2019-01-24T16:30:00Z">
              <w:r>
                <w:rPr>
                  <w:sz w:val="24"/>
                </w:rPr>
                <w:t>1:2:2:1:1</w:t>
              </w:r>
            </w:ins>
          </w:p>
          <w:p w14:paraId="2E54BB20" w14:textId="77777777" w:rsidR="009153A3" w:rsidRPr="00982444" w:rsidRDefault="009153A3" w:rsidP="00156429">
            <w:pPr>
              <w:spacing w:line="360" w:lineRule="auto"/>
              <w:jc w:val="center"/>
              <w:rPr>
                <w:ins w:id="2204" w:author="Dioguardi, Fabio" w:date="2019-01-24T16:30:00Z"/>
                <w:sz w:val="24"/>
              </w:rPr>
            </w:pPr>
            <w:ins w:id="2205" w:author="Dioguardi, Fabio" w:date="2019-01-24T16:30:00Z">
              <w:r>
                <w:rPr>
                  <w:sz w:val="24"/>
                </w:rPr>
                <w:t>[5:1]</w:t>
              </w:r>
            </w:ins>
          </w:p>
        </w:tc>
      </w:tr>
      <w:tr w:rsidR="009153A3" w:rsidRPr="00982444" w14:paraId="25465408" w14:textId="77777777" w:rsidTr="009153A3">
        <w:trPr>
          <w:ins w:id="2206" w:author="Dioguardi, Fabio" w:date="2019-01-24T16:30:00Z"/>
        </w:trPr>
        <w:tc>
          <w:tcPr>
            <w:tcW w:w="1547" w:type="dxa"/>
            <w:vMerge/>
            <w:vAlign w:val="center"/>
          </w:tcPr>
          <w:p w14:paraId="003A0653" w14:textId="77777777" w:rsidR="009153A3" w:rsidRPr="00982444" w:rsidRDefault="009153A3" w:rsidP="00156429">
            <w:pPr>
              <w:spacing w:line="360" w:lineRule="auto"/>
              <w:jc w:val="center"/>
              <w:rPr>
                <w:ins w:id="2207" w:author="Dioguardi, Fabio" w:date="2019-01-24T16:30:00Z"/>
                <w:sz w:val="24"/>
              </w:rPr>
            </w:pPr>
          </w:p>
        </w:tc>
        <w:tc>
          <w:tcPr>
            <w:tcW w:w="1712" w:type="dxa"/>
            <w:vAlign w:val="center"/>
          </w:tcPr>
          <w:p w14:paraId="4D11487D" w14:textId="77777777" w:rsidR="009153A3" w:rsidRPr="00982444" w:rsidRDefault="009153A3" w:rsidP="00156429">
            <w:pPr>
              <w:spacing w:line="360" w:lineRule="auto"/>
              <w:jc w:val="center"/>
              <w:rPr>
                <w:ins w:id="2208" w:author="Dioguardi, Fabio" w:date="2019-01-24T16:30:00Z"/>
                <w:sz w:val="24"/>
              </w:rPr>
            </w:pPr>
            <w:ins w:id="2209" w:author="Dioguardi, Fabio" w:date="2019-01-24T16:30:00Z">
              <w:r>
                <w:rPr>
                  <w:sz w:val="24"/>
                </w:rPr>
                <w:t>sufficient</w:t>
              </w:r>
              <w:r w:rsidRPr="00A55B5E">
                <w:rPr>
                  <w:sz w:val="24"/>
                  <w:vertAlign w:val="superscript"/>
                </w:rPr>
                <w:t>1</w:t>
              </w:r>
            </w:ins>
          </w:p>
        </w:tc>
        <w:tc>
          <w:tcPr>
            <w:tcW w:w="2098" w:type="dxa"/>
            <w:vAlign w:val="center"/>
          </w:tcPr>
          <w:p w14:paraId="2B16AEF1" w14:textId="77777777" w:rsidR="009153A3" w:rsidRDefault="009153A3" w:rsidP="00156429">
            <w:pPr>
              <w:spacing w:line="360" w:lineRule="auto"/>
              <w:jc w:val="center"/>
              <w:rPr>
                <w:ins w:id="2210" w:author="Dioguardi, Fabio" w:date="2019-01-24T16:30:00Z"/>
                <w:sz w:val="24"/>
              </w:rPr>
            </w:pPr>
            <w:ins w:id="2211" w:author="Dioguardi, Fabio" w:date="2019-01-24T16:30:00Z">
              <w:r>
                <w:rPr>
                  <w:sz w:val="24"/>
                </w:rPr>
                <w:t>0:0:0:1:6</w:t>
              </w:r>
            </w:ins>
          </w:p>
          <w:p w14:paraId="20421903" w14:textId="77777777" w:rsidR="009153A3" w:rsidRPr="00982444" w:rsidRDefault="009153A3" w:rsidP="00156429">
            <w:pPr>
              <w:spacing w:line="360" w:lineRule="auto"/>
              <w:jc w:val="center"/>
              <w:rPr>
                <w:ins w:id="2212" w:author="Dioguardi, Fabio" w:date="2019-01-24T16:30:00Z"/>
                <w:sz w:val="24"/>
              </w:rPr>
            </w:pPr>
            <w:ins w:id="2213" w:author="Dioguardi, Fabio" w:date="2019-01-24T16:30:00Z">
              <w:r>
                <w:rPr>
                  <w:sz w:val="24"/>
                </w:rPr>
                <w:t>[1:5]</w:t>
              </w:r>
            </w:ins>
          </w:p>
        </w:tc>
        <w:tc>
          <w:tcPr>
            <w:tcW w:w="1834" w:type="dxa"/>
            <w:vAlign w:val="center"/>
          </w:tcPr>
          <w:p w14:paraId="22C64A2E" w14:textId="77777777" w:rsidR="009153A3" w:rsidRDefault="009153A3" w:rsidP="00156429">
            <w:pPr>
              <w:spacing w:line="360" w:lineRule="auto"/>
              <w:jc w:val="center"/>
              <w:rPr>
                <w:ins w:id="2214" w:author="Dioguardi, Fabio" w:date="2019-01-24T16:30:00Z"/>
                <w:sz w:val="24"/>
              </w:rPr>
            </w:pPr>
            <w:ins w:id="2215" w:author="Dioguardi, Fabio" w:date="2019-01-24T16:30:00Z">
              <w:r>
                <w:rPr>
                  <w:sz w:val="24"/>
                </w:rPr>
                <w:t>0:1:1:3:6</w:t>
              </w:r>
            </w:ins>
          </w:p>
          <w:p w14:paraId="2C188221" w14:textId="77777777" w:rsidR="009153A3" w:rsidRPr="00982444" w:rsidRDefault="009153A3" w:rsidP="00156429">
            <w:pPr>
              <w:spacing w:line="360" w:lineRule="auto"/>
              <w:jc w:val="center"/>
              <w:rPr>
                <w:ins w:id="2216" w:author="Dioguardi, Fabio" w:date="2019-01-24T16:30:00Z"/>
                <w:sz w:val="24"/>
              </w:rPr>
            </w:pPr>
            <w:ins w:id="2217" w:author="Dioguardi, Fabio" w:date="2019-01-24T16:30:00Z">
              <w:r>
                <w:rPr>
                  <w:sz w:val="24"/>
                </w:rPr>
                <w:t>[1:5]</w:t>
              </w:r>
            </w:ins>
          </w:p>
        </w:tc>
        <w:tc>
          <w:tcPr>
            <w:tcW w:w="1828" w:type="dxa"/>
            <w:vAlign w:val="center"/>
          </w:tcPr>
          <w:p w14:paraId="43450767" w14:textId="77777777" w:rsidR="009153A3" w:rsidRDefault="009153A3" w:rsidP="00156429">
            <w:pPr>
              <w:spacing w:line="360" w:lineRule="auto"/>
              <w:jc w:val="center"/>
              <w:rPr>
                <w:ins w:id="2218" w:author="Dioguardi, Fabio" w:date="2019-01-24T16:30:00Z"/>
                <w:sz w:val="24"/>
              </w:rPr>
            </w:pPr>
            <w:ins w:id="2219" w:author="Dioguardi, Fabio" w:date="2019-01-24T16:30:00Z">
              <w:r>
                <w:rPr>
                  <w:sz w:val="24"/>
                </w:rPr>
                <w:t>0:1:1:1:6</w:t>
              </w:r>
            </w:ins>
          </w:p>
          <w:p w14:paraId="4A39C4F9" w14:textId="77777777" w:rsidR="009153A3" w:rsidRPr="00982444" w:rsidRDefault="009153A3" w:rsidP="00156429">
            <w:pPr>
              <w:spacing w:line="360" w:lineRule="auto"/>
              <w:jc w:val="center"/>
              <w:rPr>
                <w:ins w:id="2220" w:author="Dioguardi, Fabio" w:date="2019-01-24T16:30:00Z"/>
                <w:sz w:val="24"/>
              </w:rPr>
            </w:pPr>
            <w:ins w:id="2221" w:author="Dioguardi, Fabio" w:date="2019-01-24T16:30:00Z">
              <w:r>
                <w:rPr>
                  <w:sz w:val="24"/>
                </w:rPr>
                <w:t>[1:5]</w:t>
              </w:r>
            </w:ins>
            <w:commentRangeEnd w:id="2139"/>
            <w:ins w:id="2222" w:author="Dioguardi, Fabio" w:date="2019-01-24T16:31:00Z">
              <w:r w:rsidR="00A001E6">
                <w:rPr>
                  <w:rStyle w:val="CommentReference"/>
                </w:rPr>
                <w:commentReference w:id="2139"/>
              </w:r>
            </w:ins>
          </w:p>
        </w:tc>
      </w:tr>
    </w:tbl>
    <w:p w14:paraId="7B160404" w14:textId="77777777" w:rsidR="00F751E1" w:rsidRPr="008A62D7" w:rsidRDefault="00F751E1" w:rsidP="00F751E1">
      <w:pPr>
        <w:rPr>
          <w:lang w:val="en-GB"/>
        </w:rPr>
      </w:pPr>
    </w:p>
    <w:p w14:paraId="6E2BB367" w14:textId="005AEA8D" w:rsidR="00910C95" w:rsidRPr="008A62D7" w:rsidRDefault="00910C95" w:rsidP="00F751E1">
      <w:pPr>
        <w:rPr>
          <w:rFonts w:ascii="Cambria" w:hAnsi="Cambria"/>
          <w:b/>
          <w:bCs/>
          <w:kern w:val="32"/>
          <w:sz w:val="32"/>
          <w:szCs w:val="32"/>
          <w:lang w:val="en-GB"/>
        </w:rPr>
      </w:pPr>
      <w:r w:rsidRPr="008A62D7">
        <w:rPr>
          <w:lang w:val="en-GB"/>
        </w:rPr>
        <w:br w:type="page"/>
      </w:r>
    </w:p>
    <w:p w14:paraId="5645FD75" w14:textId="15C8F874" w:rsidR="00DD456D" w:rsidRPr="008A62D7" w:rsidRDefault="00DD456D" w:rsidP="00910C95">
      <w:pPr>
        <w:pStyle w:val="Heading1"/>
        <w:numPr>
          <w:ilvl w:val="0"/>
          <w:numId w:val="0"/>
        </w:numPr>
        <w:ind w:left="432" w:hanging="432"/>
        <w:rPr>
          <w:lang w:val="en-GB"/>
        </w:rPr>
      </w:pPr>
      <w:bookmarkStart w:id="2223" w:name="_Toc536110951"/>
      <w:r w:rsidRPr="008A62D7">
        <w:rPr>
          <w:lang w:val="en-GB"/>
        </w:rPr>
        <w:lastRenderedPageBreak/>
        <w:t xml:space="preserve">Appendix </w:t>
      </w:r>
      <w:r w:rsidR="0041172B" w:rsidRPr="008A62D7">
        <w:rPr>
          <w:lang w:val="en-GB"/>
        </w:rPr>
        <w:t>F</w:t>
      </w:r>
      <w:r w:rsidR="0085521C" w:rsidRPr="008A62D7">
        <w:rPr>
          <w:lang w:val="en-GB"/>
        </w:rPr>
        <w:t>:</w:t>
      </w:r>
      <w:r w:rsidRPr="008A62D7">
        <w:rPr>
          <w:lang w:val="en-GB"/>
        </w:rPr>
        <w:t xml:space="preserve"> </w:t>
      </w:r>
      <w:r w:rsidR="0085521C" w:rsidRPr="008A62D7">
        <w:rPr>
          <w:lang w:val="en-GB"/>
        </w:rPr>
        <w:t>List o</w:t>
      </w:r>
      <w:r w:rsidRPr="008A62D7">
        <w:rPr>
          <w:lang w:val="en-GB"/>
        </w:rPr>
        <w:t xml:space="preserve">f entries in </w:t>
      </w:r>
      <w:r w:rsidR="00252810" w:rsidRPr="008A62D7">
        <w:rPr>
          <w:lang w:val="en-GB"/>
        </w:rPr>
        <w:t xml:space="preserve">a </w:t>
      </w:r>
      <w:r w:rsidRPr="008A62D7">
        <w:rPr>
          <w:lang w:val="en-GB"/>
        </w:rPr>
        <w:t>*_mer_LOG.txt</w:t>
      </w:r>
      <w:bookmarkEnd w:id="2047"/>
      <w:bookmarkEnd w:id="2223"/>
    </w:p>
    <w:p w14:paraId="561965A4" w14:textId="77777777" w:rsidR="00DD456D" w:rsidRPr="008A62D7" w:rsidRDefault="00DD456D" w:rsidP="00DD456D">
      <w:pPr>
        <w:rPr>
          <w:rFonts w:asciiTheme="minorHAnsi" w:hAnsiTheme="minorHAnsi"/>
          <w:bCs/>
          <w:kern w:val="32"/>
          <w:szCs w:val="22"/>
          <w:lang w:val="en-GB"/>
        </w:rPr>
      </w:pPr>
    </w:p>
    <w:tbl>
      <w:tblPr>
        <w:tblW w:w="8506" w:type="dxa"/>
        <w:tblInd w:w="-147" w:type="dxa"/>
        <w:tblLayout w:type="fixed"/>
        <w:tblLook w:val="04A0" w:firstRow="1" w:lastRow="0" w:firstColumn="1" w:lastColumn="0" w:noHBand="0" w:noVBand="1"/>
      </w:tblPr>
      <w:tblGrid>
        <w:gridCol w:w="751"/>
        <w:gridCol w:w="2085"/>
        <w:gridCol w:w="567"/>
        <w:gridCol w:w="1984"/>
        <w:gridCol w:w="709"/>
        <w:gridCol w:w="2410"/>
      </w:tblGrid>
      <w:tr w:rsidR="00A3226D" w:rsidRPr="000E1A5F" w14:paraId="66C19BA2" w14:textId="77777777" w:rsidTr="00A3226D">
        <w:tc>
          <w:tcPr>
            <w:tcW w:w="751" w:type="dxa"/>
            <w:tcBorders>
              <w:bottom w:val="single" w:sz="18" w:space="0" w:color="auto"/>
            </w:tcBorders>
          </w:tcPr>
          <w:p w14:paraId="275D3340" w14:textId="5B7DBE2C" w:rsidR="00DD456D" w:rsidRPr="008A62D7" w:rsidRDefault="00252810"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2085" w:type="dxa"/>
            <w:tcBorders>
              <w:bottom w:val="single" w:sz="18" w:space="0" w:color="auto"/>
              <w:right w:val="single" w:sz="12" w:space="0" w:color="auto"/>
            </w:tcBorders>
          </w:tcPr>
          <w:p w14:paraId="3D83DC97" w14:textId="0AB8F465" w:rsidR="00DD456D" w:rsidRPr="008A62D7" w:rsidRDefault="00DD456D"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567" w:type="dxa"/>
            <w:tcBorders>
              <w:left w:val="single" w:sz="12" w:space="0" w:color="auto"/>
              <w:bottom w:val="single" w:sz="18" w:space="0" w:color="auto"/>
            </w:tcBorders>
          </w:tcPr>
          <w:p w14:paraId="05D28410" w14:textId="0C5C7B1E" w:rsidR="00DD456D" w:rsidRPr="008A62D7" w:rsidRDefault="00252810"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1984" w:type="dxa"/>
            <w:tcBorders>
              <w:bottom w:val="single" w:sz="18" w:space="0" w:color="auto"/>
              <w:right w:val="single" w:sz="12" w:space="0" w:color="auto"/>
            </w:tcBorders>
          </w:tcPr>
          <w:p w14:paraId="782111A2" w14:textId="32DB5738" w:rsidR="00DD456D" w:rsidRPr="008A62D7" w:rsidRDefault="00DD456D"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709" w:type="dxa"/>
            <w:tcBorders>
              <w:left w:val="single" w:sz="12" w:space="0" w:color="auto"/>
              <w:bottom w:val="single" w:sz="18" w:space="0" w:color="auto"/>
            </w:tcBorders>
          </w:tcPr>
          <w:p w14:paraId="5843FE4B" w14:textId="22C10D71" w:rsidR="00DD456D" w:rsidRPr="008A62D7" w:rsidRDefault="00252810"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2410" w:type="dxa"/>
            <w:tcBorders>
              <w:bottom w:val="single" w:sz="18" w:space="0" w:color="auto"/>
            </w:tcBorders>
          </w:tcPr>
          <w:p w14:paraId="27AE5A0E" w14:textId="6DE55BC9" w:rsidR="00DD456D" w:rsidRPr="008A62D7" w:rsidRDefault="00DD456D"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r>
      <w:tr w:rsidR="00A3226D" w:rsidRPr="000E1A5F" w14:paraId="19A01563" w14:textId="77777777" w:rsidTr="00537F29">
        <w:tc>
          <w:tcPr>
            <w:tcW w:w="751" w:type="dxa"/>
            <w:tcBorders>
              <w:top w:val="single" w:sz="18" w:space="0" w:color="auto"/>
            </w:tcBorders>
            <w:vAlign w:val="center"/>
          </w:tcPr>
          <w:p w14:paraId="2C7C79CF" w14:textId="77777777" w:rsidR="00A3226D" w:rsidRPr="008A62D7" w:rsidRDefault="00A3226D" w:rsidP="00A3226D">
            <w:pPr>
              <w:jc w:val="center"/>
              <w:rPr>
                <w:rFonts w:asciiTheme="minorHAnsi" w:hAnsiTheme="minorHAnsi"/>
                <w:color w:val="000000"/>
                <w:szCs w:val="22"/>
                <w:lang w:val="en-GB" w:eastAsia="is-IS"/>
              </w:rPr>
            </w:pPr>
            <w:r w:rsidRPr="008A62D7">
              <w:rPr>
                <w:rFonts w:asciiTheme="minorHAnsi" w:hAnsiTheme="minorHAnsi"/>
                <w:color w:val="000000"/>
                <w:szCs w:val="22"/>
                <w:lang w:val="en-GB"/>
              </w:rPr>
              <w:t>0</w:t>
            </w:r>
          </w:p>
        </w:tc>
        <w:tc>
          <w:tcPr>
            <w:tcW w:w="2085" w:type="dxa"/>
            <w:tcBorders>
              <w:top w:val="single" w:sz="18" w:space="0" w:color="auto"/>
              <w:right w:val="single" w:sz="12" w:space="0" w:color="auto"/>
            </w:tcBorders>
            <w:vAlign w:val="bottom"/>
          </w:tcPr>
          <w:p w14:paraId="3E59B984" w14:textId="4BD297AD" w:rsidR="00A3226D" w:rsidRPr="008A62D7" w:rsidRDefault="00A3226D" w:rsidP="00A3226D">
            <w:pPr>
              <w:rPr>
                <w:rFonts w:asciiTheme="minorHAnsi" w:hAnsiTheme="minorHAnsi"/>
                <w:color w:val="000000"/>
                <w:szCs w:val="22"/>
                <w:lang w:val="en-GB" w:eastAsia="is-IS"/>
              </w:rPr>
            </w:pPr>
            <w:r w:rsidRPr="008A62D7">
              <w:rPr>
                <w:rFonts w:asciiTheme="minorHAnsi" w:hAnsiTheme="minorHAnsi"/>
                <w:color w:val="000000"/>
                <w:szCs w:val="22"/>
                <w:lang w:val="en-GB"/>
              </w:rPr>
              <w:t>time since start of e.</w:t>
            </w:r>
          </w:p>
        </w:tc>
        <w:tc>
          <w:tcPr>
            <w:tcW w:w="567" w:type="dxa"/>
            <w:tcBorders>
              <w:top w:val="single" w:sz="18" w:space="0" w:color="auto"/>
              <w:left w:val="single" w:sz="12" w:space="0" w:color="auto"/>
            </w:tcBorders>
            <w:vAlign w:val="bottom"/>
          </w:tcPr>
          <w:p w14:paraId="03FEFD6F" w14:textId="18D0F1FE" w:rsidR="00A3226D" w:rsidRPr="008A62D7" w:rsidRDefault="00A3226D" w:rsidP="00A3226D">
            <w:pPr>
              <w:jc w:val="center"/>
              <w:rPr>
                <w:rFonts w:asciiTheme="minorHAnsi" w:hAnsiTheme="minorHAnsi"/>
                <w:color w:val="000000"/>
                <w:szCs w:val="22"/>
                <w:lang w:val="en-GB" w:eastAsia="is-IS"/>
              </w:rPr>
            </w:pPr>
            <w:r w:rsidRPr="008A62D7">
              <w:rPr>
                <w:rFonts w:asciiTheme="minorHAnsi" w:hAnsiTheme="minorHAnsi"/>
                <w:color w:val="000000"/>
                <w:szCs w:val="22"/>
                <w:lang w:val="en-GB"/>
              </w:rPr>
              <w:t>44</w:t>
            </w:r>
          </w:p>
        </w:tc>
        <w:tc>
          <w:tcPr>
            <w:tcW w:w="1984" w:type="dxa"/>
            <w:tcBorders>
              <w:top w:val="single" w:sz="18" w:space="0" w:color="auto"/>
              <w:right w:val="single" w:sz="12" w:space="0" w:color="auto"/>
            </w:tcBorders>
          </w:tcPr>
          <w:p w14:paraId="684D4804" w14:textId="1107C1B2"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ISX1</w:t>
            </w:r>
          </w:p>
        </w:tc>
        <w:tc>
          <w:tcPr>
            <w:tcW w:w="709" w:type="dxa"/>
            <w:tcBorders>
              <w:top w:val="single" w:sz="18" w:space="0" w:color="auto"/>
              <w:left w:val="single" w:sz="12" w:space="0" w:color="auto"/>
            </w:tcBorders>
            <w:vAlign w:val="bottom"/>
          </w:tcPr>
          <w:p w14:paraId="0B4AA254" w14:textId="6CCE700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88</w:t>
            </w:r>
          </w:p>
        </w:tc>
        <w:tc>
          <w:tcPr>
            <w:tcW w:w="2410" w:type="dxa"/>
            <w:tcBorders>
              <w:top w:val="single" w:sz="18" w:space="0" w:color="auto"/>
            </w:tcBorders>
            <w:vAlign w:val="bottom"/>
          </w:tcPr>
          <w:p w14:paraId="77D0A03C" w14:textId="604BBFA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cal_ISX1_b</w:t>
            </w:r>
          </w:p>
        </w:tc>
      </w:tr>
      <w:tr w:rsidR="00A3226D" w:rsidRPr="000E1A5F" w14:paraId="63BAF1AE" w14:textId="77777777" w:rsidTr="00537F29">
        <w:tc>
          <w:tcPr>
            <w:tcW w:w="751" w:type="dxa"/>
            <w:vAlign w:val="center"/>
          </w:tcPr>
          <w:p w14:paraId="2D61268C"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1</w:t>
            </w:r>
          </w:p>
        </w:tc>
        <w:tc>
          <w:tcPr>
            <w:tcW w:w="2085" w:type="dxa"/>
            <w:tcBorders>
              <w:right w:val="single" w:sz="12" w:space="0" w:color="auto"/>
            </w:tcBorders>
            <w:vAlign w:val="bottom"/>
          </w:tcPr>
          <w:p w14:paraId="03108974" w14:textId="2911970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N</w:t>
            </w:r>
          </w:p>
        </w:tc>
        <w:tc>
          <w:tcPr>
            <w:tcW w:w="567" w:type="dxa"/>
            <w:tcBorders>
              <w:left w:val="single" w:sz="12" w:space="0" w:color="auto"/>
            </w:tcBorders>
            <w:vAlign w:val="bottom"/>
          </w:tcPr>
          <w:p w14:paraId="3DDE0D44" w14:textId="620BEF09" w:rsidR="00A3226D" w:rsidRPr="008A62D7" w:rsidRDefault="00A3226D" w:rsidP="00A3226D">
            <w:pPr>
              <w:jc w:val="center"/>
              <w:rPr>
                <w:rFonts w:asciiTheme="minorHAnsi" w:hAnsiTheme="minorHAnsi"/>
                <w:color w:val="000000"/>
                <w:szCs w:val="22"/>
                <w:lang w:val="en-GB" w:eastAsia="is-IS"/>
              </w:rPr>
            </w:pPr>
            <w:r w:rsidRPr="008A62D7">
              <w:rPr>
                <w:rFonts w:asciiTheme="minorHAnsi" w:hAnsiTheme="minorHAnsi"/>
                <w:color w:val="000000"/>
                <w:szCs w:val="22"/>
                <w:lang w:val="en-GB"/>
              </w:rPr>
              <w:t>45</w:t>
            </w:r>
          </w:p>
        </w:tc>
        <w:tc>
          <w:tcPr>
            <w:tcW w:w="1984" w:type="dxa"/>
            <w:tcBorders>
              <w:right w:val="single" w:sz="12" w:space="0" w:color="auto"/>
            </w:tcBorders>
          </w:tcPr>
          <w:p w14:paraId="0AAFC3C5" w14:textId="66B27114" w:rsidR="00A3226D" w:rsidRPr="008A62D7" w:rsidRDefault="00A3226D" w:rsidP="00A3226D">
            <w:pPr>
              <w:rPr>
                <w:rFonts w:asciiTheme="minorHAnsi" w:hAnsiTheme="minorHAnsi"/>
                <w:color w:val="000000"/>
                <w:szCs w:val="22"/>
                <w:lang w:val="en-GB" w:eastAsia="is-IS"/>
              </w:rPr>
            </w:pPr>
            <w:r w:rsidRPr="008A62D7">
              <w:rPr>
                <w:rFonts w:asciiTheme="minorHAnsi" w:hAnsiTheme="minorHAnsi"/>
                <w:lang w:val="en-GB"/>
              </w:rPr>
              <w:t>qual. fac. ISX2</w:t>
            </w:r>
          </w:p>
        </w:tc>
        <w:tc>
          <w:tcPr>
            <w:tcW w:w="709" w:type="dxa"/>
            <w:tcBorders>
              <w:left w:val="single" w:sz="12" w:space="0" w:color="auto"/>
            </w:tcBorders>
            <w:vAlign w:val="bottom"/>
          </w:tcPr>
          <w:p w14:paraId="08494603" w14:textId="46AC03E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89</w:t>
            </w:r>
          </w:p>
        </w:tc>
        <w:tc>
          <w:tcPr>
            <w:tcW w:w="2410" w:type="dxa"/>
            <w:vAlign w:val="bottom"/>
          </w:tcPr>
          <w:p w14:paraId="13F61CC8" w14:textId="55048E4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cal_ISX2_a</w:t>
            </w:r>
          </w:p>
        </w:tc>
      </w:tr>
      <w:tr w:rsidR="00A3226D" w:rsidRPr="000E1A5F" w14:paraId="2FD7BCF9" w14:textId="77777777" w:rsidTr="00537F29">
        <w:tc>
          <w:tcPr>
            <w:tcW w:w="751" w:type="dxa"/>
            <w:vAlign w:val="center"/>
          </w:tcPr>
          <w:p w14:paraId="15D695ED"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w:t>
            </w:r>
          </w:p>
        </w:tc>
        <w:tc>
          <w:tcPr>
            <w:tcW w:w="2085" w:type="dxa"/>
            <w:tcBorders>
              <w:right w:val="single" w:sz="12" w:space="0" w:color="auto"/>
            </w:tcBorders>
            <w:vAlign w:val="bottom"/>
          </w:tcPr>
          <w:p w14:paraId="64426649" w14:textId="0A845FBA" w:rsidR="00A3226D" w:rsidRPr="008A62D7" w:rsidRDefault="00A3226D" w:rsidP="00A3226D">
            <w:pPr>
              <w:rPr>
                <w:rFonts w:asciiTheme="minorHAnsi" w:hAnsiTheme="minorHAnsi"/>
                <w: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avg</w:t>
            </w:r>
          </w:p>
        </w:tc>
        <w:tc>
          <w:tcPr>
            <w:tcW w:w="567" w:type="dxa"/>
            <w:tcBorders>
              <w:left w:val="single" w:sz="12" w:space="0" w:color="auto"/>
            </w:tcBorders>
            <w:vAlign w:val="bottom"/>
          </w:tcPr>
          <w:p w14:paraId="52535148" w14:textId="4A5563CE"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46</w:t>
            </w:r>
          </w:p>
        </w:tc>
        <w:tc>
          <w:tcPr>
            <w:tcW w:w="1984" w:type="dxa"/>
            <w:tcBorders>
              <w:right w:val="single" w:sz="12" w:space="0" w:color="auto"/>
            </w:tcBorders>
          </w:tcPr>
          <w:p w14:paraId="61622393" w14:textId="7AC3D221"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GFZ1</w:t>
            </w:r>
          </w:p>
        </w:tc>
        <w:tc>
          <w:tcPr>
            <w:tcW w:w="709" w:type="dxa"/>
            <w:tcBorders>
              <w:left w:val="single" w:sz="12" w:space="0" w:color="auto"/>
            </w:tcBorders>
            <w:vAlign w:val="bottom"/>
          </w:tcPr>
          <w:p w14:paraId="35D4BB15" w14:textId="501E5C1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90</w:t>
            </w:r>
          </w:p>
        </w:tc>
        <w:tc>
          <w:tcPr>
            <w:tcW w:w="2410" w:type="dxa"/>
            <w:vAlign w:val="bottom"/>
          </w:tcPr>
          <w:p w14:paraId="0CFBB83D" w14:textId="2AD362D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cal_ISX2_b</w:t>
            </w:r>
          </w:p>
        </w:tc>
      </w:tr>
      <w:tr w:rsidR="00A3226D" w:rsidRPr="000E1A5F" w14:paraId="4A882F63" w14:textId="77777777" w:rsidTr="00537F29">
        <w:tc>
          <w:tcPr>
            <w:tcW w:w="751" w:type="dxa"/>
            <w:vAlign w:val="center"/>
          </w:tcPr>
          <w:p w14:paraId="02797ADF"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w:t>
            </w:r>
          </w:p>
        </w:tc>
        <w:tc>
          <w:tcPr>
            <w:tcW w:w="2085" w:type="dxa"/>
            <w:tcBorders>
              <w:right w:val="single" w:sz="12" w:space="0" w:color="auto"/>
            </w:tcBorders>
            <w:vAlign w:val="bottom"/>
          </w:tcPr>
          <w:p w14:paraId="096B6B65" w14:textId="1D791B0C" w:rsidR="00A3226D" w:rsidRPr="008A62D7" w:rsidRDefault="00A3226D" w:rsidP="00CB5873">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abs.min</w:t>
            </w:r>
            <w:r w:rsidRPr="008A62D7">
              <w:rPr>
                <w:rFonts w:asciiTheme="minorHAnsi" w:hAnsiTheme="minorHAnsi"/>
                <w:color w:val="000000"/>
                <w:szCs w:val="22"/>
                <w:lang w:val="en-GB"/>
              </w:rPr>
              <w:t xml:space="preserve"> </w:t>
            </w:r>
          </w:p>
        </w:tc>
        <w:tc>
          <w:tcPr>
            <w:tcW w:w="567" w:type="dxa"/>
            <w:tcBorders>
              <w:left w:val="single" w:sz="12" w:space="0" w:color="auto"/>
            </w:tcBorders>
            <w:vAlign w:val="bottom"/>
          </w:tcPr>
          <w:p w14:paraId="20CB1E73" w14:textId="28E317B2"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47</w:t>
            </w:r>
          </w:p>
        </w:tc>
        <w:tc>
          <w:tcPr>
            <w:tcW w:w="1984" w:type="dxa"/>
            <w:tcBorders>
              <w:right w:val="single" w:sz="12" w:space="0" w:color="auto"/>
            </w:tcBorders>
          </w:tcPr>
          <w:p w14:paraId="2B5BE4B1" w14:textId="3DED39F2"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GFZ2</w:t>
            </w:r>
          </w:p>
        </w:tc>
        <w:tc>
          <w:tcPr>
            <w:tcW w:w="709" w:type="dxa"/>
            <w:tcBorders>
              <w:left w:val="single" w:sz="12" w:space="0" w:color="auto"/>
            </w:tcBorders>
            <w:vAlign w:val="bottom"/>
          </w:tcPr>
          <w:p w14:paraId="2654497A" w14:textId="37C0519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91</w:t>
            </w:r>
          </w:p>
        </w:tc>
        <w:tc>
          <w:tcPr>
            <w:tcW w:w="2410" w:type="dxa"/>
            <w:vAlign w:val="bottom"/>
          </w:tcPr>
          <w:p w14:paraId="7F6115A4" w14:textId="0A8356D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ISKEFm_on</w:t>
            </w:r>
          </w:p>
        </w:tc>
      </w:tr>
      <w:tr w:rsidR="00A3226D" w:rsidRPr="000E1A5F" w14:paraId="4A125781" w14:textId="77777777" w:rsidTr="00537F29">
        <w:tc>
          <w:tcPr>
            <w:tcW w:w="751" w:type="dxa"/>
            <w:vAlign w:val="center"/>
          </w:tcPr>
          <w:p w14:paraId="658EB7B6"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w:t>
            </w:r>
          </w:p>
        </w:tc>
        <w:tc>
          <w:tcPr>
            <w:tcW w:w="2085" w:type="dxa"/>
            <w:tcBorders>
              <w:right w:val="single" w:sz="12" w:space="0" w:color="auto"/>
            </w:tcBorders>
            <w:vAlign w:val="bottom"/>
          </w:tcPr>
          <w:p w14:paraId="2F2ABDA6" w14:textId="6F6E6F29" w:rsidR="00A3226D" w:rsidRPr="008A62D7" w:rsidRDefault="00A3226D" w:rsidP="00A3226D">
            <w:pPr>
              <w:rPr>
                <w:rFonts w:asciiTheme="minorHAnsi" w:hAnsiTheme="minorHAnsi"/>
                <w:i/>
                <w:color w:val="000000"/>
                <w:szCs w:val="22"/>
                <w:lang w:val="en-GB"/>
              </w:rPr>
            </w:pPr>
            <w:r w:rsidRPr="008A62D7">
              <w:rPr>
                <w:rFonts w:asciiTheme="minorHAnsi" w:hAnsiTheme="minorHAnsi"/>
                <w:i/>
                <w:color w:val="000000"/>
                <w:szCs w:val="22"/>
                <w:lang w:val="en-GB"/>
              </w:rPr>
              <w:t>Q</w:t>
            </w:r>
            <w:r w:rsidRPr="008A62D7">
              <w:rPr>
                <w:rFonts w:asciiTheme="minorHAnsi" w:hAnsiTheme="minorHAnsi"/>
                <w:i/>
                <w:color w:val="000000"/>
                <w:szCs w:val="22"/>
                <w:vertAlign w:val="subscript"/>
                <w:lang w:val="en-GB"/>
              </w:rPr>
              <w:t>conv</w:t>
            </w:r>
            <w:r w:rsidRPr="008A62D7">
              <w:rPr>
                <w:rFonts w:asciiTheme="minorHAnsi" w:hAnsiTheme="minorHAnsi"/>
                <w:i/>
                <w:color w:val="000000"/>
                <w:szCs w:val="22"/>
                <w:lang w:val="en-GB"/>
              </w:rPr>
              <w:t>_</w:t>
            </w:r>
            <w:r w:rsidRPr="008A62D7">
              <w:rPr>
                <w:rFonts w:asciiTheme="minorHAnsi" w:hAnsiTheme="minorHAnsi"/>
                <w:i/>
                <w:color w:val="000000"/>
                <w:szCs w:val="22"/>
                <w:vertAlign w:val="subscript"/>
                <w:lang w:val="en-GB"/>
              </w:rPr>
              <w:t>upper</w:t>
            </w:r>
          </w:p>
        </w:tc>
        <w:tc>
          <w:tcPr>
            <w:tcW w:w="567" w:type="dxa"/>
            <w:tcBorders>
              <w:left w:val="single" w:sz="12" w:space="0" w:color="auto"/>
            </w:tcBorders>
            <w:vAlign w:val="bottom"/>
          </w:tcPr>
          <w:p w14:paraId="29D39B9E" w14:textId="643B3DB3"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48</w:t>
            </w:r>
          </w:p>
        </w:tc>
        <w:tc>
          <w:tcPr>
            <w:tcW w:w="1984" w:type="dxa"/>
            <w:tcBorders>
              <w:right w:val="single" w:sz="12" w:space="0" w:color="auto"/>
            </w:tcBorders>
          </w:tcPr>
          <w:p w14:paraId="3605B844" w14:textId="0EA0738F"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GFZ3</w:t>
            </w:r>
          </w:p>
        </w:tc>
        <w:tc>
          <w:tcPr>
            <w:tcW w:w="709" w:type="dxa"/>
            <w:tcBorders>
              <w:left w:val="single" w:sz="12" w:space="0" w:color="auto"/>
            </w:tcBorders>
            <w:vAlign w:val="bottom"/>
          </w:tcPr>
          <w:p w14:paraId="58959A36" w14:textId="68063F1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92</w:t>
            </w:r>
          </w:p>
        </w:tc>
        <w:tc>
          <w:tcPr>
            <w:tcW w:w="2410" w:type="dxa"/>
            <w:vAlign w:val="bottom"/>
          </w:tcPr>
          <w:p w14:paraId="147AE791" w14:textId="6BA6C77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ISEGSm_on</w:t>
            </w:r>
          </w:p>
        </w:tc>
      </w:tr>
      <w:tr w:rsidR="00A3226D" w:rsidRPr="000E1A5F" w14:paraId="761BAA4B" w14:textId="77777777" w:rsidTr="00537F29">
        <w:tc>
          <w:tcPr>
            <w:tcW w:w="751" w:type="dxa"/>
            <w:vAlign w:val="center"/>
          </w:tcPr>
          <w:p w14:paraId="3CB3C1AF"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w:t>
            </w:r>
          </w:p>
        </w:tc>
        <w:tc>
          <w:tcPr>
            <w:tcW w:w="2085" w:type="dxa"/>
            <w:tcBorders>
              <w:right w:val="single" w:sz="12" w:space="0" w:color="auto"/>
            </w:tcBorders>
            <w:vAlign w:val="bottom"/>
          </w:tcPr>
          <w:p w14:paraId="571A3DE6" w14:textId="6047C68C"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MERWE</w:t>
            </w:r>
          </w:p>
        </w:tc>
        <w:tc>
          <w:tcPr>
            <w:tcW w:w="567" w:type="dxa"/>
            <w:tcBorders>
              <w:left w:val="single" w:sz="12" w:space="0" w:color="auto"/>
            </w:tcBorders>
            <w:vAlign w:val="bottom"/>
          </w:tcPr>
          <w:p w14:paraId="49BB466B" w14:textId="53B22D36"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49</w:t>
            </w:r>
          </w:p>
        </w:tc>
        <w:tc>
          <w:tcPr>
            <w:tcW w:w="1984" w:type="dxa"/>
            <w:tcBorders>
              <w:right w:val="single" w:sz="12" w:space="0" w:color="auto"/>
            </w:tcBorders>
          </w:tcPr>
          <w:p w14:paraId="3089622B" w14:textId="31E0BA8F" w:rsidR="00A3226D" w:rsidRPr="008A62D7" w:rsidRDefault="00A3226D" w:rsidP="00A3226D">
            <w:pPr>
              <w:tabs>
                <w:tab w:val="left" w:pos="1180"/>
              </w:tabs>
              <w:rPr>
                <w:rFonts w:asciiTheme="minorHAnsi" w:hAnsiTheme="minorHAnsi"/>
                <w:color w:val="000000"/>
                <w:szCs w:val="22"/>
                <w:lang w:val="en-GB"/>
              </w:rPr>
            </w:pPr>
            <w:r w:rsidRPr="008A62D7">
              <w:rPr>
                <w:rFonts w:asciiTheme="minorHAnsi" w:hAnsiTheme="minorHAnsi"/>
                <w:lang w:val="en-GB"/>
              </w:rPr>
              <w:t>uncert ISKEF</w:t>
            </w:r>
          </w:p>
        </w:tc>
        <w:tc>
          <w:tcPr>
            <w:tcW w:w="709" w:type="dxa"/>
            <w:tcBorders>
              <w:left w:val="single" w:sz="12" w:space="0" w:color="auto"/>
            </w:tcBorders>
            <w:vAlign w:val="bottom"/>
          </w:tcPr>
          <w:p w14:paraId="73E14E96" w14:textId="52AFCC51"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93</w:t>
            </w:r>
          </w:p>
        </w:tc>
        <w:tc>
          <w:tcPr>
            <w:tcW w:w="2410" w:type="dxa"/>
            <w:vAlign w:val="bottom"/>
          </w:tcPr>
          <w:p w14:paraId="2187E9A9" w14:textId="7840541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ISX1m_on</w:t>
            </w:r>
          </w:p>
        </w:tc>
      </w:tr>
      <w:tr w:rsidR="00A3226D" w:rsidRPr="000E1A5F" w14:paraId="5ADC2B38" w14:textId="77777777" w:rsidTr="00537F29">
        <w:tc>
          <w:tcPr>
            <w:tcW w:w="751" w:type="dxa"/>
            <w:vAlign w:val="center"/>
          </w:tcPr>
          <w:p w14:paraId="1E60FE67"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w:t>
            </w:r>
          </w:p>
        </w:tc>
        <w:tc>
          <w:tcPr>
            <w:tcW w:w="2085" w:type="dxa"/>
            <w:tcBorders>
              <w:right w:val="single" w:sz="12" w:space="0" w:color="auto"/>
            </w:tcBorders>
            <w:vAlign w:val="bottom"/>
          </w:tcPr>
          <w:p w14:paraId="0A0C7257" w14:textId="5074250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MERMAX_PLUS</w:t>
            </w:r>
          </w:p>
        </w:tc>
        <w:tc>
          <w:tcPr>
            <w:tcW w:w="567" w:type="dxa"/>
            <w:tcBorders>
              <w:left w:val="single" w:sz="12" w:space="0" w:color="auto"/>
            </w:tcBorders>
            <w:vAlign w:val="bottom"/>
          </w:tcPr>
          <w:p w14:paraId="658717E5" w14:textId="5B6886AB"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50</w:t>
            </w:r>
          </w:p>
        </w:tc>
        <w:tc>
          <w:tcPr>
            <w:tcW w:w="1984" w:type="dxa"/>
            <w:tcBorders>
              <w:right w:val="single" w:sz="12" w:space="0" w:color="auto"/>
            </w:tcBorders>
          </w:tcPr>
          <w:p w14:paraId="0AACA9A0" w14:textId="61D3BB42" w:rsidR="00A3226D" w:rsidRPr="008A62D7" w:rsidRDefault="00A3226D" w:rsidP="00A3226D">
            <w:pPr>
              <w:tabs>
                <w:tab w:val="left" w:pos="1180"/>
              </w:tabs>
              <w:rPr>
                <w:rFonts w:asciiTheme="minorHAnsi" w:hAnsiTheme="minorHAnsi"/>
                <w:color w:val="000000"/>
                <w:szCs w:val="22"/>
                <w:lang w:val="en-GB"/>
              </w:rPr>
            </w:pPr>
            <w:r w:rsidRPr="008A62D7">
              <w:rPr>
                <w:rFonts w:asciiTheme="minorHAnsi" w:hAnsiTheme="minorHAnsi"/>
                <w:lang w:val="en-GB"/>
              </w:rPr>
              <w:t>uncert ISEGS</w:t>
            </w:r>
          </w:p>
        </w:tc>
        <w:tc>
          <w:tcPr>
            <w:tcW w:w="709" w:type="dxa"/>
            <w:tcBorders>
              <w:left w:val="single" w:sz="12" w:space="0" w:color="auto"/>
            </w:tcBorders>
            <w:vAlign w:val="bottom"/>
          </w:tcPr>
          <w:p w14:paraId="3EBD18C2" w14:textId="3D3E33A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94</w:t>
            </w:r>
          </w:p>
        </w:tc>
        <w:tc>
          <w:tcPr>
            <w:tcW w:w="2410" w:type="dxa"/>
            <w:vAlign w:val="bottom"/>
          </w:tcPr>
          <w:p w14:paraId="1CF41527" w14:textId="56E6C10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ISX2m_on</w:t>
            </w:r>
          </w:p>
        </w:tc>
      </w:tr>
      <w:tr w:rsidR="00A3226D" w:rsidRPr="000E1A5F" w14:paraId="6D1CEC66" w14:textId="77777777" w:rsidTr="00537F29">
        <w:tc>
          <w:tcPr>
            <w:tcW w:w="751" w:type="dxa"/>
            <w:vAlign w:val="center"/>
          </w:tcPr>
          <w:p w14:paraId="4B72EA12"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w:t>
            </w:r>
          </w:p>
        </w:tc>
        <w:tc>
          <w:tcPr>
            <w:tcW w:w="2085" w:type="dxa"/>
            <w:tcBorders>
              <w:right w:val="single" w:sz="12" w:space="0" w:color="auto"/>
            </w:tcBorders>
            <w:vAlign w:val="bottom"/>
          </w:tcPr>
          <w:p w14:paraId="128A8F81" w14:textId="4A0F604B" w:rsidR="00A3226D" w:rsidRPr="008A62D7" w:rsidRDefault="00A3226D" w:rsidP="00CB5873">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abs.max</w:t>
            </w:r>
            <w:r w:rsidRPr="008A62D7">
              <w:rPr>
                <w:rFonts w:asciiTheme="minorHAnsi" w:hAnsiTheme="minorHAnsi"/>
                <w:color w:val="000000"/>
                <w:szCs w:val="22"/>
                <w:lang w:val="en-GB"/>
              </w:rPr>
              <w:t xml:space="preserve"> </w:t>
            </w:r>
          </w:p>
        </w:tc>
        <w:tc>
          <w:tcPr>
            <w:tcW w:w="567" w:type="dxa"/>
            <w:tcBorders>
              <w:left w:val="single" w:sz="12" w:space="0" w:color="auto"/>
            </w:tcBorders>
            <w:vAlign w:val="bottom"/>
          </w:tcPr>
          <w:p w14:paraId="453B2865" w14:textId="35B29FFA"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51</w:t>
            </w:r>
          </w:p>
        </w:tc>
        <w:tc>
          <w:tcPr>
            <w:tcW w:w="1984" w:type="dxa"/>
            <w:tcBorders>
              <w:right w:val="single" w:sz="12" w:space="0" w:color="auto"/>
            </w:tcBorders>
          </w:tcPr>
          <w:p w14:paraId="09897E8A" w14:textId="78EBF288" w:rsidR="00A3226D" w:rsidRPr="008A62D7" w:rsidRDefault="00A3226D" w:rsidP="00A3226D">
            <w:pPr>
              <w:tabs>
                <w:tab w:val="left" w:pos="1180"/>
              </w:tabs>
              <w:rPr>
                <w:rFonts w:asciiTheme="minorHAnsi" w:hAnsiTheme="minorHAnsi"/>
                <w:color w:val="000000"/>
                <w:szCs w:val="22"/>
                <w:lang w:val="en-GB"/>
              </w:rPr>
            </w:pPr>
            <w:r w:rsidRPr="008A62D7">
              <w:rPr>
                <w:rFonts w:asciiTheme="minorHAnsi" w:hAnsiTheme="minorHAnsi"/>
                <w:lang w:val="en-GB"/>
              </w:rPr>
              <w:t>uncert ISX1</w:t>
            </w:r>
          </w:p>
        </w:tc>
        <w:tc>
          <w:tcPr>
            <w:tcW w:w="709" w:type="dxa"/>
            <w:tcBorders>
              <w:left w:val="single" w:sz="12" w:space="0" w:color="auto"/>
            </w:tcBorders>
            <w:vAlign w:val="bottom"/>
          </w:tcPr>
          <w:p w14:paraId="762FB8BE" w14:textId="164FE9D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95</w:t>
            </w:r>
          </w:p>
        </w:tc>
        <w:tc>
          <w:tcPr>
            <w:tcW w:w="2410" w:type="dxa"/>
            <w:vAlign w:val="bottom"/>
          </w:tcPr>
          <w:p w14:paraId="7AC8316C" w14:textId="6D893A0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hbe_min</w:t>
            </w:r>
          </w:p>
        </w:tc>
      </w:tr>
      <w:tr w:rsidR="00A3226D" w:rsidRPr="000E1A5F" w14:paraId="6B97E81C" w14:textId="77777777" w:rsidTr="00537F29">
        <w:tc>
          <w:tcPr>
            <w:tcW w:w="751" w:type="dxa"/>
            <w:vAlign w:val="center"/>
          </w:tcPr>
          <w:p w14:paraId="09A6021D"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w:t>
            </w:r>
          </w:p>
        </w:tc>
        <w:tc>
          <w:tcPr>
            <w:tcW w:w="2085" w:type="dxa"/>
            <w:tcBorders>
              <w:right w:val="single" w:sz="12" w:space="0" w:color="auto"/>
            </w:tcBorders>
            <w:vAlign w:val="bottom"/>
          </w:tcPr>
          <w:p w14:paraId="40ABCC28" w14:textId="3D034FC1"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w.fc. Wilson Walker</w:t>
            </w:r>
          </w:p>
        </w:tc>
        <w:tc>
          <w:tcPr>
            <w:tcW w:w="567" w:type="dxa"/>
            <w:tcBorders>
              <w:left w:val="single" w:sz="12" w:space="0" w:color="auto"/>
            </w:tcBorders>
            <w:vAlign w:val="bottom"/>
          </w:tcPr>
          <w:p w14:paraId="0BAE2744" w14:textId="4CEBE039"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52</w:t>
            </w:r>
          </w:p>
        </w:tc>
        <w:tc>
          <w:tcPr>
            <w:tcW w:w="1984" w:type="dxa"/>
            <w:tcBorders>
              <w:right w:val="single" w:sz="12" w:space="0" w:color="auto"/>
            </w:tcBorders>
          </w:tcPr>
          <w:p w14:paraId="33252249" w14:textId="1C618850" w:rsidR="00A3226D" w:rsidRPr="008A62D7" w:rsidRDefault="00A3226D" w:rsidP="00A3226D">
            <w:pPr>
              <w:tabs>
                <w:tab w:val="left" w:pos="1180"/>
              </w:tabs>
              <w:rPr>
                <w:rFonts w:asciiTheme="minorHAnsi" w:hAnsiTheme="minorHAnsi"/>
                <w:color w:val="000000"/>
                <w:szCs w:val="22"/>
                <w:lang w:val="en-GB"/>
              </w:rPr>
            </w:pPr>
            <w:r w:rsidRPr="008A62D7">
              <w:rPr>
                <w:rFonts w:asciiTheme="minorHAnsi" w:hAnsiTheme="minorHAnsi"/>
                <w:lang w:val="en-GB"/>
              </w:rPr>
              <w:t>uncert ISX2</w:t>
            </w:r>
          </w:p>
        </w:tc>
        <w:tc>
          <w:tcPr>
            <w:tcW w:w="709" w:type="dxa"/>
            <w:tcBorders>
              <w:left w:val="single" w:sz="12" w:space="0" w:color="auto"/>
            </w:tcBorders>
            <w:vAlign w:val="bottom"/>
          </w:tcPr>
          <w:p w14:paraId="6F5AB097" w14:textId="12CB30C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96</w:t>
            </w:r>
          </w:p>
        </w:tc>
        <w:tc>
          <w:tcPr>
            <w:tcW w:w="2410" w:type="dxa"/>
            <w:vAlign w:val="bottom"/>
          </w:tcPr>
          <w:p w14:paraId="32A12868" w14:textId="44844017"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hbe_max</w:t>
            </w:r>
          </w:p>
        </w:tc>
      </w:tr>
      <w:tr w:rsidR="00A3226D" w:rsidRPr="000E1A5F" w14:paraId="700AFE45" w14:textId="77777777" w:rsidTr="00537F29">
        <w:tc>
          <w:tcPr>
            <w:tcW w:w="751" w:type="dxa"/>
            <w:vAlign w:val="center"/>
          </w:tcPr>
          <w:p w14:paraId="3DB05B34"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9</w:t>
            </w:r>
          </w:p>
        </w:tc>
        <w:tc>
          <w:tcPr>
            <w:tcW w:w="2085" w:type="dxa"/>
            <w:tcBorders>
              <w:right w:val="single" w:sz="12" w:space="0" w:color="auto"/>
            </w:tcBorders>
            <w:vAlign w:val="bottom"/>
          </w:tcPr>
          <w:p w14:paraId="31A7BC6C" w14:textId="4317804C"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w.fc. Sparks</w:t>
            </w:r>
          </w:p>
        </w:tc>
        <w:tc>
          <w:tcPr>
            <w:tcW w:w="567" w:type="dxa"/>
            <w:tcBorders>
              <w:left w:val="single" w:sz="12" w:space="0" w:color="auto"/>
            </w:tcBorders>
            <w:vAlign w:val="bottom"/>
          </w:tcPr>
          <w:p w14:paraId="599EB504" w14:textId="0E3C076D"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53</w:t>
            </w:r>
          </w:p>
        </w:tc>
        <w:tc>
          <w:tcPr>
            <w:tcW w:w="1984" w:type="dxa"/>
            <w:tcBorders>
              <w:right w:val="single" w:sz="12" w:space="0" w:color="auto"/>
            </w:tcBorders>
            <w:vAlign w:val="bottom"/>
          </w:tcPr>
          <w:p w14:paraId="38932DC6" w14:textId="77E52EF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vent height (m)</w:t>
            </w:r>
          </w:p>
        </w:tc>
        <w:tc>
          <w:tcPr>
            <w:tcW w:w="709" w:type="dxa"/>
            <w:tcBorders>
              <w:left w:val="single" w:sz="12" w:space="0" w:color="auto"/>
            </w:tcBorders>
            <w:vAlign w:val="bottom"/>
          </w:tcPr>
          <w:p w14:paraId="71F9AA67" w14:textId="181B214E"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97</w:t>
            </w:r>
          </w:p>
        </w:tc>
        <w:tc>
          <w:tcPr>
            <w:tcW w:w="2410" w:type="dxa"/>
            <w:vAlign w:val="bottom"/>
          </w:tcPr>
          <w:p w14:paraId="014FDE2C" w14:textId="3B7B6973" w:rsidR="00A3226D" w:rsidRPr="008A62D7" w:rsidRDefault="00A3226D"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maxnowihmin</w:t>
            </w:r>
          </w:p>
        </w:tc>
      </w:tr>
      <w:tr w:rsidR="00564961" w:rsidRPr="000E1A5F" w14:paraId="74728B26" w14:textId="77777777" w:rsidTr="00537F29">
        <w:tc>
          <w:tcPr>
            <w:tcW w:w="751" w:type="dxa"/>
            <w:vAlign w:val="center"/>
          </w:tcPr>
          <w:p w14:paraId="70C9976C"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10</w:t>
            </w:r>
          </w:p>
        </w:tc>
        <w:tc>
          <w:tcPr>
            <w:tcW w:w="2085" w:type="dxa"/>
            <w:tcBorders>
              <w:right w:val="single" w:sz="12" w:space="0" w:color="auto"/>
            </w:tcBorders>
            <w:vAlign w:val="bottom"/>
          </w:tcPr>
          <w:p w14:paraId="00C30772" w14:textId="108F31BD"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w.fc. Mastin</w:t>
            </w:r>
          </w:p>
        </w:tc>
        <w:tc>
          <w:tcPr>
            <w:tcW w:w="567" w:type="dxa"/>
            <w:tcBorders>
              <w:left w:val="single" w:sz="12" w:space="0" w:color="auto"/>
            </w:tcBorders>
            <w:vAlign w:val="bottom"/>
          </w:tcPr>
          <w:p w14:paraId="2C3EC30F" w14:textId="226EC0F8"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54</w:t>
            </w:r>
          </w:p>
        </w:tc>
        <w:tc>
          <w:tcPr>
            <w:tcW w:w="1984" w:type="dxa"/>
            <w:tcBorders>
              <w:right w:val="single" w:sz="12" w:space="0" w:color="auto"/>
            </w:tcBorders>
            <w:vAlign w:val="bottom"/>
          </w:tcPr>
          <w:p w14:paraId="7ECDDD07" w14:textId="7437E85E"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ISKEF_on</w:t>
            </w:r>
          </w:p>
        </w:tc>
        <w:tc>
          <w:tcPr>
            <w:tcW w:w="709" w:type="dxa"/>
            <w:tcBorders>
              <w:left w:val="single" w:sz="12" w:space="0" w:color="auto"/>
            </w:tcBorders>
            <w:vAlign w:val="bottom"/>
          </w:tcPr>
          <w:p w14:paraId="539805C7" w14:textId="63D96D19"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98</w:t>
            </w:r>
          </w:p>
        </w:tc>
        <w:tc>
          <w:tcPr>
            <w:tcW w:w="2410" w:type="dxa"/>
          </w:tcPr>
          <w:p w14:paraId="3AA559CB" w14:textId="03969CFE"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min 15min</w:t>
            </w:r>
          </w:p>
        </w:tc>
      </w:tr>
      <w:tr w:rsidR="00564961" w:rsidRPr="000E1A5F" w14:paraId="1DB46972" w14:textId="77777777" w:rsidTr="00537F29">
        <w:tc>
          <w:tcPr>
            <w:tcW w:w="751" w:type="dxa"/>
            <w:vAlign w:val="center"/>
          </w:tcPr>
          <w:p w14:paraId="695118CE"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11</w:t>
            </w:r>
          </w:p>
        </w:tc>
        <w:tc>
          <w:tcPr>
            <w:tcW w:w="2085" w:type="dxa"/>
            <w:tcBorders>
              <w:right w:val="single" w:sz="12" w:space="0" w:color="auto"/>
            </w:tcBorders>
            <w:vAlign w:val="bottom"/>
          </w:tcPr>
          <w:p w14:paraId="6731752B" w14:textId="6073EC4F"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w.fc. Gudmundsson</w:t>
            </w:r>
          </w:p>
        </w:tc>
        <w:tc>
          <w:tcPr>
            <w:tcW w:w="567" w:type="dxa"/>
            <w:tcBorders>
              <w:left w:val="single" w:sz="12" w:space="0" w:color="auto"/>
            </w:tcBorders>
            <w:vAlign w:val="bottom"/>
          </w:tcPr>
          <w:p w14:paraId="26698F26" w14:textId="1399C01A"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55</w:t>
            </w:r>
          </w:p>
        </w:tc>
        <w:tc>
          <w:tcPr>
            <w:tcW w:w="1984" w:type="dxa"/>
            <w:tcBorders>
              <w:right w:val="single" w:sz="12" w:space="0" w:color="auto"/>
            </w:tcBorders>
            <w:vAlign w:val="bottom"/>
          </w:tcPr>
          <w:p w14:paraId="3AA56338" w14:textId="106CA2CF"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ISEGS_on</w:t>
            </w:r>
          </w:p>
        </w:tc>
        <w:tc>
          <w:tcPr>
            <w:tcW w:w="709" w:type="dxa"/>
            <w:tcBorders>
              <w:left w:val="single" w:sz="12" w:space="0" w:color="auto"/>
            </w:tcBorders>
            <w:vAlign w:val="bottom"/>
          </w:tcPr>
          <w:p w14:paraId="6C46438F" w14:textId="273B4807"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99</w:t>
            </w:r>
          </w:p>
        </w:tc>
        <w:tc>
          <w:tcPr>
            <w:tcW w:w="2410" w:type="dxa"/>
          </w:tcPr>
          <w:p w14:paraId="75DC40F2" w14:textId="3D94F19D"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avg 15min</w:t>
            </w:r>
            <w:r w:rsidRPr="008A62D7">
              <w:rPr>
                <w:rFonts w:asciiTheme="minorHAnsi" w:hAnsiTheme="minorHAnsi"/>
                <w:lang w:val="en-GB"/>
              </w:rPr>
              <w:t xml:space="preserve"> </w:t>
            </w:r>
          </w:p>
        </w:tc>
      </w:tr>
      <w:tr w:rsidR="00564961" w:rsidRPr="000E1A5F" w14:paraId="74CC8D65" w14:textId="77777777" w:rsidTr="00537F29">
        <w:tc>
          <w:tcPr>
            <w:tcW w:w="751" w:type="dxa"/>
            <w:vAlign w:val="center"/>
          </w:tcPr>
          <w:p w14:paraId="2D3DF2B0"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12</w:t>
            </w:r>
          </w:p>
        </w:tc>
        <w:tc>
          <w:tcPr>
            <w:tcW w:w="2085" w:type="dxa"/>
            <w:tcBorders>
              <w:right w:val="single" w:sz="12" w:space="0" w:color="auto"/>
            </w:tcBorders>
            <w:vAlign w:val="bottom"/>
          </w:tcPr>
          <w:p w14:paraId="3C940D39" w14:textId="5A3D8BEF"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w.fc. Degruyter Bon</w:t>
            </w:r>
          </w:p>
        </w:tc>
        <w:tc>
          <w:tcPr>
            <w:tcW w:w="567" w:type="dxa"/>
            <w:tcBorders>
              <w:left w:val="single" w:sz="12" w:space="0" w:color="auto"/>
            </w:tcBorders>
            <w:vAlign w:val="bottom"/>
          </w:tcPr>
          <w:p w14:paraId="303D0E08" w14:textId="719F019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56</w:t>
            </w:r>
          </w:p>
        </w:tc>
        <w:tc>
          <w:tcPr>
            <w:tcW w:w="1984" w:type="dxa"/>
            <w:tcBorders>
              <w:right w:val="single" w:sz="12" w:space="0" w:color="auto"/>
            </w:tcBorders>
            <w:vAlign w:val="bottom"/>
          </w:tcPr>
          <w:p w14:paraId="31501975" w14:textId="177E8E2A"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ISX1_on</w:t>
            </w:r>
          </w:p>
        </w:tc>
        <w:tc>
          <w:tcPr>
            <w:tcW w:w="709" w:type="dxa"/>
            <w:tcBorders>
              <w:left w:val="single" w:sz="12" w:space="0" w:color="auto"/>
            </w:tcBorders>
            <w:vAlign w:val="bottom"/>
          </w:tcPr>
          <w:p w14:paraId="700937AD" w14:textId="2846F642"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100</w:t>
            </w:r>
          </w:p>
        </w:tc>
        <w:tc>
          <w:tcPr>
            <w:tcW w:w="2410" w:type="dxa"/>
          </w:tcPr>
          <w:p w14:paraId="68ED5B18" w14:textId="42D5A35C"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max 15min</w:t>
            </w:r>
          </w:p>
        </w:tc>
      </w:tr>
      <w:tr w:rsidR="00564961" w:rsidRPr="000E1A5F" w14:paraId="0CDEA8FD" w14:textId="77777777" w:rsidTr="00537F29">
        <w:tc>
          <w:tcPr>
            <w:tcW w:w="751" w:type="dxa"/>
            <w:vAlign w:val="center"/>
          </w:tcPr>
          <w:p w14:paraId="66594830"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13</w:t>
            </w:r>
          </w:p>
        </w:tc>
        <w:tc>
          <w:tcPr>
            <w:tcW w:w="2085" w:type="dxa"/>
            <w:tcBorders>
              <w:right w:val="single" w:sz="12" w:space="0" w:color="auto"/>
            </w:tcBorders>
            <w:vAlign w:val="bottom"/>
          </w:tcPr>
          <w:p w14:paraId="0A3333E1" w14:textId="6F20B181"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Wilson Walker</w:t>
            </w:r>
          </w:p>
        </w:tc>
        <w:tc>
          <w:tcPr>
            <w:tcW w:w="567" w:type="dxa"/>
            <w:tcBorders>
              <w:left w:val="single" w:sz="12" w:space="0" w:color="auto"/>
            </w:tcBorders>
            <w:vAlign w:val="bottom"/>
          </w:tcPr>
          <w:p w14:paraId="3C0F89BF" w14:textId="181329A9"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57</w:t>
            </w:r>
          </w:p>
        </w:tc>
        <w:tc>
          <w:tcPr>
            <w:tcW w:w="1984" w:type="dxa"/>
            <w:tcBorders>
              <w:right w:val="single" w:sz="12" w:space="0" w:color="auto"/>
            </w:tcBorders>
            <w:vAlign w:val="bottom"/>
          </w:tcPr>
          <w:p w14:paraId="3B24359C" w14:textId="3F07A922"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ISX2_on</w:t>
            </w:r>
          </w:p>
        </w:tc>
        <w:tc>
          <w:tcPr>
            <w:tcW w:w="709" w:type="dxa"/>
            <w:tcBorders>
              <w:left w:val="single" w:sz="12" w:space="0" w:color="auto"/>
            </w:tcBorders>
            <w:vAlign w:val="bottom"/>
          </w:tcPr>
          <w:p w14:paraId="0CE4B04C" w14:textId="456200EB"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101</w:t>
            </w:r>
          </w:p>
        </w:tc>
        <w:tc>
          <w:tcPr>
            <w:tcW w:w="2410" w:type="dxa"/>
          </w:tcPr>
          <w:p w14:paraId="7729779D" w14:textId="4EA99EC7"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min </w:t>
            </w:r>
            <w:r w:rsidRPr="008A62D7">
              <w:rPr>
                <w:rFonts w:asciiTheme="minorHAnsi" w:hAnsiTheme="minorHAnsi"/>
                <w:vertAlign w:val="subscript"/>
                <w:lang w:val="en-GB"/>
              </w:rPr>
              <w:t>30min</w:t>
            </w:r>
          </w:p>
        </w:tc>
      </w:tr>
      <w:tr w:rsidR="00564961" w:rsidRPr="000E1A5F" w14:paraId="302DCCA2" w14:textId="77777777" w:rsidTr="00537F29">
        <w:tc>
          <w:tcPr>
            <w:tcW w:w="751" w:type="dxa"/>
            <w:vAlign w:val="center"/>
          </w:tcPr>
          <w:p w14:paraId="5505BB90"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14</w:t>
            </w:r>
          </w:p>
        </w:tc>
        <w:tc>
          <w:tcPr>
            <w:tcW w:w="2085" w:type="dxa"/>
            <w:tcBorders>
              <w:right w:val="single" w:sz="12" w:space="0" w:color="auto"/>
            </w:tcBorders>
            <w:vAlign w:val="bottom"/>
          </w:tcPr>
          <w:p w14:paraId="57F9725B" w14:textId="512FC0ED"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Sparks</w:t>
            </w:r>
          </w:p>
        </w:tc>
        <w:tc>
          <w:tcPr>
            <w:tcW w:w="567" w:type="dxa"/>
            <w:tcBorders>
              <w:left w:val="single" w:sz="12" w:space="0" w:color="auto"/>
            </w:tcBorders>
            <w:vAlign w:val="bottom"/>
          </w:tcPr>
          <w:p w14:paraId="2D548A8E" w14:textId="573979DE"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58</w:t>
            </w:r>
          </w:p>
        </w:tc>
        <w:tc>
          <w:tcPr>
            <w:tcW w:w="1984" w:type="dxa"/>
            <w:tcBorders>
              <w:right w:val="single" w:sz="12" w:space="0" w:color="auto"/>
            </w:tcBorders>
            <w:vAlign w:val="bottom"/>
          </w:tcPr>
          <w:p w14:paraId="1F542EBF" w14:textId="05D1E830"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GFZ1_on</w:t>
            </w:r>
          </w:p>
        </w:tc>
        <w:tc>
          <w:tcPr>
            <w:tcW w:w="709" w:type="dxa"/>
            <w:tcBorders>
              <w:left w:val="single" w:sz="12" w:space="0" w:color="auto"/>
            </w:tcBorders>
            <w:vAlign w:val="bottom"/>
          </w:tcPr>
          <w:p w14:paraId="4E67A9C1" w14:textId="5BCA0106"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102</w:t>
            </w:r>
          </w:p>
        </w:tc>
        <w:tc>
          <w:tcPr>
            <w:tcW w:w="2410" w:type="dxa"/>
          </w:tcPr>
          <w:p w14:paraId="7B9221F6" w14:textId="3A37C80D"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avg </w:t>
            </w:r>
            <w:r w:rsidRPr="008A62D7">
              <w:rPr>
                <w:rFonts w:asciiTheme="minorHAnsi" w:hAnsiTheme="minorHAnsi"/>
                <w:vertAlign w:val="subscript"/>
                <w:lang w:val="en-GB"/>
              </w:rPr>
              <w:t>30min</w:t>
            </w:r>
          </w:p>
        </w:tc>
      </w:tr>
      <w:tr w:rsidR="00564961" w:rsidRPr="000E1A5F" w14:paraId="10D745D8" w14:textId="77777777" w:rsidTr="00537F29">
        <w:tc>
          <w:tcPr>
            <w:tcW w:w="751" w:type="dxa"/>
            <w:vAlign w:val="center"/>
          </w:tcPr>
          <w:p w14:paraId="68103CD7"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15</w:t>
            </w:r>
          </w:p>
        </w:tc>
        <w:tc>
          <w:tcPr>
            <w:tcW w:w="2085" w:type="dxa"/>
            <w:tcBorders>
              <w:right w:val="single" w:sz="12" w:space="0" w:color="auto"/>
            </w:tcBorders>
            <w:vAlign w:val="bottom"/>
          </w:tcPr>
          <w:p w14:paraId="51FAE3B7" w14:textId="4683C9C6"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Mastin</w:t>
            </w:r>
          </w:p>
        </w:tc>
        <w:tc>
          <w:tcPr>
            <w:tcW w:w="567" w:type="dxa"/>
            <w:tcBorders>
              <w:left w:val="single" w:sz="12" w:space="0" w:color="auto"/>
            </w:tcBorders>
            <w:vAlign w:val="bottom"/>
          </w:tcPr>
          <w:p w14:paraId="66645376" w14:textId="07F417B3"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59</w:t>
            </w:r>
          </w:p>
        </w:tc>
        <w:tc>
          <w:tcPr>
            <w:tcW w:w="1984" w:type="dxa"/>
            <w:tcBorders>
              <w:right w:val="single" w:sz="12" w:space="0" w:color="auto"/>
            </w:tcBorders>
            <w:vAlign w:val="bottom"/>
          </w:tcPr>
          <w:p w14:paraId="31E2C0F1" w14:textId="7414D71E"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GFZ2_on</w:t>
            </w:r>
          </w:p>
        </w:tc>
        <w:tc>
          <w:tcPr>
            <w:tcW w:w="709" w:type="dxa"/>
            <w:tcBorders>
              <w:left w:val="single" w:sz="12" w:space="0" w:color="auto"/>
            </w:tcBorders>
            <w:vAlign w:val="bottom"/>
          </w:tcPr>
          <w:p w14:paraId="5C936F7D" w14:textId="6F963239"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103</w:t>
            </w:r>
          </w:p>
        </w:tc>
        <w:tc>
          <w:tcPr>
            <w:tcW w:w="2410" w:type="dxa"/>
          </w:tcPr>
          <w:p w14:paraId="6310A6AE" w14:textId="1CDCC1D1"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max </w:t>
            </w:r>
            <w:r w:rsidRPr="008A62D7">
              <w:rPr>
                <w:rFonts w:asciiTheme="minorHAnsi" w:hAnsiTheme="minorHAnsi"/>
                <w:vertAlign w:val="subscript"/>
                <w:lang w:val="en-GB"/>
              </w:rPr>
              <w:t>30min</w:t>
            </w:r>
          </w:p>
        </w:tc>
      </w:tr>
      <w:tr w:rsidR="00564961" w:rsidRPr="000E1A5F" w14:paraId="6968B74A" w14:textId="77777777" w:rsidTr="00537F29">
        <w:tc>
          <w:tcPr>
            <w:tcW w:w="751" w:type="dxa"/>
            <w:vAlign w:val="center"/>
          </w:tcPr>
          <w:p w14:paraId="2D9F20C6"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16</w:t>
            </w:r>
          </w:p>
        </w:tc>
        <w:tc>
          <w:tcPr>
            <w:tcW w:w="2085" w:type="dxa"/>
            <w:tcBorders>
              <w:right w:val="single" w:sz="12" w:space="0" w:color="auto"/>
            </w:tcBorders>
            <w:vAlign w:val="bottom"/>
          </w:tcPr>
          <w:p w14:paraId="4CB91356" w14:textId="3E543EA5"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Gudmundsson</w:t>
            </w:r>
          </w:p>
        </w:tc>
        <w:tc>
          <w:tcPr>
            <w:tcW w:w="567" w:type="dxa"/>
            <w:tcBorders>
              <w:left w:val="single" w:sz="12" w:space="0" w:color="auto"/>
            </w:tcBorders>
            <w:vAlign w:val="bottom"/>
          </w:tcPr>
          <w:p w14:paraId="5366E472" w14:textId="77807EA8"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60</w:t>
            </w:r>
          </w:p>
        </w:tc>
        <w:tc>
          <w:tcPr>
            <w:tcW w:w="1984" w:type="dxa"/>
            <w:tcBorders>
              <w:right w:val="single" w:sz="12" w:space="0" w:color="auto"/>
            </w:tcBorders>
            <w:vAlign w:val="bottom"/>
          </w:tcPr>
          <w:p w14:paraId="2D56CEA5" w14:textId="558DF657"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GFZ3_on</w:t>
            </w:r>
          </w:p>
        </w:tc>
        <w:tc>
          <w:tcPr>
            <w:tcW w:w="709" w:type="dxa"/>
            <w:tcBorders>
              <w:left w:val="single" w:sz="12" w:space="0" w:color="auto"/>
            </w:tcBorders>
            <w:vAlign w:val="bottom"/>
          </w:tcPr>
          <w:p w14:paraId="036202E3" w14:textId="701195E3"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104</w:t>
            </w:r>
          </w:p>
        </w:tc>
        <w:tc>
          <w:tcPr>
            <w:tcW w:w="2410" w:type="dxa"/>
          </w:tcPr>
          <w:p w14:paraId="764252A0" w14:textId="0F296238"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min </w:t>
            </w:r>
            <w:r w:rsidRPr="008A62D7">
              <w:rPr>
                <w:rFonts w:asciiTheme="minorHAnsi" w:hAnsiTheme="minorHAnsi"/>
                <w:vertAlign w:val="subscript"/>
                <w:lang w:val="en-GB"/>
              </w:rPr>
              <w:t>1h</w:t>
            </w:r>
          </w:p>
        </w:tc>
      </w:tr>
      <w:tr w:rsidR="00564961" w:rsidRPr="000E1A5F" w14:paraId="688E4BC6" w14:textId="77777777" w:rsidTr="00537F29">
        <w:tc>
          <w:tcPr>
            <w:tcW w:w="751" w:type="dxa"/>
            <w:vAlign w:val="center"/>
          </w:tcPr>
          <w:p w14:paraId="714C72C3"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17</w:t>
            </w:r>
          </w:p>
        </w:tc>
        <w:tc>
          <w:tcPr>
            <w:tcW w:w="2085" w:type="dxa"/>
            <w:tcBorders>
              <w:right w:val="single" w:sz="12" w:space="0" w:color="auto"/>
            </w:tcBorders>
            <w:vAlign w:val="bottom"/>
          </w:tcPr>
          <w:p w14:paraId="1CDB9DBA" w14:textId="4A44C551"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 xml:space="preserve">Degruyter Bonadonna </w:t>
            </w:r>
          </w:p>
        </w:tc>
        <w:tc>
          <w:tcPr>
            <w:tcW w:w="567" w:type="dxa"/>
            <w:tcBorders>
              <w:left w:val="single" w:sz="12" w:space="0" w:color="auto"/>
            </w:tcBorders>
            <w:vAlign w:val="bottom"/>
          </w:tcPr>
          <w:p w14:paraId="6C545145" w14:textId="4F9C2BF9"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61</w:t>
            </w:r>
          </w:p>
        </w:tc>
        <w:tc>
          <w:tcPr>
            <w:tcW w:w="1984" w:type="dxa"/>
            <w:tcBorders>
              <w:right w:val="single" w:sz="12" w:space="0" w:color="auto"/>
            </w:tcBorders>
            <w:vAlign w:val="bottom"/>
          </w:tcPr>
          <w:p w14:paraId="79BEC46A" w14:textId="54067675"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analysis</w:t>
            </w:r>
          </w:p>
        </w:tc>
        <w:tc>
          <w:tcPr>
            <w:tcW w:w="709" w:type="dxa"/>
            <w:tcBorders>
              <w:left w:val="single" w:sz="12" w:space="0" w:color="auto"/>
            </w:tcBorders>
            <w:vAlign w:val="bottom"/>
          </w:tcPr>
          <w:p w14:paraId="6A4B4D08" w14:textId="6DB015EE"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105</w:t>
            </w:r>
          </w:p>
        </w:tc>
        <w:tc>
          <w:tcPr>
            <w:tcW w:w="2410" w:type="dxa"/>
          </w:tcPr>
          <w:p w14:paraId="26821C8E" w14:textId="222C162D"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avg </w:t>
            </w:r>
            <w:r w:rsidRPr="008A62D7">
              <w:rPr>
                <w:rFonts w:asciiTheme="minorHAnsi" w:hAnsiTheme="minorHAnsi"/>
                <w:vertAlign w:val="subscript"/>
                <w:lang w:val="en-GB"/>
              </w:rPr>
              <w:t>1h</w:t>
            </w:r>
          </w:p>
        </w:tc>
      </w:tr>
      <w:tr w:rsidR="00564961" w:rsidRPr="000E1A5F" w14:paraId="0FA84E0B" w14:textId="77777777" w:rsidTr="00537F29">
        <w:tc>
          <w:tcPr>
            <w:tcW w:w="751" w:type="dxa"/>
            <w:vAlign w:val="center"/>
          </w:tcPr>
          <w:p w14:paraId="35FDE31E"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18</w:t>
            </w:r>
          </w:p>
        </w:tc>
        <w:tc>
          <w:tcPr>
            <w:tcW w:w="2085" w:type="dxa"/>
            <w:tcBorders>
              <w:right w:val="single" w:sz="12" w:space="0" w:color="auto"/>
            </w:tcBorders>
            <w:vAlign w:val="bottom"/>
          </w:tcPr>
          <w:p w14:paraId="67FEB6DC" w14:textId="424F9097" w:rsidR="00564961" w:rsidRPr="008A62D7" w:rsidRDefault="00564961" w:rsidP="00564961">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CMER</w:t>
            </w:r>
          </w:p>
        </w:tc>
        <w:tc>
          <w:tcPr>
            <w:tcW w:w="567" w:type="dxa"/>
            <w:tcBorders>
              <w:left w:val="single" w:sz="12" w:space="0" w:color="auto"/>
            </w:tcBorders>
            <w:vAlign w:val="bottom"/>
          </w:tcPr>
          <w:p w14:paraId="47F5DD91" w14:textId="41365240"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62</w:t>
            </w:r>
          </w:p>
        </w:tc>
        <w:tc>
          <w:tcPr>
            <w:tcW w:w="1984" w:type="dxa"/>
            <w:tcBorders>
              <w:right w:val="single" w:sz="12" w:space="0" w:color="auto"/>
            </w:tcBorders>
            <w:vAlign w:val="bottom"/>
          </w:tcPr>
          <w:p w14:paraId="3E41EEF9" w14:textId="445B8573"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timebase</w:t>
            </w:r>
          </w:p>
        </w:tc>
        <w:tc>
          <w:tcPr>
            <w:tcW w:w="709" w:type="dxa"/>
            <w:tcBorders>
              <w:left w:val="single" w:sz="12" w:space="0" w:color="auto"/>
            </w:tcBorders>
            <w:vAlign w:val="bottom"/>
          </w:tcPr>
          <w:p w14:paraId="0A7F02F3" w14:textId="17463E07"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106</w:t>
            </w:r>
          </w:p>
        </w:tc>
        <w:tc>
          <w:tcPr>
            <w:tcW w:w="2410" w:type="dxa"/>
          </w:tcPr>
          <w:p w14:paraId="0279A47F" w14:textId="1B54C908"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max </w:t>
            </w:r>
            <w:r w:rsidRPr="008A62D7">
              <w:rPr>
                <w:rFonts w:asciiTheme="minorHAnsi" w:hAnsiTheme="minorHAnsi"/>
                <w:vertAlign w:val="subscript"/>
                <w:lang w:val="en-GB"/>
              </w:rPr>
              <w:t>1h</w:t>
            </w:r>
          </w:p>
        </w:tc>
      </w:tr>
      <w:tr w:rsidR="00564961" w:rsidRPr="000E1A5F" w14:paraId="31293541" w14:textId="77777777" w:rsidTr="00537F29">
        <w:tc>
          <w:tcPr>
            <w:tcW w:w="751" w:type="dxa"/>
            <w:vAlign w:val="center"/>
          </w:tcPr>
          <w:p w14:paraId="46C6AE6D"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19</w:t>
            </w:r>
          </w:p>
        </w:tc>
        <w:tc>
          <w:tcPr>
            <w:tcW w:w="2085" w:type="dxa"/>
            <w:tcBorders>
              <w:right w:val="single" w:sz="12" w:space="0" w:color="auto"/>
            </w:tcBorders>
            <w:vAlign w:val="bottom"/>
          </w:tcPr>
          <w:p w14:paraId="4F1E5F71" w14:textId="612364A7" w:rsidR="00564961" w:rsidRPr="008A62D7" w:rsidRDefault="00564961" w:rsidP="00564961">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avg</w:t>
            </w:r>
          </w:p>
        </w:tc>
        <w:tc>
          <w:tcPr>
            <w:tcW w:w="567" w:type="dxa"/>
            <w:tcBorders>
              <w:left w:val="single" w:sz="12" w:space="0" w:color="auto"/>
            </w:tcBorders>
            <w:vAlign w:val="bottom"/>
          </w:tcPr>
          <w:p w14:paraId="4E24CA8F" w14:textId="6290405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63</w:t>
            </w:r>
          </w:p>
        </w:tc>
        <w:tc>
          <w:tcPr>
            <w:tcW w:w="1984" w:type="dxa"/>
            <w:tcBorders>
              <w:right w:val="single" w:sz="12" w:space="0" w:color="auto"/>
            </w:tcBorders>
            <w:vAlign w:val="bottom"/>
          </w:tcPr>
          <w:p w14:paraId="747BA690" w14:textId="6DB0FE79"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oo_exp</w:t>
            </w:r>
          </w:p>
        </w:tc>
        <w:tc>
          <w:tcPr>
            <w:tcW w:w="709" w:type="dxa"/>
            <w:tcBorders>
              <w:left w:val="single" w:sz="12" w:space="0" w:color="auto"/>
            </w:tcBorders>
            <w:vAlign w:val="bottom"/>
          </w:tcPr>
          <w:p w14:paraId="49C37348" w14:textId="7CC6620A"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107</w:t>
            </w:r>
          </w:p>
        </w:tc>
        <w:tc>
          <w:tcPr>
            <w:tcW w:w="2410" w:type="dxa"/>
          </w:tcPr>
          <w:p w14:paraId="46B1E19E" w14:textId="77E2AB70"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min </w:t>
            </w:r>
            <w:r w:rsidRPr="008A62D7">
              <w:rPr>
                <w:rFonts w:asciiTheme="minorHAnsi" w:hAnsiTheme="minorHAnsi"/>
                <w:vertAlign w:val="subscript"/>
                <w:lang w:val="en-GB"/>
              </w:rPr>
              <w:t>3h</w:t>
            </w:r>
          </w:p>
        </w:tc>
      </w:tr>
      <w:tr w:rsidR="00564961" w:rsidRPr="000E1A5F" w14:paraId="5DA280DD" w14:textId="77777777" w:rsidTr="00537F29">
        <w:tc>
          <w:tcPr>
            <w:tcW w:w="751" w:type="dxa"/>
            <w:vAlign w:val="center"/>
          </w:tcPr>
          <w:p w14:paraId="14ECC3B3"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20</w:t>
            </w:r>
          </w:p>
        </w:tc>
        <w:tc>
          <w:tcPr>
            <w:tcW w:w="2085" w:type="dxa"/>
            <w:tcBorders>
              <w:right w:val="single" w:sz="12" w:space="0" w:color="auto"/>
            </w:tcBorders>
            <w:vAlign w:val="bottom"/>
          </w:tcPr>
          <w:p w14:paraId="5A1C6FA2" w14:textId="5F57BB16"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Woodhouse min</w:t>
            </w:r>
          </w:p>
        </w:tc>
        <w:tc>
          <w:tcPr>
            <w:tcW w:w="567" w:type="dxa"/>
            <w:tcBorders>
              <w:left w:val="single" w:sz="12" w:space="0" w:color="auto"/>
            </w:tcBorders>
            <w:vAlign w:val="bottom"/>
          </w:tcPr>
          <w:p w14:paraId="0DF14DB4" w14:textId="5DF50C5E"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64</w:t>
            </w:r>
          </w:p>
        </w:tc>
        <w:tc>
          <w:tcPr>
            <w:tcW w:w="1984" w:type="dxa"/>
            <w:tcBorders>
              <w:right w:val="single" w:sz="12" w:space="0" w:color="auto"/>
            </w:tcBorders>
            <w:vAlign w:val="bottom"/>
          </w:tcPr>
          <w:p w14:paraId="7D3EA830" w14:textId="1847889C"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oo_con</w:t>
            </w:r>
          </w:p>
        </w:tc>
        <w:tc>
          <w:tcPr>
            <w:tcW w:w="709" w:type="dxa"/>
            <w:tcBorders>
              <w:left w:val="single" w:sz="12" w:space="0" w:color="auto"/>
            </w:tcBorders>
            <w:vAlign w:val="bottom"/>
          </w:tcPr>
          <w:p w14:paraId="7766152B" w14:textId="61AC0F1E"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108</w:t>
            </w:r>
          </w:p>
        </w:tc>
        <w:tc>
          <w:tcPr>
            <w:tcW w:w="2410" w:type="dxa"/>
          </w:tcPr>
          <w:p w14:paraId="67C7234F" w14:textId="690C62F7"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avg </w:t>
            </w:r>
            <w:r w:rsidRPr="008A62D7">
              <w:rPr>
                <w:rFonts w:asciiTheme="minorHAnsi" w:hAnsiTheme="minorHAnsi"/>
                <w:vertAlign w:val="subscript"/>
                <w:lang w:val="en-GB"/>
              </w:rPr>
              <w:t>3h</w:t>
            </w:r>
          </w:p>
        </w:tc>
      </w:tr>
      <w:tr w:rsidR="00564961" w:rsidRPr="000E1A5F" w14:paraId="1FE891BD" w14:textId="77777777" w:rsidTr="00537F29">
        <w:tc>
          <w:tcPr>
            <w:tcW w:w="751" w:type="dxa"/>
            <w:vAlign w:val="center"/>
          </w:tcPr>
          <w:p w14:paraId="3E367F18"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21</w:t>
            </w:r>
          </w:p>
        </w:tc>
        <w:tc>
          <w:tcPr>
            <w:tcW w:w="2085" w:type="dxa"/>
            <w:tcBorders>
              <w:right w:val="single" w:sz="12" w:space="0" w:color="auto"/>
            </w:tcBorders>
            <w:vAlign w:val="bottom"/>
          </w:tcPr>
          <w:p w14:paraId="4BB68945" w14:textId="7C758551"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Woodhouse avg</w:t>
            </w:r>
          </w:p>
        </w:tc>
        <w:tc>
          <w:tcPr>
            <w:tcW w:w="567" w:type="dxa"/>
            <w:tcBorders>
              <w:left w:val="single" w:sz="12" w:space="0" w:color="auto"/>
            </w:tcBorders>
            <w:vAlign w:val="bottom"/>
          </w:tcPr>
          <w:p w14:paraId="502FB715" w14:textId="2A0AEBBA"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65</w:t>
            </w:r>
          </w:p>
        </w:tc>
        <w:tc>
          <w:tcPr>
            <w:tcW w:w="1984" w:type="dxa"/>
            <w:tcBorders>
              <w:right w:val="single" w:sz="12" w:space="0" w:color="auto"/>
            </w:tcBorders>
            <w:vAlign w:val="bottom"/>
          </w:tcPr>
          <w:p w14:paraId="518F7E23" w14:textId="42F8E63A"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a</w:t>
            </w:r>
            <w:r w:rsidRPr="008A62D7">
              <w:rPr>
                <w:rFonts w:asciiTheme="minorHAnsi" w:hAnsiTheme="minorHAnsi"/>
                <w:i/>
                <w:color w:val="000000"/>
                <w:szCs w:val="22"/>
                <w:vertAlign w:val="subscript"/>
                <w:lang w:val="en-GB"/>
              </w:rPr>
              <w:t>exp</w:t>
            </w:r>
          </w:p>
        </w:tc>
        <w:tc>
          <w:tcPr>
            <w:tcW w:w="709" w:type="dxa"/>
            <w:tcBorders>
              <w:left w:val="single" w:sz="12" w:space="0" w:color="auto"/>
            </w:tcBorders>
            <w:vAlign w:val="bottom"/>
          </w:tcPr>
          <w:p w14:paraId="1BBB39A0" w14:textId="20CCEAE9"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109</w:t>
            </w:r>
          </w:p>
        </w:tc>
        <w:tc>
          <w:tcPr>
            <w:tcW w:w="2410" w:type="dxa"/>
          </w:tcPr>
          <w:p w14:paraId="08E6F8EF" w14:textId="2829CF70"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max </w:t>
            </w:r>
            <w:r w:rsidRPr="008A62D7">
              <w:rPr>
                <w:rFonts w:asciiTheme="minorHAnsi" w:hAnsiTheme="minorHAnsi"/>
                <w:vertAlign w:val="subscript"/>
                <w:lang w:val="en-GB"/>
              </w:rPr>
              <w:t>3h</w:t>
            </w:r>
          </w:p>
        </w:tc>
      </w:tr>
      <w:tr w:rsidR="00A3226D" w:rsidRPr="000E1A5F" w14:paraId="4C33CDD6" w14:textId="77777777" w:rsidTr="00537F29">
        <w:tc>
          <w:tcPr>
            <w:tcW w:w="751" w:type="dxa"/>
            <w:vAlign w:val="center"/>
          </w:tcPr>
          <w:p w14:paraId="382BB9E1"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22</w:t>
            </w:r>
          </w:p>
        </w:tc>
        <w:tc>
          <w:tcPr>
            <w:tcW w:w="2085" w:type="dxa"/>
            <w:tcBorders>
              <w:right w:val="single" w:sz="12" w:space="0" w:color="auto"/>
            </w:tcBorders>
            <w:vAlign w:val="bottom"/>
          </w:tcPr>
          <w:p w14:paraId="0086CBC0" w14:textId="2AD0E9A2" w:rsidR="00A3226D" w:rsidRPr="008A62D7" w:rsidRDefault="00A3226D" w:rsidP="00A3226D">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Woodhouse max</w:t>
            </w:r>
          </w:p>
        </w:tc>
        <w:tc>
          <w:tcPr>
            <w:tcW w:w="567" w:type="dxa"/>
            <w:tcBorders>
              <w:left w:val="single" w:sz="12" w:space="0" w:color="auto"/>
            </w:tcBorders>
            <w:vAlign w:val="bottom"/>
          </w:tcPr>
          <w:p w14:paraId="05A8458A" w14:textId="2D746E56"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66</w:t>
            </w:r>
          </w:p>
        </w:tc>
        <w:tc>
          <w:tcPr>
            <w:tcW w:w="1984" w:type="dxa"/>
            <w:tcBorders>
              <w:right w:val="single" w:sz="12" w:space="0" w:color="auto"/>
            </w:tcBorders>
            <w:vAlign w:val="bottom"/>
          </w:tcPr>
          <w:p w14:paraId="238065F3" w14:textId="09B59E39" w:rsidR="00A3226D"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a</w:t>
            </w:r>
            <w:r w:rsidRPr="008A62D7">
              <w:rPr>
                <w:rFonts w:asciiTheme="minorHAnsi" w:hAnsiTheme="minorHAnsi"/>
                <w:i/>
                <w:color w:val="000000"/>
                <w:szCs w:val="22"/>
                <w:vertAlign w:val="subscript"/>
                <w:lang w:val="en-GB"/>
              </w:rPr>
              <w:t>conv</w:t>
            </w:r>
          </w:p>
        </w:tc>
        <w:tc>
          <w:tcPr>
            <w:tcW w:w="709" w:type="dxa"/>
            <w:tcBorders>
              <w:left w:val="single" w:sz="12" w:space="0" w:color="auto"/>
            </w:tcBorders>
            <w:vAlign w:val="bottom"/>
          </w:tcPr>
          <w:p w14:paraId="723EBCD3" w14:textId="705CAD8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110</w:t>
            </w:r>
          </w:p>
        </w:tc>
        <w:tc>
          <w:tcPr>
            <w:tcW w:w="2410" w:type="dxa"/>
            <w:vAlign w:val="bottom"/>
          </w:tcPr>
          <w:p w14:paraId="0FD3D234" w14:textId="5C531926" w:rsidR="00A3226D" w:rsidRPr="008A62D7" w:rsidRDefault="00A3226D" w:rsidP="00A3226D">
            <w:pPr>
              <w:rPr>
                <w:rFonts w:asciiTheme="minorHAnsi" w:hAnsiTheme="minorHAnsi"/>
                <w:i/>
                <w:color w:val="000000"/>
                <w:szCs w:val="22"/>
                <w:lang w:val="en-GB"/>
              </w:rPr>
            </w:pPr>
            <w:r w:rsidRPr="008A62D7">
              <w:rPr>
                <w:rFonts w:asciiTheme="minorHAnsi" w:hAnsiTheme="minorHAnsi"/>
                <w:i/>
                <w:color w:val="000000"/>
                <w:szCs w:val="22"/>
                <w:lang w:val="en-GB"/>
              </w:rPr>
              <w:t>Q</w:t>
            </w:r>
            <w:r w:rsidRPr="008A62D7">
              <w:rPr>
                <w:rFonts w:asciiTheme="minorHAnsi" w:hAnsiTheme="minorHAnsi"/>
                <w:i/>
                <w:color w:val="000000"/>
                <w:szCs w:val="22"/>
                <w:vertAlign w:val="subscript"/>
                <w:lang w:val="en-GB"/>
              </w:rPr>
              <w:t>lower</w:t>
            </w:r>
          </w:p>
        </w:tc>
      </w:tr>
      <w:tr w:rsidR="00A3226D" w:rsidRPr="000E1A5F" w14:paraId="46BE9D3E" w14:textId="77777777" w:rsidTr="00537F29">
        <w:tc>
          <w:tcPr>
            <w:tcW w:w="751" w:type="dxa"/>
            <w:vAlign w:val="center"/>
          </w:tcPr>
          <w:p w14:paraId="7A6C6660"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23</w:t>
            </w:r>
          </w:p>
        </w:tc>
        <w:tc>
          <w:tcPr>
            <w:tcW w:w="2085" w:type="dxa"/>
            <w:tcBorders>
              <w:right w:val="single" w:sz="12" w:space="0" w:color="auto"/>
            </w:tcBorders>
            <w:vAlign w:val="bottom"/>
          </w:tcPr>
          <w:p w14:paraId="2BA076B3" w14:textId="70661B4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OBS_on</w:t>
            </w:r>
          </w:p>
        </w:tc>
        <w:tc>
          <w:tcPr>
            <w:tcW w:w="567" w:type="dxa"/>
            <w:tcBorders>
              <w:left w:val="single" w:sz="12" w:space="0" w:color="auto"/>
            </w:tcBorders>
            <w:vAlign w:val="bottom"/>
          </w:tcPr>
          <w:p w14:paraId="1ADBDF1F" w14:textId="4065505B"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67</w:t>
            </w:r>
          </w:p>
        </w:tc>
        <w:tc>
          <w:tcPr>
            <w:tcW w:w="1984" w:type="dxa"/>
            <w:tcBorders>
              <w:right w:val="single" w:sz="12" w:space="0" w:color="auto"/>
            </w:tcBorders>
            <w:vAlign w:val="bottom"/>
          </w:tcPr>
          <w:p w14:paraId="000B63FC" w14:textId="0869A686" w:rsidR="00A3226D" w:rsidRPr="008A62D7" w:rsidRDefault="002C1173" w:rsidP="00A3226D">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i/>
                <w:color w:val="000000"/>
                <w:szCs w:val="22"/>
                <w:vertAlign w:val="subscript"/>
                <w:lang w:val="en-GB"/>
              </w:rPr>
              <w:t>upper</w:t>
            </w:r>
          </w:p>
        </w:tc>
        <w:tc>
          <w:tcPr>
            <w:tcW w:w="709" w:type="dxa"/>
            <w:tcBorders>
              <w:left w:val="single" w:sz="12" w:space="0" w:color="auto"/>
            </w:tcBorders>
            <w:vAlign w:val="bottom"/>
          </w:tcPr>
          <w:p w14:paraId="626E9F19" w14:textId="2E7A1FC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111</w:t>
            </w:r>
          </w:p>
        </w:tc>
        <w:tc>
          <w:tcPr>
            <w:tcW w:w="2410" w:type="dxa"/>
            <w:vAlign w:val="bottom"/>
          </w:tcPr>
          <w:p w14:paraId="5007651B" w14:textId="3C92A470"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exp_min</w:t>
            </w:r>
          </w:p>
        </w:tc>
      </w:tr>
      <w:tr w:rsidR="00A3226D" w:rsidRPr="000E1A5F" w14:paraId="2F33D072" w14:textId="77777777" w:rsidTr="00537F29">
        <w:tc>
          <w:tcPr>
            <w:tcW w:w="751" w:type="dxa"/>
            <w:vAlign w:val="center"/>
          </w:tcPr>
          <w:p w14:paraId="19A3323C"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24</w:t>
            </w:r>
          </w:p>
        </w:tc>
        <w:tc>
          <w:tcPr>
            <w:tcW w:w="2085" w:type="dxa"/>
            <w:tcBorders>
              <w:right w:val="single" w:sz="12" w:space="0" w:color="auto"/>
            </w:tcBorders>
            <w:vAlign w:val="bottom"/>
          </w:tcPr>
          <w:p w14:paraId="24CAF20E" w14:textId="2FF21E4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theta_a0</w:t>
            </w:r>
          </w:p>
        </w:tc>
        <w:tc>
          <w:tcPr>
            <w:tcW w:w="567" w:type="dxa"/>
            <w:tcBorders>
              <w:left w:val="single" w:sz="12" w:space="0" w:color="auto"/>
            </w:tcBorders>
            <w:vAlign w:val="bottom"/>
          </w:tcPr>
          <w:p w14:paraId="67D52398" w14:textId="62949805"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68</w:t>
            </w:r>
          </w:p>
        </w:tc>
        <w:tc>
          <w:tcPr>
            <w:tcW w:w="1984" w:type="dxa"/>
            <w:tcBorders>
              <w:right w:val="single" w:sz="12" w:space="0" w:color="auto"/>
            </w:tcBorders>
            <w:vAlign w:val="bottom"/>
          </w:tcPr>
          <w:p w14:paraId="76C3719B" w14:textId="67797927" w:rsidR="00A3226D" w:rsidRPr="008A62D7" w:rsidRDefault="00564961" w:rsidP="00A3226D">
            <w:pPr>
              <w:rPr>
                <w:rFonts w:asciiTheme="minorHAnsi" w:hAnsiTheme="minorHAnsi"/>
                <w:i/>
                <w:color w:val="000000"/>
                <w:szCs w:val="22"/>
                <w:lang w:val="en-GB"/>
              </w:rPr>
            </w:pPr>
            <w:r w:rsidRPr="008A62D7">
              <w:rPr>
                <w:rFonts w:asciiTheme="minorHAnsi" w:hAnsiTheme="minorHAnsi"/>
                <w:i/>
                <w:color w:val="000000"/>
                <w:szCs w:val="22"/>
                <w:lang w:val="en-GB"/>
              </w:rPr>
              <w:t>a</w:t>
            </w:r>
            <w:r w:rsidRPr="008A62D7">
              <w:rPr>
                <w:rFonts w:asciiTheme="minorHAnsi" w:hAnsiTheme="minorHAnsi"/>
                <w:i/>
                <w:color w:val="000000"/>
                <w:szCs w:val="22"/>
                <w:vertAlign w:val="subscript"/>
                <w:lang w:val="en-GB"/>
              </w:rPr>
              <w:t>man</w:t>
            </w:r>
          </w:p>
        </w:tc>
        <w:tc>
          <w:tcPr>
            <w:tcW w:w="709" w:type="dxa"/>
            <w:tcBorders>
              <w:left w:val="single" w:sz="12" w:space="0" w:color="auto"/>
            </w:tcBorders>
            <w:vAlign w:val="bottom"/>
          </w:tcPr>
          <w:p w14:paraId="7C1C3D5E" w14:textId="1E2232B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112</w:t>
            </w:r>
          </w:p>
        </w:tc>
        <w:tc>
          <w:tcPr>
            <w:tcW w:w="2410" w:type="dxa"/>
            <w:vAlign w:val="bottom"/>
          </w:tcPr>
          <w:p w14:paraId="42EA3D05" w14:textId="7D2E1A29" w:rsidR="00A3226D" w:rsidRPr="008A62D7" w:rsidRDefault="00252810" w:rsidP="00252810">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exp_wavg</w:t>
            </w:r>
          </w:p>
        </w:tc>
      </w:tr>
      <w:tr w:rsidR="00A3226D" w:rsidRPr="000E1A5F" w14:paraId="68261E68" w14:textId="77777777" w:rsidTr="00537F29">
        <w:tc>
          <w:tcPr>
            <w:tcW w:w="751" w:type="dxa"/>
            <w:vAlign w:val="center"/>
          </w:tcPr>
          <w:p w14:paraId="71D060E8"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25</w:t>
            </w:r>
          </w:p>
        </w:tc>
        <w:tc>
          <w:tcPr>
            <w:tcW w:w="2085" w:type="dxa"/>
            <w:tcBorders>
              <w:right w:val="single" w:sz="12" w:space="0" w:color="auto"/>
            </w:tcBorders>
            <w:vAlign w:val="bottom"/>
          </w:tcPr>
          <w:p w14:paraId="622286A9" w14:textId="1C76DB2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P_0</w:t>
            </w:r>
          </w:p>
        </w:tc>
        <w:tc>
          <w:tcPr>
            <w:tcW w:w="567" w:type="dxa"/>
            <w:tcBorders>
              <w:left w:val="single" w:sz="12" w:space="0" w:color="auto"/>
            </w:tcBorders>
            <w:vAlign w:val="bottom"/>
          </w:tcPr>
          <w:p w14:paraId="29857D9F" w14:textId="0C86CF6D"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69</w:t>
            </w:r>
          </w:p>
        </w:tc>
        <w:tc>
          <w:tcPr>
            <w:tcW w:w="1984" w:type="dxa"/>
            <w:tcBorders>
              <w:right w:val="single" w:sz="12" w:space="0" w:color="auto"/>
            </w:tcBorders>
            <w:vAlign w:val="bottom"/>
          </w:tcPr>
          <w:p w14:paraId="01310B37" w14:textId="1175386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min_manMER</w:t>
            </w:r>
          </w:p>
        </w:tc>
        <w:tc>
          <w:tcPr>
            <w:tcW w:w="709" w:type="dxa"/>
            <w:tcBorders>
              <w:left w:val="single" w:sz="12" w:space="0" w:color="auto"/>
            </w:tcBorders>
            <w:vAlign w:val="bottom"/>
          </w:tcPr>
          <w:p w14:paraId="4827E8E8" w14:textId="21008860"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113</w:t>
            </w:r>
          </w:p>
        </w:tc>
        <w:tc>
          <w:tcPr>
            <w:tcW w:w="2410" w:type="dxa"/>
            <w:vAlign w:val="bottom"/>
          </w:tcPr>
          <w:p w14:paraId="5187F746" w14:textId="360AA909" w:rsidR="00A3226D" w:rsidRPr="008A62D7" w:rsidRDefault="00252810" w:rsidP="00252810">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exp_max</w:t>
            </w:r>
          </w:p>
        </w:tc>
      </w:tr>
      <w:tr w:rsidR="00A3226D" w:rsidRPr="000E1A5F" w14:paraId="66D18D84" w14:textId="77777777" w:rsidTr="00537F29">
        <w:tc>
          <w:tcPr>
            <w:tcW w:w="751" w:type="dxa"/>
            <w:vAlign w:val="center"/>
          </w:tcPr>
          <w:p w14:paraId="19696941"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26</w:t>
            </w:r>
          </w:p>
        </w:tc>
        <w:tc>
          <w:tcPr>
            <w:tcW w:w="2085" w:type="dxa"/>
            <w:tcBorders>
              <w:right w:val="single" w:sz="12" w:space="0" w:color="auto"/>
            </w:tcBorders>
            <w:vAlign w:val="bottom"/>
          </w:tcPr>
          <w:p w14:paraId="7BF7A48C" w14:textId="515CB7D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theta_0</w:t>
            </w:r>
          </w:p>
        </w:tc>
        <w:tc>
          <w:tcPr>
            <w:tcW w:w="567" w:type="dxa"/>
            <w:tcBorders>
              <w:left w:val="single" w:sz="12" w:space="0" w:color="auto"/>
            </w:tcBorders>
            <w:vAlign w:val="bottom"/>
          </w:tcPr>
          <w:p w14:paraId="064734E9" w14:textId="14A9DD23"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70</w:t>
            </w:r>
          </w:p>
        </w:tc>
        <w:tc>
          <w:tcPr>
            <w:tcW w:w="1984" w:type="dxa"/>
            <w:tcBorders>
              <w:right w:val="single" w:sz="12" w:space="0" w:color="auto"/>
            </w:tcBorders>
            <w:vAlign w:val="bottom"/>
          </w:tcPr>
          <w:p w14:paraId="74C5790D" w14:textId="1E93DDE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max_manMER</w:t>
            </w:r>
          </w:p>
        </w:tc>
        <w:tc>
          <w:tcPr>
            <w:tcW w:w="709" w:type="dxa"/>
            <w:tcBorders>
              <w:left w:val="single" w:sz="12" w:space="0" w:color="auto"/>
            </w:tcBorders>
            <w:vAlign w:val="bottom"/>
          </w:tcPr>
          <w:p w14:paraId="42E4DFA2" w14:textId="2C7C81F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114</w:t>
            </w:r>
          </w:p>
        </w:tc>
        <w:tc>
          <w:tcPr>
            <w:tcW w:w="2410" w:type="dxa"/>
            <w:vAlign w:val="bottom"/>
          </w:tcPr>
          <w:p w14:paraId="56C1E095" w14:textId="4D44BC78" w:rsidR="00A3226D" w:rsidRPr="008A62D7" w:rsidRDefault="00252810" w:rsidP="00252810">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man_min</w:t>
            </w:r>
          </w:p>
        </w:tc>
      </w:tr>
      <w:tr w:rsidR="00A3226D" w:rsidRPr="000E1A5F" w14:paraId="6C2AED9D" w14:textId="77777777" w:rsidTr="00537F29">
        <w:tc>
          <w:tcPr>
            <w:tcW w:w="751" w:type="dxa"/>
            <w:vAlign w:val="center"/>
          </w:tcPr>
          <w:p w14:paraId="102EF58B"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27</w:t>
            </w:r>
          </w:p>
        </w:tc>
        <w:tc>
          <w:tcPr>
            <w:tcW w:w="2085" w:type="dxa"/>
            <w:tcBorders>
              <w:right w:val="single" w:sz="12" w:space="0" w:color="auto"/>
            </w:tcBorders>
            <w:vAlign w:val="bottom"/>
          </w:tcPr>
          <w:p w14:paraId="748EA13F" w14:textId="733FEBF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rho_dre</w:t>
            </w:r>
          </w:p>
        </w:tc>
        <w:tc>
          <w:tcPr>
            <w:tcW w:w="567" w:type="dxa"/>
            <w:tcBorders>
              <w:left w:val="single" w:sz="12" w:space="0" w:color="auto"/>
            </w:tcBorders>
            <w:vAlign w:val="bottom"/>
          </w:tcPr>
          <w:p w14:paraId="34C2F21A" w14:textId="1933830B"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71</w:t>
            </w:r>
          </w:p>
        </w:tc>
        <w:tc>
          <w:tcPr>
            <w:tcW w:w="1984" w:type="dxa"/>
            <w:tcBorders>
              <w:right w:val="single" w:sz="12" w:space="0" w:color="auto"/>
            </w:tcBorders>
            <w:vAlign w:val="bottom"/>
          </w:tcPr>
          <w:p w14:paraId="35CEB1E7" w14:textId="2182C34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oo_wood</w:t>
            </w:r>
          </w:p>
        </w:tc>
        <w:tc>
          <w:tcPr>
            <w:tcW w:w="709" w:type="dxa"/>
            <w:tcBorders>
              <w:left w:val="single" w:sz="12" w:space="0" w:color="auto"/>
            </w:tcBorders>
            <w:vAlign w:val="bottom"/>
          </w:tcPr>
          <w:p w14:paraId="5755CA85" w14:textId="3F920E2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115</w:t>
            </w:r>
          </w:p>
        </w:tc>
        <w:tc>
          <w:tcPr>
            <w:tcW w:w="2410" w:type="dxa"/>
            <w:vAlign w:val="bottom"/>
          </w:tcPr>
          <w:p w14:paraId="558BB851" w14:textId="38926854"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man_wavg</w:t>
            </w:r>
          </w:p>
        </w:tc>
      </w:tr>
      <w:tr w:rsidR="00A3226D" w:rsidRPr="000E1A5F" w14:paraId="0A9072E7" w14:textId="77777777" w:rsidTr="00537F29">
        <w:tc>
          <w:tcPr>
            <w:tcW w:w="751" w:type="dxa"/>
            <w:vAlign w:val="center"/>
          </w:tcPr>
          <w:p w14:paraId="45EA9958"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28</w:t>
            </w:r>
          </w:p>
        </w:tc>
        <w:tc>
          <w:tcPr>
            <w:tcW w:w="2085" w:type="dxa"/>
            <w:tcBorders>
              <w:right w:val="single" w:sz="12" w:space="0" w:color="auto"/>
            </w:tcBorders>
            <w:vAlign w:val="bottom"/>
          </w:tcPr>
          <w:p w14:paraId="5409A1CE" w14:textId="5FC3439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alpha</w:t>
            </w:r>
          </w:p>
        </w:tc>
        <w:tc>
          <w:tcPr>
            <w:tcW w:w="567" w:type="dxa"/>
            <w:tcBorders>
              <w:left w:val="single" w:sz="12" w:space="0" w:color="auto"/>
            </w:tcBorders>
            <w:vAlign w:val="bottom"/>
          </w:tcPr>
          <w:p w14:paraId="2E129C07" w14:textId="635FC8A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72</w:t>
            </w:r>
          </w:p>
        </w:tc>
        <w:tc>
          <w:tcPr>
            <w:tcW w:w="1984" w:type="dxa"/>
            <w:tcBorders>
              <w:right w:val="single" w:sz="12" w:space="0" w:color="auto"/>
            </w:tcBorders>
            <w:vAlign w:val="bottom"/>
          </w:tcPr>
          <w:p w14:paraId="1AF895C2" w14:textId="0FECC7A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oo_5MER</w:t>
            </w:r>
          </w:p>
        </w:tc>
        <w:tc>
          <w:tcPr>
            <w:tcW w:w="709" w:type="dxa"/>
            <w:tcBorders>
              <w:left w:val="single" w:sz="12" w:space="0" w:color="auto"/>
            </w:tcBorders>
            <w:vAlign w:val="bottom"/>
          </w:tcPr>
          <w:p w14:paraId="71687ADD" w14:textId="61360E4A"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116</w:t>
            </w:r>
          </w:p>
        </w:tc>
        <w:tc>
          <w:tcPr>
            <w:tcW w:w="2410" w:type="dxa"/>
            <w:vAlign w:val="bottom"/>
          </w:tcPr>
          <w:p w14:paraId="4D95E574" w14:textId="4553DA1F"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man_max</w:t>
            </w:r>
          </w:p>
        </w:tc>
      </w:tr>
      <w:tr w:rsidR="00A3226D" w:rsidRPr="000E1A5F" w14:paraId="1553AA04" w14:textId="77777777" w:rsidTr="00537F29">
        <w:tc>
          <w:tcPr>
            <w:tcW w:w="751" w:type="dxa"/>
            <w:vAlign w:val="center"/>
          </w:tcPr>
          <w:p w14:paraId="6294C0A3"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29</w:t>
            </w:r>
          </w:p>
        </w:tc>
        <w:tc>
          <w:tcPr>
            <w:tcW w:w="2085" w:type="dxa"/>
            <w:tcBorders>
              <w:right w:val="single" w:sz="12" w:space="0" w:color="auto"/>
            </w:tcBorders>
            <w:vAlign w:val="bottom"/>
          </w:tcPr>
          <w:p w14:paraId="7FAF1A4F" w14:textId="0D05185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beta</w:t>
            </w:r>
          </w:p>
        </w:tc>
        <w:tc>
          <w:tcPr>
            <w:tcW w:w="567" w:type="dxa"/>
            <w:tcBorders>
              <w:left w:val="single" w:sz="12" w:space="0" w:color="auto"/>
            </w:tcBorders>
            <w:vAlign w:val="bottom"/>
          </w:tcPr>
          <w:p w14:paraId="0C98BAD8" w14:textId="45761D1C"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73</w:t>
            </w:r>
          </w:p>
        </w:tc>
        <w:tc>
          <w:tcPr>
            <w:tcW w:w="1984" w:type="dxa"/>
            <w:tcBorders>
              <w:right w:val="single" w:sz="12" w:space="0" w:color="auto"/>
            </w:tcBorders>
            <w:vAlign w:val="bottom"/>
          </w:tcPr>
          <w:p w14:paraId="5A44B2EE" w14:textId="5552469C"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wtf_wood</w:t>
            </w:r>
          </w:p>
        </w:tc>
        <w:tc>
          <w:tcPr>
            <w:tcW w:w="709" w:type="dxa"/>
            <w:tcBorders>
              <w:left w:val="single" w:sz="12" w:space="0" w:color="auto"/>
            </w:tcBorders>
            <w:vAlign w:val="bottom"/>
          </w:tcPr>
          <w:p w14:paraId="077F50F3" w14:textId="71CF0D17"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117</w:t>
            </w:r>
          </w:p>
        </w:tc>
        <w:tc>
          <w:tcPr>
            <w:tcW w:w="2410" w:type="dxa"/>
            <w:vAlign w:val="bottom"/>
          </w:tcPr>
          <w:p w14:paraId="189132B9" w14:textId="11D4B6B9"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abs. min</w:t>
            </w:r>
          </w:p>
        </w:tc>
      </w:tr>
      <w:tr w:rsidR="00A3226D" w:rsidRPr="000E1A5F" w14:paraId="6997D0EB" w14:textId="77777777" w:rsidTr="00537F29">
        <w:tc>
          <w:tcPr>
            <w:tcW w:w="751" w:type="dxa"/>
            <w:vAlign w:val="center"/>
          </w:tcPr>
          <w:p w14:paraId="45AE27E1"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30</w:t>
            </w:r>
          </w:p>
        </w:tc>
        <w:tc>
          <w:tcPr>
            <w:tcW w:w="2085" w:type="dxa"/>
            <w:tcBorders>
              <w:right w:val="single" w:sz="12" w:space="0" w:color="auto"/>
            </w:tcBorders>
            <w:vAlign w:val="bottom"/>
          </w:tcPr>
          <w:p w14:paraId="453CC711" w14:textId="31115D8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wtf_wil</w:t>
            </w:r>
          </w:p>
        </w:tc>
        <w:tc>
          <w:tcPr>
            <w:tcW w:w="567" w:type="dxa"/>
            <w:tcBorders>
              <w:left w:val="single" w:sz="12" w:space="0" w:color="auto"/>
            </w:tcBorders>
            <w:vAlign w:val="bottom"/>
          </w:tcPr>
          <w:p w14:paraId="6EABC9C4" w14:textId="4EBEE928"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74</w:t>
            </w:r>
          </w:p>
        </w:tc>
        <w:tc>
          <w:tcPr>
            <w:tcW w:w="1984" w:type="dxa"/>
            <w:tcBorders>
              <w:right w:val="single" w:sz="12" w:space="0" w:color="auto"/>
            </w:tcBorders>
            <w:vAlign w:val="bottom"/>
          </w:tcPr>
          <w:p w14:paraId="4F6866E1" w14:textId="59A2BA8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wtf_5MER</w:t>
            </w:r>
          </w:p>
        </w:tc>
        <w:tc>
          <w:tcPr>
            <w:tcW w:w="709" w:type="dxa"/>
            <w:tcBorders>
              <w:left w:val="single" w:sz="12" w:space="0" w:color="auto"/>
            </w:tcBorders>
            <w:vAlign w:val="bottom"/>
          </w:tcPr>
          <w:p w14:paraId="582CAD16" w14:textId="2F360DE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118</w:t>
            </w:r>
          </w:p>
        </w:tc>
        <w:tc>
          <w:tcPr>
            <w:tcW w:w="2410" w:type="dxa"/>
            <w:vAlign w:val="bottom"/>
          </w:tcPr>
          <w:p w14:paraId="733F972F" w14:textId="287280F2" w:rsidR="00A3226D" w:rsidRPr="008A62D7" w:rsidRDefault="00252810" w:rsidP="00252810">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abs. max</w:t>
            </w:r>
          </w:p>
        </w:tc>
      </w:tr>
      <w:tr w:rsidR="00A3226D" w:rsidRPr="000E1A5F" w14:paraId="44E81E63" w14:textId="77777777" w:rsidTr="00537F29">
        <w:tc>
          <w:tcPr>
            <w:tcW w:w="751" w:type="dxa"/>
            <w:vAlign w:val="center"/>
          </w:tcPr>
          <w:p w14:paraId="0036C87A"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31</w:t>
            </w:r>
          </w:p>
        </w:tc>
        <w:tc>
          <w:tcPr>
            <w:tcW w:w="2085" w:type="dxa"/>
            <w:tcBorders>
              <w:right w:val="single" w:sz="12" w:space="0" w:color="auto"/>
            </w:tcBorders>
            <w:vAlign w:val="bottom"/>
          </w:tcPr>
          <w:p w14:paraId="50B5A286" w14:textId="06C9DB5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wtf_spa</w:t>
            </w:r>
          </w:p>
        </w:tc>
        <w:tc>
          <w:tcPr>
            <w:tcW w:w="567" w:type="dxa"/>
            <w:tcBorders>
              <w:left w:val="single" w:sz="12" w:space="0" w:color="auto"/>
            </w:tcBorders>
            <w:vAlign w:val="bottom"/>
          </w:tcPr>
          <w:p w14:paraId="2CE6CA4B" w14:textId="44BDC12F"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75</w:t>
            </w:r>
          </w:p>
        </w:tc>
        <w:tc>
          <w:tcPr>
            <w:tcW w:w="1984" w:type="dxa"/>
            <w:tcBorders>
              <w:right w:val="single" w:sz="12" w:space="0" w:color="auto"/>
            </w:tcBorders>
            <w:vAlign w:val="bottom"/>
          </w:tcPr>
          <w:p w14:paraId="2CEB624F" w14:textId="74D7FE62"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oo_isound</w:t>
            </w:r>
          </w:p>
        </w:tc>
        <w:tc>
          <w:tcPr>
            <w:tcW w:w="709" w:type="dxa"/>
            <w:tcBorders>
              <w:left w:val="single" w:sz="12" w:space="0" w:color="auto"/>
            </w:tcBorders>
            <w:vAlign w:val="bottom"/>
          </w:tcPr>
          <w:p w14:paraId="1EF06794" w14:textId="47BF91E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119</w:t>
            </w:r>
          </w:p>
        </w:tc>
        <w:tc>
          <w:tcPr>
            <w:tcW w:w="2410" w:type="dxa"/>
            <w:vAlign w:val="bottom"/>
          </w:tcPr>
          <w:p w14:paraId="5D2739FA" w14:textId="11F20252"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FMER</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min</w:t>
            </w:r>
          </w:p>
        </w:tc>
      </w:tr>
      <w:tr w:rsidR="00A3226D" w:rsidRPr="000E1A5F" w14:paraId="426CB3E5" w14:textId="77777777" w:rsidTr="00537F29">
        <w:tc>
          <w:tcPr>
            <w:tcW w:w="751" w:type="dxa"/>
            <w:vAlign w:val="center"/>
          </w:tcPr>
          <w:p w14:paraId="17E28B64"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32</w:t>
            </w:r>
          </w:p>
        </w:tc>
        <w:tc>
          <w:tcPr>
            <w:tcW w:w="2085" w:type="dxa"/>
            <w:tcBorders>
              <w:right w:val="single" w:sz="12" w:space="0" w:color="auto"/>
            </w:tcBorders>
            <w:vAlign w:val="bottom"/>
          </w:tcPr>
          <w:p w14:paraId="690A437B" w14:textId="1DBC54C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wtf_mas</w:t>
            </w:r>
          </w:p>
        </w:tc>
        <w:tc>
          <w:tcPr>
            <w:tcW w:w="567" w:type="dxa"/>
            <w:tcBorders>
              <w:left w:val="single" w:sz="12" w:space="0" w:color="auto"/>
            </w:tcBorders>
            <w:vAlign w:val="bottom"/>
          </w:tcPr>
          <w:p w14:paraId="28FD8C71" w14:textId="45D23746"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76</w:t>
            </w:r>
          </w:p>
        </w:tc>
        <w:tc>
          <w:tcPr>
            <w:tcW w:w="1984" w:type="dxa"/>
            <w:tcBorders>
              <w:right w:val="single" w:sz="12" w:space="0" w:color="auto"/>
            </w:tcBorders>
            <w:vAlign w:val="bottom"/>
          </w:tcPr>
          <w:p w14:paraId="22018D97" w14:textId="768B9997"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wtf_isound</w:t>
            </w:r>
          </w:p>
        </w:tc>
        <w:tc>
          <w:tcPr>
            <w:tcW w:w="709" w:type="dxa"/>
            <w:tcBorders>
              <w:left w:val="single" w:sz="12" w:space="0" w:color="auto"/>
            </w:tcBorders>
            <w:vAlign w:val="bottom"/>
          </w:tcPr>
          <w:p w14:paraId="4840A6AA" w14:textId="1B4D6652"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120</w:t>
            </w:r>
          </w:p>
        </w:tc>
        <w:tc>
          <w:tcPr>
            <w:tcW w:w="2410" w:type="dxa"/>
            <w:vAlign w:val="bottom"/>
          </w:tcPr>
          <w:p w14:paraId="30A198B9" w14:textId="22611B18"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FMER</w:t>
            </w:r>
          </w:p>
        </w:tc>
      </w:tr>
      <w:tr w:rsidR="00A3226D" w:rsidRPr="000E1A5F" w14:paraId="3AE6206E" w14:textId="77777777" w:rsidTr="00537F29">
        <w:tc>
          <w:tcPr>
            <w:tcW w:w="751" w:type="dxa"/>
            <w:vAlign w:val="center"/>
          </w:tcPr>
          <w:p w14:paraId="5F3E24FE"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33</w:t>
            </w:r>
          </w:p>
        </w:tc>
        <w:tc>
          <w:tcPr>
            <w:tcW w:w="2085" w:type="dxa"/>
            <w:tcBorders>
              <w:right w:val="single" w:sz="12" w:space="0" w:color="auto"/>
            </w:tcBorders>
            <w:vAlign w:val="bottom"/>
          </w:tcPr>
          <w:p w14:paraId="6E1E0514" w14:textId="45FEA25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wtf_mtg</w:t>
            </w:r>
          </w:p>
        </w:tc>
        <w:tc>
          <w:tcPr>
            <w:tcW w:w="567" w:type="dxa"/>
            <w:tcBorders>
              <w:left w:val="single" w:sz="12" w:space="0" w:color="auto"/>
            </w:tcBorders>
            <w:vAlign w:val="bottom"/>
          </w:tcPr>
          <w:p w14:paraId="2833F28D" w14:textId="09A22434"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77</w:t>
            </w:r>
          </w:p>
        </w:tc>
        <w:tc>
          <w:tcPr>
            <w:tcW w:w="1984" w:type="dxa"/>
            <w:tcBorders>
              <w:right w:val="single" w:sz="12" w:space="0" w:color="auto"/>
            </w:tcBorders>
            <w:vAlign w:val="bottom"/>
          </w:tcPr>
          <w:p w14:paraId="6BECDCE4" w14:textId="1FFFF0D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oo_esens</w:t>
            </w:r>
          </w:p>
        </w:tc>
        <w:tc>
          <w:tcPr>
            <w:tcW w:w="709" w:type="dxa"/>
            <w:tcBorders>
              <w:left w:val="single" w:sz="12" w:space="0" w:color="auto"/>
            </w:tcBorders>
            <w:vAlign w:val="bottom"/>
          </w:tcPr>
          <w:p w14:paraId="76CF2678" w14:textId="035B26FE"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121</w:t>
            </w:r>
          </w:p>
        </w:tc>
        <w:tc>
          <w:tcPr>
            <w:tcW w:w="2410" w:type="dxa"/>
            <w:vAlign w:val="bottom"/>
          </w:tcPr>
          <w:p w14:paraId="78E31694" w14:textId="6944DCBA" w:rsidR="00A3226D" w:rsidRPr="008A62D7" w:rsidRDefault="00252810" w:rsidP="00252810">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FMER</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max</w:t>
            </w:r>
          </w:p>
        </w:tc>
      </w:tr>
      <w:tr w:rsidR="00A3226D" w:rsidRPr="000E1A5F" w14:paraId="3E0A0ABF" w14:textId="77777777" w:rsidTr="00537F29">
        <w:tc>
          <w:tcPr>
            <w:tcW w:w="751" w:type="dxa"/>
            <w:vAlign w:val="center"/>
          </w:tcPr>
          <w:p w14:paraId="2976EEC2"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34</w:t>
            </w:r>
          </w:p>
        </w:tc>
        <w:tc>
          <w:tcPr>
            <w:tcW w:w="2085" w:type="dxa"/>
            <w:tcBorders>
              <w:right w:val="single" w:sz="12" w:space="0" w:color="auto"/>
            </w:tcBorders>
            <w:vAlign w:val="bottom"/>
          </w:tcPr>
          <w:p w14:paraId="52B2574D" w14:textId="300BA64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wtf_deg</w:t>
            </w:r>
          </w:p>
        </w:tc>
        <w:tc>
          <w:tcPr>
            <w:tcW w:w="567" w:type="dxa"/>
            <w:tcBorders>
              <w:left w:val="single" w:sz="12" w:space="0" w:color="auto"/>
            </w:tcBorders>
            <w:vAlign w:val="bottom"/>
          </w:tcPr>
          <w:p w14:paraId="1379BD8C" w14:textId="52A66B24"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78</w:t>
            </w:r>
          </w:p>
        </w:tc>
        <w:tc>
          <w:tcPr>
            <w:tcW w:w="1984" w:type="dxa"/>
            <w:tcBorders>
              <w:right w:val="single" w:sz="12" w:space="0" w:color="auto"/>
            </w:tcBorders>
            <w:vAlign w:val="bottom"/>
          </w:tcPr>
          <w:p w14:paraId="40696160" w14:textId="3DF8232C"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wtf_esens</w:t>
            </w:r>
          </w:p>
        </w:tc>
        <w:tc>
          <w:tcPr>
            <w:tcW w:w="709" w:type="dxa"/>
            <w:tcBorders>
              <w:left w:val="single" w:sz="12" w:space="0" w:color="auto"/>
            </w:tcBorders>
            <w:vAlign w:val="bottom"/>
          </w:tcPr>
          <w:p w14:paraId="1D5F0B85" w14:textId="5AF3918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122</w:t>
            </w:r>
          </w:p>
        </w:tc>
        <w:tc>
          <w:tcPr>
            <w:tcW w:w="2410" w:type="dxa"/>
            <w:vAlign w:val="bottom"/>
          </w:tcPr>
          <w:p w14:paraId="25C97E96" w14:textId="717DB1C6" w:rsidR="00A3226D" w:rsidRPr="008A62D7" w:rsidRDefault="006C0598" w:rsidP="00A3226D">
            <w:pPr>
              <w:rPr>
                <w:rFonts w:asciiTheme="minorHAnsi" w:hAnsiTheme="minorHAnsi"/>
                <w:color w:val="000000"/>
                <w:szCs w:val="22"/>
                <w:lang w:val="en-GB"/>
              </w:rPr>
            </w:pPr>
            <w:r w:rsidRPr="008A62D7">
              <w:rPr>
                <w:rFonts w:asciiTheme="minorHAnsi" w:hAnsiTheme="minorHAnsi"/>
                <w:color w:val="000000"/>
                <w:szCs w:val="22"/>
                <w:lang w:val="en-GB"/>
              </w:rPr>
              <w:t>PlumeRadiusMin</w:t>
            </w:r>
          </w:p>
        </w:tc>
      </w:tr>
      <w:tr w:rsidR="00A3226D" w:rsidRPr="000E1A5F" w14:paraId="47EE7B43" w14:textId="77777777" w:rsidTr="00537F29">
        <w:tc>
          <w:tcPr>
            <w:tcW w:w="751" w:type="dxa"/>
            <w:vAlign w:val="center"/>
          </w:tcPr>
          <w:p w14:paraId="224B1B74"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35</w:t>
            </w:r>
          </w:p>
        </w:tc>
        <w:tc>
          <w:tcPr>
            <w:tcW w:w="2085" w:type="dxa"/>
            <w:tcBorders>
              <w:right w:val="single" w:sz="12" w:space="0" w:color="auto"/>
            </w:tcBorders>
            <w:vAlign w:val="bottom"/>
          </w:tcPr>
          <w:p w14:paraId="3668F15B" w14:textId="095C6D6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H1</w:t>
            </w:r>
          </w:p>
        </w:tc>
        <w:tc>
          <w:tcPr>
            <w:tcW w:w="567" w:type="dxa"/>
            <w:tcBorders>
              <w:left w:val="single" w:sz="12" w:space="0" w:color="auto"/>
            </w:tcBorders>
            <w:vAlign w:val="bottom"/>
          </w:tcPr>
          <w:p w14:paraId="619D0457" w14:textId="48937082"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79</w:t>
            </w:r>
          </w:p>
        </w:tc>
        <w:tc>
          <w:tcPr>
            <w:tcW w:w="1984" w:type="dxa"/>
            <w:tcBorders>
              <w:right w:val="single" w:sz="12" w:space="0" w:color="auto"/>
            </w:tcBorders>
            <w:vAlign w:val="bottom"/>
          </w:tcPr>
          <w:p w14:paraId="5FBC653B" w14:textId="285229A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oo_pulsan</w:t>
            </w:r>
          </w:p>
        </w:tc>
        <w:tc>
          <w:tcPr>
            <w:tcW w:w="709" w:type="dxa"/>
            <w:tcBorders>
              <w:left w:val="single" w:sz="12" w:space="0" w:color="auto"/>
            </w:tcBorders>
            <w:vAlign w:val="bottom"/>
          </w:tcPr>
          <w:p w14:paraId="3D6E0022" w14:textId="4D22A4C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123</w:t>
            </w:r>
          </w:p>
        </w:tc>
        <w:tc>
          <w:tcPr>
            <w:tcW w:w="2410" w:type="dxa"/>
            <w:vAlign w:val="bottom"/>
          </w:tcPr>
          <w:p w14:paraId="59846A4A" w14:textId="7E19DC22" w:rsidR="00A3226D" w:rsidRPr="008A62D7" w:rsidRDefault="006C0598" w:rsidP="00A3226D">
            <w:pPr>
              <w:rPr>
                <w:rFonts w:asciiTheme="minorHAnsi" w:hAnsiTheme="minorHAnsi"/>
                <w:color w:val="000000"/>
                <w:szCs w:val="22"/>
                <w:lang w:val="en-GB"/>
              </w:rPr>
            </w:pPr>
            <w:r w:rsidRPr="008A62D7">
              <w:rPr>
                <w:rFonts w:asciiTheme="minorHAnsi" w:hAnsiTheme="minorHAnsi"/>
                <w:color w:val="000000"/>
                <w:szCs w:val="22"/>
                <w:lang w:val="en-GB"/>
              </w:rPr>
              <w:t>PlumeRadiusMax</w:t>
            </w:r>
          </w:p>
        </w:tc>
      </w:tr>
      <w:tr w:rsidR="00A3226D" w:rsidRPr="000E1A5F" w14:paraId="4061AED1" w14:textId="77777777" w:rsidTr="00537F29">
        <w:tc>
          <w:tcPr>
            <w:tcW w:w="751" w:type="dxa"/>
            <w:vAlign w:val="center"/>
          </w:tcPr>
          <w:p w14:paraId="22FBA623"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36</w:t>
            </w:r>
          </w:p>
        </w:tc>
        <w:tc>
          <w:tcPr>
            <w:tcW w:w="2085" w:type="dxa"/>
            <w:tcBorders>
              <w:right w:val="single" w:sz="12" w:space="0" w:color="auto"/>
            </w:tcBorders>
            <w:vAlign w:val="bottom"/>
          </w:tcPr>
          <w:p w14:paraId="2B215CAA" w14:textId="368D966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H2</w:t>
            </w:r>
          </w:p>
        </w:tc>
        <w:tc>
          <w:tcPr>
            <w:tcW w:w="567" w:type="dxa"/>
            <w:tcBorders>
              <w:left w:val="single" w:sz="12" w:space="0" w:color="auto"/>
            </w:tcBorders>
            <w:vAlign w:val="bottom"/>
          </w:tcPr>
          <w:p w14:paraId="49684ECC" w14:textId="1FA2250C"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80</w:t>
            </w:r>
          </w:p>
        </w:tc>
        <w:tc>
          <w:tcPr>
            <w:tcW w:w="1984" w:type="dxa"/>
            <w:tcBorders>
              <w:right w:val="single" w:sz="12" w:space="0" w:color="auto"/>
            </w:tcBorders>
            <w:vAlign w:val="bottom"/>
          </w:tcPr>
          <w:p w14:paraId="41A3D19C" w14:textId="3CB19600"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wtf_pulsan</w:t>
            </w:r>
          </w:p>
        </w:tc>
        <w:tc>
          <w:tcPr>
            <w:tcW w:w="709" w:type="dxa"/>
            <w:tcBorders>
              <w:left w:val="single" w:sz="12" w:space="0" w:color="auto"/>
            </w:tcBorders>
            <w:vAlign w:val="bottom"/>
          </w:tcPr>
          <w:p w14:paraId="0D4A634F" w14:textId="45197EF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124</w:t>
            </w:r>
          </w:p>
        </w:tc>
        <w:tc>
          <w:tcPr>
            <w:tcW w:w="2410" w:type="dxa"/>
            <w:vAlign w:val="bottom"/>
          </w:tcPr>
          <w:p w14:paraId="44AD1DEC" w14:textId="06425686" w:rsidR="00A3226D" w:rsidRPr="008A62D7" w:rsidRDefault="00252810" w:rsidP="00A3226D">
            <w:pPr>
              <w:rPr>
                <w:rFonts w:asciiTheme="minorHAnsi" w:hAnsiTheme="minorHAnsi"/>
                <w:color w:val="000000"/>
                <w:szCs w:val="22"/>
                <w:lang w:val="en-GB"/>
              </w:rPr>
            </w:pPr>
            <w:r w:rsidRPr="008A62D7">
              <w:rPr>
                <w:rFonts w:asciiTheme="minorHAnsi" w:hAnsiTheme="minorHAnsi"/>
                <w:color w:val="000000"/>
                <w:szCs w:val="22"/>
                <w:lang w:val="en-GB"/>
              </w:rPr>
              <w:t>empty slot (“-99”)</w:t>
            </w:r>
          </w:p>
        </w:tc>
      </w:tr>
      <w:tr w:rsidR="00A3226D" w:rsidRPr="000E1A5F" w14:paraId="54076EE5" w14:textId="77777777" w:rsidTr="00537F29">
        <w:tc>
          <w:tcPr>
            <w:tcW w:w="751" w:type="dxa"/>
            <w:vAlign w:val="center"/>
          </w:tcPr>
          <w:p w14:paraId="7E7C57B9"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37</w:t>
            </w:r>
          </w:p>
        </w:tc>
        <w:tc>
          <w:tcPr>
            <w:tcW w:w="2085" w:type="dxa"/>
            <w:tcBorders>
              <w:right w:val="single" w:sz="12" w:space="0" w:color="auto"/>
            </w:tcBorders>
            <w:vAlign w:val="bottom"/>
          </w:tcPr>
          <w:p w14:paraId="033E3F35" w14:textId="59C92ABA"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tempGrad_1</w:t>
            </w:r>
          </w:p>
        </w:tc>
        <w:tc>
          <w:tcPr>
            <w:tcW w:w="567" w:type="dxa"/>
            <w:tcBorders>
              <w:left w:val="single" w:sz="12" w:space="0" w:color="auto"/>
            </w:tcBorders>
            <w:vAlign w:val="bottom"/>
          </w:tcPr>
          <w:p w14:paraId="05964944" w14:textId="0503DBBA"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81</w:t>
            </w:r>
          </w:p>
        </w:tc>
        <w:tc>
          <w:tcPr>
            <w:tcW w:w="1984" w:type="dxa"/>
            <w:tcBorders>
              <w:right w:val="single" w:sz="12" w:space="0" w:color="auto"/>
            </w:tcBorders>
            <w:vAlign w:val="bottom"/>
          </w:tcPr>
          <w:p w14:paraId="71855742" w14:textId="2F05D8F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oo_scatter</w:t>
            </w:r>
          </w:p>
        </w:tc>
        <w:tc>
          <w:tcPr>
            <w:tcW w:w="709" w:type="dxa"/>
            <w:tcBorders>
              <w:left w:val="single" w:sz="12" w:space="0" w:color="auto"/>
            </w:tcBorders>
            <w:vAlign w:val="bottom"/>
          </w:tcPr>
          <w:p w14:paraId="523167E7" w14:textId="7E2823B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125</w:t>
            </w:r>
          </w:p>
        </w:tc>
        <w:tc>
          <w:tcPr>
            <w:tcW w:w="2410" w:type="dxa"/>
            <w:vAlign w:val="bottom"/>
          </w:tcPr>
          <w:p w14:paraId="23717E4F" w14:textId="63CE60B7" w:rsidR="00A3226D" w:rsidRPr="008A62D7" w:rsidRDefault="00252810" w:rsidP="00A3226D">
            <w:pPr>
              <w:rPr>
                <w:rFonts w:asciiTheme="minorHAnsi" w:hAnsiTheme="minorHAnsi"/>
                <w:color w:val="000000"/>
                <w:szCs w:val="22"/>
                <w:lang w:val="en-GB"/>
              </w:rPr>
            </w:pPr>
            <w:r w:rsidRPr="008A62D7">
              <w:rPr>
                <w:rFonts w:asciiTheme="minorHAnsi" w:hAnsiTheme="minorHAnsi"/>
                <w:color w:val="000000"/>
                <w:szCs w:val="22"/>
                <w:lang w:val="en-GB"/>
              </w:rPr>
              <w:t>empty slot (“-99”)</w:t>
            </w:r>
          </w:p>
        </w:tc>
      </w:tr>
      <w:tr w:rsidR="00A3226D" w:rsidRPr="000E1A5F" w14:paraId="02E29693" w14:textId="77777777" w:rsidTr="00537F29">
        <w:tc>
          <w:tcPr>
            <w:tcW w:w="751" w:type="dxa"/>
            <w:vAlign w:val="center"/>
          </w:tcPr>
          <w:p w14:paraId="3C362AFF"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38</w:t>
            </w:r>
          </w:p>
        </w:tc>
        <w:tc>
          <w:tcPr>
            <w:tcW w:w="2085" w:type="dxa"/>
            <w:tcBorders>
              <w:right w:val="single" w:sz="12" w:space="0" w:color="auto"/>
            </w:tcBorders>
            <w:vAlign w:val="bottom"/>
          </w:tcPr>
          <w:p w14:paraId="051C5062" w14:textId="5FBEA0E1"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tempGrad_2</w:t>
            </w:r>
          </w:p>
        </w:tc>
        <w:tc>
          <w:tcPr>
            <w:tcW w:w="567" w:type="dxa"/>
            <w:tcBorders>
              <w:left w:val="single" w:sz="12" w:space="0" w:color="auto"/>
            </w:tcBorders>
            <w:vAlign w:val="bottom"/>
          </w:tcPr>
          <w:p w14:paraId="1D47CBBA" w14:textId="708B8422"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82</w:t>
            </w:r>
          </w:p>
        </w:tc>
        <w:tc>
          <w:tcPr>
            <w:tcW w:w="1984" w:type="dxa"/>
            <w:tcBorders>
              <w:right w:val="single" w:sz="12" w:space="0" w:color="auto"/>
            </w:tcBorders>
            <w:vAlign w:val="bottom"/>
          </w:tcPr>
          <w:p w14:paraId="665F624E" w14:textId="784F4BD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wtf_scatter</w:t>
            </w:r>
          </w:p>
        </w:tc>
        <w:tc>
          <w:tcPr>
            <w:tcW w:w="709" w:type="dxa"/>
            <w:tcBorders>
              <w:left w:val="single" w:sz="12" w:space="0" w:color="auto"/>
            </w:tcBorders>
            <w:vAlign w:val="bottom"/>
          </w:tcPr>
          <w:p w14:paraId="62D2B38B" w14:textId="64F00657"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126</w:t>
            </w:r>
          </w:p>
        </w:tc>
        <w:tc>
          <w:tcPr>
            <w:tcW w:w="2410" w:type="dxa"/>
            <w:vAlign w:val="bottom"/>
          </w:tcPr>
          <w:p w14:paraId="744B2BF7" w14:textId="5A50F70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tiba</w:t>
            </w:r>
          </w:p>
        </w:tc>
      </w:tr>
      <w:tr w:rsidR="00A3226D" w:rsidRPr="000E1A5F" w14:paraId="4D409E4A" w14:textId="77777777" w:rsidTr="00537F29">
        <w:tc>
          <w:tcPr>
            <w:tcW w:w="751" w:type="dxa"/>
            <w:vAlign w:val="center"/>
          </w:tcPr>
          <w:p w14:paraId="49B731FC"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39</w:t>
            </w:r>
          </w:p>
        </w:tc>
        <w:tc>
          <w:tcPr>
            <w:tcW w:w="2085" w:type="dxa"/>
            <w:tcBorders>
              <w:right w:val="single" w:sz="12" w:space="0" w:color="auto"/>
            </w:tcBorders>
            <w:vAlign w:val="bottom"/>
          </w:tcPr>
          <w:p w14:paraId="14056D50" w14:textId="31E2D87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tempGrad_3</w:t>
            </w:r>
          </w:p>
        </w:tc>
        <w:tc>
          <w:tcPr>
            <w:tcW w:w="567" w:type="dxa"/>
            <w:tcBorders>
              <w:left w:val="single" w:sz="12" w:space="0" w:color="auto"/>
            </w:tcBorders>
            <w:vAlign w:val="bottom"/>
          </w:tcPr>
          <w:p w14:paraId="2CA9C5A3" w14:textId="1A2B50FC"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83</w:t>
            </w:r>
          </w:p>
        </w:tc>
        <w:tc>
          <w:tcPr>
            <w:tcW w:w="1984" w:type="dxa"/>
            <w:tcBorders>
              <w:right w:val="single" w:sz="12" w:space="0" w:color="auto"/>
            </w:tcBorders>
            <w:vAlign w:val="bottom"/>
          </w:tcPr>
          <w:p w14:paraId="080FDBE1" w14:textId="33A83A1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cal_ISKEF_a</w:t>
            </w:r>
          </w:p>
        </w:tc>
        <w:tc>
          <w:tcPr>
            <w:tcW w:w="709" w:type="dxa"/>
            <w:tcBorders>
              <w:left w:val="single" w:sz="12" w:space="0" w:color="auto"/>
            </w:tcBorders>
            <w:vAlign w:val="bottom"/>
          </w:tcPr>
          <w:p w14:paraId="29C7EA05" w14:textId="67301B0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127</w:t>
            </w:r>
          </w:p>
        </w:tc>
        <w:tc>
          <w:tcPr>
            <w:tcW w:w="2410" w:type="dxa"/>
            <w:vAlign w:val="bottom"/>
          </w:tcPr>
          <w:p w14:paraId="6372FC29" w14:textId="10DEAE90"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time</w:t>
            </w:r>
            <w:r w:rsidR="00A139D2" w:rsidRPr="008A62D7">
              <w:rPr>
                <w:rFonts w:asciiTheme="minorHAnsi" w:hAnsiTheme="minorHAnsi"/>
                <w:color w:val="000000"/>
                <w:szCs w:val="22"/>
                <w:lang w:val="en-GB"/>
              </w:rPr>
              <w:t xml:space="preserve"> of eruption start</w:t>
            </w:r>
          </w:p>
        </w:tc>
      </w:tr>
      <w:tr w:rsidR="00A139D2" w:rsidRPr="000E1A5F" w14:paraId="1C06DFC3" w14:textId="77777777" w:rsidTr="00735CB7">
        <w:tc>
          <w:tcPr>
            <w:tcW w:w="751" w:type="dxa"/>
            <w:vAlign w:val="center"/>
          </w:tcPr>
          <w:p w14:paraId="43055E37" w14:textId="77777777"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40</w:t>
            </w:r>
          </w:p>
        </w:tc>
        <w:tc>
          <w:tcPr>
            <w:tcW w:w="2085" w:type="dxa"/>
            <w:tcBorders>
              <w:right w:val="single" w:sz="12" w:space="0" w:color="auto"/>
            </w:tcBorders>
            <w:vAlign w:val="bottom"/>
          </w:tcPr>
          <w:p w14:paraId="3FFC3BF2" w14:textId="37A44501" w:rsidR="00A139D2" w:rsidRPr="008A62D7" w:rsidRDefault="00A139D2" w:rsidP="00A139D2">
            <w:pPr>
              <w:rPr>
                <w:rFonts w:asciiTheme="minorHAnsi" w:hAnsiTheme="minorHAnsi"/>
                <w:color w:val="000000"/>
                <w:szCs w:val="22"/>
                <w:lang w:val="en-GB"/>
              </w:rPr>
            </w:pPr>
            <w:r w:rsidRPr="008A62D7">
              <w:rPr>
                <w:rFonts w:asciiTheme="minorHAnsi" w:hAnsiTheme="minorHAnsi"/>
                <w:color w:val="000000"/>
                <w:szCs w:val="22"/>
                <w:lang w:val="en-GB"/>
              </w:rPr>
              <w:t>Vmax</w:t>
            </w:r>
          </w:p>
        </w:tc>
        <w:tc>
          <w:tcPr>
            <w:tcW w:w="567" w:type="dxa"/>
            <w:tcBorders>
              <w:left w:val="single" w:sz="12" w:space="0" w:color="auto"/>
            </w:tcBorders>
            <w:vAlign w:val="bottom"/>
          </w:tcPr>
          <w:p w14:paraId="4152C97E" w14:textId="068B3E98"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84</w:t>
            </w:r>
          </w:p>
        </w:tc>
        <w:tc>
          <w:tcPr>
            <w:tcW w:w="1984" w:type="dxa"/>
            <w:tcBorders>
              <w:right w:val="single" w:sz="12" w:space="0" w:color="auto"/>
            </w:tcBorders>
            <w:vAlign w:val="bottom"/>
          </w:tcPr>
          <w:p w14:paraId="2008ABA3" w14:textId="6B9FB116" w:rsidR="00A139D2" w:rsidRPr="008A62D7" w:rsidRDefault="00A139D2" w:rsidP="00A139D2">
            <w:pPr>
              <w:rPr>
                <w:rFonts w:asciiTheme="minorHAnsi" w:hAnsiTheme="minorHAnsi"/>
                <w:color w:val="000000"/>
                <w:szCs w:val="22"/>
                <w:lang w:val="en-GB"/>
              </w:rPr>
            </w:pPr>
            <w:r w:rsidRPr="008A62D7">
              <w:rPr>
                <w:rFonts w:asciiTheme="minorHAnsi" w:hAnsiTheme="minorHAnsi"/>
                <w:color w:val="000000"/>
                <w:szCs w:val="22"/>
                <w:lang w:val="en-GB"/>
              </w:rPr>
              <w:t>cal_ISKEF_b</w:t>
            </w:r>
          </w:p>
        </w:tc>
        <w:tc>
          <w:tcPr>
            <w:tcW w:w="709" w:type="dxa"/>
            <w:tcBorders>
              <w:left w:val="single" w:sz="12" w:space="0" w:color="auto"/>
            </w:tcBorders>
            <w:vAlign w:val="center"/>
          </w:tcPr>
          <w:p w14:paraId="6A60C8EF" w14:textId="2912D5E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128</w:t>
            </w:r>
          </w:p>
        </w:tc>
        <w:tc>
          <w:tcPr>
            <w:tcW w:w="2410" w:type="dxa"/>
            <w:vAlign w:val="bottom"/>
          </w:tcPr>
          <w:p w14:paraId="07AD3CEC" w14:textId="02787D1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Cband3_on</w:t>
            </w:r>
          </w:p>
        </w:tc>
      </w:tr>
      <w:tr w:rsidR="00A139D2" w:rsidRPr="000E1A5F" w14:paraId="7DD8F438" w14:textId="77777777" w:rsidTr="00735CB7">
        <w:tc>
          <w:tcPr>
            <w:tcW w:w="751" w:type="dxa"/>
            <w:vAlign w:val="center"/>
          </w:tcPr>
          <w:p w14:paraId="4EC2EDE4" w14:textId="77777777"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41</w:t>
            </w:r>
          </w:p>
        </w:tc>
        <w:tc>
          <w:tcPr>
            <w:tcW w:w="2085" w:type="dxa"/>
            <w:tcBorders>
              <w:right w:val="single" w:sz="12" w:space="0" w:color="auto"/>
            </w:tcBorders>
            <w:vAlign w:val="bottom"/>
          </w:tcPr>
          <w:p w14:paraId="272D2A8F" w14:textId="282B6E9C" w:rsidR="00A139D2" w:rsidRPr="008A62D7" w:rsidRDefault="00A139D2" w:rsidP="00A139D2">
            <w:pPr>
              <w:rPr>
                <w:rFonts w:asciiTheme="minorHAnsi" w:hAnsiTheme="minorHAnsi"/>
                <w:i/>
                <w:color w:val="000000"/>
                <w:szCs w:val="22"/>
                <w:lang w:val="en-GB"/>
              </w:rPr>
            </w:pPr>
            <w:r w:rsidRPr="008A62D7">
              <w:rPr>
                <w:rFonts w:asciiTheme="minorHAnsi" w:hAnsiTheme="minorHAnsi"/>
                <w:i/>
                <w:color w:val="000000"/>
                <w:szCs w:val="22"/>
                <w:lang w:val="en-GB"/>
              </w:rPr>
              <w:t>k</w:t>
            </w:r>
            <w:r w:rsidRPr="008A62D7">
              <w:rPr>
                <w:rFonts w:asciiTheme="minorHAnsi" w:hAnsiTheme="minorHAnsi"/>
                <w:i/>
                <w:color w:val="000000"/>
                <w:szCs w:val="22"/>
                <w:vertAlign w:val="subscript"/>
                <w:lang w:val="en-GB"/>
              </w:rPr>
              <w:t>I</w:t>
            </w:r>
          </w:p>
        </w:tc>
        <w:tc>
          <w:tcPr>
            <w:tcW w:w="567" w:type="dxa"/>
            <w:tcBorders>
              <w:left w:val="single" w:sz="12" w:space="0" w:color="auto"/>
            </w:tcBorders>
            <w:vAlign w:val="bottom"/>
          </w:tcPr>
          <w:p w14:paraId="780C3C54" w14:textId="6859887C" w:rsidR="00A139D2" w:rsidRPr="008A62D7" w:rsidRDefault="00A139D2" w:rsidP="00A139D2">
            <w:pPr>
              <w:jc w:val="center"/>
              <w:rPr>
                <w:rFonts w:asciiTheme="minorHAnsi" w:hAnsiTheme="minorHAnsi"/>
                <w:color w:val="000000"/>
                <w:szCs w:val="22"/>
                <w:lang w:val="en-GB" w:eastAsia="is-IS"/>
              </w:rPr>
            </w:pPr>
            <w:r w:rsidRPr="008A62D7">
              <w:rPr>
                <w:rFonts w:asciiTheme="minorHAnsi" w:hAnsiTheme="minorHAnsi"/>
                <w:color w:val="000000"/>
                <w:szCs w:val="22"/>
                <w:lang w:val="en-GB"/>
              </w:rPr>
              <w:t>85</w:t>
            </w:r>
          </w:p>
        </w:tc>
        <w:tc>
          <w:tcPr>
            <w:tcW w:w="1984" w:type="dxa"/>
            <w:tcBorders>
              <w:right w:val="single" w:sz="12" w:space="0" w:color="auto"/>
            </w:tcBorders>
            <w:vAlign w:val="bottom"/>
          </w:tcPr>
          <w:p w14:paraId="08734AD2" w14:textId="4DD5E1AD" w:rsidR="00A139D2" w:rsidRPr="008A62D7" w:rsidRDefault="00A139D2" w:rsidP="00A139D2">
            <w:pPr>
              <w:rPr>
                <w:rFonts w:asciiTheme="minorHAnsi" w:hAnsiTheme="minorHAnsi"/>
                <w:bCs/>
                <w:kern w:val="32"/>
                <w:szCs w:val="22"/>
                <w:lang w:val="en-GB"/>
              </w:rPr>
            </w:pPr>
            <w:r w:rsidRPr="008A62D7">
              <w:rPr>
                <w:rFonts w:asciiTheme="minorHAnsi" w:hAnsiTheme="minorHAnsi"/>
                <w:color w:val="000000"/>
                <w:szCs w:val="22"/>
                <w:lang w:val="en-GB"/>
              </w:rPr>
              <w:t>cal_ISEGS_a</w:t>
            </w:r>
          </w:p>
        </w:tc>
        <w:tc>
          <w:tcPr>
            <w:tcW w:w="709" w:type="dxa"/>
            <w:tcBorders>
              <w:left w:val="single" w:sz="12" w:space="0" w:color="auto"/>
            </w:tcBorders>
            <w:vAlign w:val="center"/>
          </w:tcPr>
          <w:p w14:paraId="67C90903" w14:textId="6F9F1A01"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129</w:t>
            </w:r>
          </w:p>
        </w:tc>
        <w:tc>
          <w:tcPr>
            <w:tcW w:w="2410" w:type="dxa"/>
            <w:vAlign w:val="bottom"/>
          </w:tcPr>
          <w:p w14:paraId="4A0A07C5" w14:textId="64D9EE04"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Cband4_on</w:t>
            </w:r>
          </w:p>
        </w:tc>
      </w:tr>
      <w:tr w:rsidR="00A139D2" w:rsidRPr="000E1A5F" w14:paraId="2A7D3FD9" w14:textId="77777777" w:rsidTr="00735CB7">
        <w:tc>
          <w:tcPr>
            <w:tcW w:w="751" w:type="dxa"/>
            <w:vAlign w:val="center"/>
          </w:tcPr>
          <w:p w14:paraId="071DF884" w14:textId="77777777"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42</w:t>
            </w:r>
          </w:p>
        </w:tc>
        <w:tc>
          <w:tcPr>
            <w:tcW w:w="2085" w:type="dxa"/>
            <w:tcBorders>
              <w:right w:val="single" w:sz="12" w:space="0" w:color="auto"/>
            </w:tcBorders>
          </w:tcPr>
          <w:p w14:paraId="23D39049" w14:textId="2A143A63" w:rsidR="00A139D2" w:rsidRPr="008A62D7" w:rsidRDefault="00A139D2" w:rsidP="00A139D2">
            <w:pPr>
              <w:rPr>
                <w:rFonts w:asciiTheme="minorHAnsi" w:hAnsiTheme="minorHAnsi"/>
                <w:color w:val="000000"/>
                <w:szCs w:val="22"/>
                <w:lang w:val="en-GB"/>
              </w:rPr>
            </w:pPr>
            <w:r w:rsidRPr="008A62D7">
              <w:rPr>
                <w:rFonts w:asciiTheme="minorHAnsi" w:hAnsiTheme="minorHAnsi"/>
                <w:lang w:val="en-GB"/>
              </w:rPr>
              <w:t>qual. fac. ISKEF</w:t>
            </w:r>
          </w:p>
        </w:tc>
        <w:tc>
          <w:tcPr>
            <w:tcW w:w="567" w:type="dxa"/>
            <w:tcBorders>
              <w:left w:val="single" w:sz="12" w:space="0" w:color="auto"/>
            </w:tcBorders>
            <w:vAlign w:val="bottom"/>
          </w:tcPr>
          <w:p w14:paraId="385024D5" w14:textId="213F8184"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86</w:t>
            </w:r>
          </w:p>
        </w:tc>
        <w:tc>
          <w:tcPr>
            <w:tcW w:w="1984" w:type="dxa"/>
            <w:tcBorders>
              <w:right w:val="single" w:sz="12" w:space="0" w:color="auto"/>
            </w:tcBorders>
            <w:vAlign w:val="bottom"/>
          </w:tcPr>
          <w:p w14:paraId="75A1E43B" w14:textId="1C586C5D" w:rsidR="00A139D2" w:rsidRPr="008A62D7" w:rsidRDefault="00A139D2" w:rsidP="00A139D2">
            <w:pPr>
              <w:rPr>
                <w:rFonts w:asciiTheme="minorHAnsi" w:hAnsiTheme="minorHAnsi"/>
                <w:bCs/>
                <w:kern w:val="32"/>
                <w:szCs w:val="22"/>
                <w:lang w:val="en-GB"/>
              </w:rPr>
            </w:pPr>
            <w:r w:rsidRPr="008A62D7">
              <w:rPr>
                <w:rFonts w:asciiTheme="minorHAnsi" w:hAnsiTheme="minorHAnsi"/>
                <w:color w:val="000000"/>
                <w:szCs w:val="22"/>
                <w:lang w:val="en-GB"/>
              </w:rPr>
              <w:t>cal_ISEGS_b</w:t>
            </w:r>
          </w:p>
        </w:tc>
        <w:tc>
          <w:tcPr>
            <w:tcW w:w="709" w:type="dxa"/>
            <w:tcBorders>
              <w:left w:val="single" w:sz="12" w:space="0" w:color="auto"/>
            </w:tcBorders>
            <w:vAlign w:val="center"/>
          </w:tcPr>
          <w:p w14:paraId="0BACBC64" w14:textId="62296A51"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130</w:t>
            </w:r>
          </w:p>
        </w:tc>
        <w:tc>
          <w:tcPr>
            <w:tcW w:w="2410" w:type="dxa"/>
            <w:vAlign w:val="bottom"/>
          </w:tcPr>
          <w:p w14:paraId="5EBD9801" w14:textId="17796A68"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Cband5_on</w:t>
            </w:r>
          </w:p>
        </w:tc>
      </w:tr>
      <w:tr w:rsidR="00A139D2" w:rsidRPr="000E1A5F" w14:paraId="50CCBBD4" w14:textId="77777777" w:rsidTr="00735CB7">
        <w:tc>
          <w:tcPr>
            <w:tcW w:w="751" w:type="dxa"/>
            <w:vAlign w:val="center"/>
          </w:tcPr>
          <w:p w14:paraId="22072760" w14:textId="77777777" w:rsidR="00A139D2" w:rsidRPr="008A62D7" w:rsidRDefault="00A139D2" w:rsidP="00A139D2">
            <w:pPr>
              <w:jc w:val="center"/>
              <w:rPr>
                <w:rFonts w:asciiTheme="minorHAnsi" w:hAnsiTheme="minorHAnsi"/>
                <w:color w:val="000000"/>
                <w:szCs w:val="22"/>
                <w:lang w:val="en-GB" w:eastAsia="is-IS"/>
              </w:rPr>
            </w:pPr>
            <w:r w:rsidRPr="008A62D7">
              <w:rPr>
                <w:rFonts w:asciiTheme="minorHAnsi" w:hAnsiTheme="minorHAnsi"/>
                <w:color w:val="000000"/>
                <w:szCs w:val="22"/>
                <w:lang w:val="en-GB"/>
              </w:rPr>
              <w:t>43</w:t>
            </w:r>
          </w:p>
        </w:tc>
        <w:tc>
          <w:tcPr>
            <w:tcW w:w="2085" w:type="dxa"/>
            <w:tcBorders>
              <w:right w:val="single" w:sz="12" w:space="0" w:color="auto"/>
            </w:tcBorders>
          </w:tcPr>
          <w:p w14:paraId="077E428E" w14:textId="49CEC839" w:rsidR="00A139D2" w:rsidRPr="008A62D7" w:rsidRDefault="00A139D2" w:rsidP="00A139D2">
            <w:pPr>
              <w:rPr>
                <w:rFonts w:asciiTheme="minorHAnsi" w:hAnsiTheme="minorHAnsi"/>
                <w:color w:val="000000"/>
                <w:szCs w:val="22"/>
                <w:lang w:val="en-GB"/>
              </w:rPr>
            </w:pPr>
            <w:r w:rsidRPr="008A62D7">
              <w:rPr>
                <w:rFonts w:asciiTheme="minorHAnsi" w:hAnsiTheme="minorHAnsi"/>
                <w:lang w:val="en-GB"/>
              </w:rPr>
              <w:t>qual. fac. ISEGS</w:t>
            </w:r>
          </w:p>
        </w:tc>
        <w:tc>
          <w:tcPr>
            <w:tcW w:w="567" w:type="dxa"/>
            <w:tcBorders>
              <w:left w:val="single" w:sz="12" w:space="0" w:color="auto"/>
            </w:tcBorders>
            <w:vAlign w:val="bottom"/>
          </w:tcPr>
          <w:p w14:paraId="56C1ECCA" w14:textId="0741E33C"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87</w:t>
            </w:r>
          </w:p>
        </w:tc>
        <w:tc>
          <w:tcPr>
            <w:tcW w:w="1984" w:type="dxa"/>
            <w:tcBorders>
              <w:right w:val="single" w:sz="12" w:space="0" w:color="auto"/>
            </w:tcBorders>
            <w:vAlign w:val="bottom"/>
          </w:tcPr>
          <w:p w14:paraId="68A5D59A" w14:textId="05B73829" w:rsidR="00A139D2" w:rsidRPr="008A62D7" w:rsidRDefault="00A139D2" w:rsidP="00A139D2">
            <w:pPr>
              <w:rPr>
                <w:rFonts w:asciiTheme="minorHAnsi" w:hAnsiTheme="minorHAnsi"/>
                <w:bCs/>
                <w:kern w:val="32"/>
                <w:szCs w:val="22"/>
                <w:lang w:val="en-GB"/>
              </w:rPr>
            </w:pPr>
            <w:r w:rsidRPr="008A62D7">
              <w:rPr>
                <w:rFonts w:asciiTheme="minorHAnsi" w:hAnsiTheme="minorHAnsi"/>
                <w:color w:val="000000"/>
                <w:szCs w:val="22"/>
                <w:lang w:val="en-GB"/>
              </w:rPr>
              <w:t>cal_ISX1_a</w:t>
            </w:r>
          </w:p>
        </w:tc>
        <w:tc>
          <w:tcPr>
            <w:tcW w:w="709" w:type="dxa"/>
            <w:tcBorders>
              <w:left w:val="single" w:sz="12" w:space="0" w:color="auto"/>
            </w:tcBorders>
            <w:vAlign w:val="center"/>
          </w:tcPr>
          <w:p w14:paraId="04976B69" w14:textId="65903916"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131</w:t>
            </w:r>
          </w:p>
        </w:tc>
        <w:tc>
          <w:tcPr>
            <w:tcW w:w="2410" w:type="dxa"/>
            <w:vAlign w:val="bottom"/>
          </w:tcPr>
          <w:p w14:paraId="3D005514" w14:textId="51B1F327"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Cband6_on</w:t>
            </w:r>
          </w:p>
        </w:tc>
      </w:tr>
    </w:tbl>
    <w:p w14:paraId="594E8C81" w14:textId="77777777" w:rsidR="00DD456D" w:rsidRPr="008A62D7" w:rsidRDefault="00DD456D" w:rsidP="00DD456D">
      <w:pPr>
        <w:rPr>
          <w:rFonts w:asciiTheme="minorHAnsi" w:hAnsiTheme="minorHAnsi"/>
          <w:bCs/>
          <w:kern w:val="32"/>
          <w:szCs w:val="22"/>
          <w:lang w:val="en-GB"/>
        </w:rPr>
      </w:pPr>
    </w:p>
    <w:p w14:paraId="5F0F780A" w14:textId="77777777" w:rsidR="00735CB7" w:rsidRPr="008A62D7" w:rsidRDefault="001245B9">
      <w:pPr>
        <w:rPr>
          <w:rFonts w:asciiTheme="minorHAnsi" w:hAnsiTheme="minorHAnsi"/>
          <w:szCs w:val="22"/>
          <w:lang w:val="en-GB"/>
        </w:rPr>
      </w:pPr>
      <w:r w:rsidRPr="008A62D7">
        <w:rPr>
          <w:rFonts w:asciiTheme="minorHAnsi" w:hAnsiTheme="minorHAnsi"/>
          <w:szCs w:val="22"/>
          <w:lang w:val="en-GB"/>
        </w:rPr>
        <w:br w:type="page"/>
      </w:r>
    </w:p>
    <w:tbl>
      <w:tblPr>
        <w:tblW w:w="8506" w:type="dxa"/>
        <w:tblInd w:w="-147" w:type="dxa"/>
        <w:tblLayout w:type="fixed"/>
        <w:tblLook w:val="04A0" w:firstRow="1" w:lastRow="0" w:firstColumn="1" w:lastColumn="0" w:noHBand="0" w:noVBand="1"/>
      </w:tblPr>
      <w:tblGrid>
        <w:gridCol w:w="751"/>
        <w:gridCol w:w="2085"/>
        <w:gridCol w:w="567"/>
        <w:gridCol w:w="1984"/>
        <w:gridCol w:w="709"/>
        <w:gridCol w:w="2410"/>
      </w:tblGrid>
      <w:tr w:rsidR="00735CB7" w:rsidRPr="000E1A5F" w14:paraId="0904F7EC" w14:textId="77777777" w:rsidTr="00E56D30">
        <w:tc>
          <w:tcPr>
            <w:tcW w:w="751" w:type="dxa"/>
            <w:tcBorders>
              <w:bottom w:val="single" w:sz="18" w:space="0" w:color="auto"/>
            </w:tcBorders>
          </w:tcPr>
          <w:p w14:paraId="6F7CFAFC"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lastRenderedPageBreak/>
              <w:t>col.</w:t>
            </w:r>
          </w:p>
        </w:tc>
        <w:tc>
          <w:tcPr>
            <w:tcW w:w="2085" w:type="dxa"/>
            <w:tcBorders>
              <w:bottom w:val="single" w:sz="18" w:space="0" w:color="auto"/>
              <w:right w:val="single" w:sz="12" w:space="0" w:color="auto"/>
            </w:tcBorders>
          </w:tcPr>
          <w:p w14:paraId="28B59035"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567" w:type="dxa"/>
            <w:tcBorders>
              <w:left w:val="single" w:sz="12" w:space="0" w:color="auto"/>
              <w:bottom w:val="single" w:sz="18" w:space="0" w:color="auto"/>
            </w:tcBorders>
          </w:tcPr>
          <w:p w14:paraId="586A0211"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1984" w:type="dxa"/>
            <w:tcBorders>
              <w:bottom w:val="single" w:sz="18" w:space="0" w:color="auto"/>
              <w:right w:val="single" w:sz="12" w:space="0" w:color="auto"/>
            </w:tcBorders>
          </w:tcPr>
          <w:p w14:paraId="75DE2495"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709" w:type="dxa"/>
            <w:tcBorders>
              <w:left w:val="single" w:sz="12" w:space="0" w:color="auto"/>
              <w:bottom w:val="single" w:sz="18" w:space="0" w:color="auto"/>
            </w:tcBorders>
          </w:tcPr>
          <w:p w14:paraId="662E633C"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2410" w:type="dxa"/>
            <w:tcBorders>
              <w:bottom w:val="single" w:sz="18" w:space="0" w:color="auto"/>
            </w:tcBorders>
          </w:tcPr>
          <w:p w14:paraId="1CA1DF6C"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r>
      <w:tr w:rsidR="00A139D2" w:rsidRPr="000E1A5F" w14:paraId="5B1B53A6" w14:textId="77777777" w:rsidTr="00973D6D">
        <w:tc>
          <w:tcPr>
            <w:tcW w:w="751" w:type="dxa"/>
            <w:tcBorders>
              <w:top w:val="single" w:sz="18" w:space="0" w:color="auto"/>
            </w:tcBorders>
            <w:vAlign w:val="center"/>
          </w:tcPr>
          <w:p w14:paraId="1EA7C95D" w14:textId="0F77CB6B"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132</w:t>
            </w:r>
          </w:p>
        </w:tc>
        <w:tc>
          <w:tcPr>
            <w:tcW w:w="2085" w:type="dxa"/>
            <w:tcBorders>
              <w:top w:val="single" w:sz="18" w:space="0" w:color="auto"/>
              <w:right w:val="single" w:sz="12" w:space="0" w:color="auto"/>
            </w:tcBorders>
            <w:vAlign w:val="bottom"/>
          </w:tcPr>
          <w:p w14:paraId="25E4CA35" w14:textId="119599A4" w:rsidR="00A139D2" w:rsidRPr="008A62D7" w:rsidRDefault="00A139D2" w:rsidP="00A139D2">
            <w:pPr>
              <w:rPr>
                <w:rFonts w:asciiTheme="minorHAnsi" w:hAnsiTheme="minorHAnsi"/>
                <w:color w:val="000000"/>
                <w:szCs w:val="22"/>
                <w:lang w:val="en-GB" w:eastAsia="is-IS"/>
              </w:rPr>
            </w:pPr>
            <w:r w:rsidRPr="008A62D7">
              <w:rPr>
                <w:rFonts w:ascii="Calibri" w:hAnsi="Calibri"/>
                <w:color w:val="000000"/>
                <w:szCs w:val="22"/>
                <w:lang w:val="en-GB"/>
              </w:rPr>
              <w:t>Xband3_on</w:t>
            </w:r>
          </w:p>
        </w:tc>
        <w:tc>
          <w:tcPr>
            <w:tcW w:w="567" w:type="dxa"/>
            <w:tcBorders>
              <w:top w:val="single" w:sz="18" w:space="0" w:color="auto"/>
              <w:left w:val="single" w:sz="12" w:space="0" w:color="auto"/>
            </w:tcBorders>
            <w:vAlign w:val="bottom"/>
          </w:tcPr>
          <w:p w14:paraId="552E096D" w14:textId="5FAFA76F"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176</w:t>
            </w:r>
          </w:p>
        </w:tc>
        <w:tc>
          <w:tcPr>
            <w:tcW w:w="1984" w:type="dxa"/>
            <w:tcBorders>
              <w:top w:val="single" w:sz="18" w:space="0" w:color="auto"/>
              <w:right w:val="single" w:sz="12" w:space="0" w:color="auto"/>
            </w:tcBorders>
            <w:vAlign w:val="bottom"/>
          </w:tcPr>
          <w:p w14:paraId="622C80F3" w14:textId="70B734CC"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qfak_Xband4</w:t>
            </w:r>
          </w:p>
        </w:tc>
        <w:tc>
          <w:tcPr>
            <w:tcW w:w="709" w:type="dxa"/>
            <w:tcBorders>
              <w:top w:val="single" w:sz="18" w:space="0" w:color="auto"/>
              <w:left w:val="single" w:sz="12" w:space="0" w:color="auto"/>
            </w:tcBorders>
            <w:vAlign w:val="bottom"/>
          </w:tcPr>
          <w:p w14:paraId="605BC8C3" w14:textId="1145F755" w:rsidR="00A139D2" w:rsidRPr="008A62D7" w:rsidRDefault="00A139D2" w:rsidP="00A139D2">
            <w:pPr>
              <w:rPr>
                <w:rFonts w:asciiTheme="minorHAnsi" w:hAnsiTheme="minorHAnsi"/>
                <w:color w:val="000000"/>
                <w:szCs w:val="22"/>
                <w:lang w:val="en-GB"/>
              </w:rPr>
            </w:pPr>
          </w:p>
        </w:tc>
        <w:tc>
          <w:tcPr>
            <w:tcW w:w="2410" w:type="dxa"/>
            <w:tcBorders>
              <w:top w:val="single" w:sz="18" w:space="0" w:color="auto"/>
            </w:tcBorders>
            <w:vAlign w:val="bottom"/>
          </w:tcPr>
          <w:p w14:paraId="3C31BC8D" w14:textId="3627005E" w:rsidR="00A139D2" w:rsidRPr="008A62D7" w:rsidRDefault="00A139D2" w:rsidP="00A139D2">
            <w:pPr>
              <w:rPr>
                <w:rFonts w:asciiTheme="minorHAnsi" w:hAnsiTheme="minorHAnsi"/>
                <w:color w:val="000000"/>
                <w:szCs w:val="22"/>
                <w:lang w:val="en-GB"/>
              </w:rPr>
            </w:pPr>
          </w:p>
        </w:tc>
      </w:tr>
      <w:tr w:rsidR="00A139D2" w:rsidRPr="000E1A5F" w14:paraId="18646CCD" w14:textId="77777777" w:rsidTr="00973D6D">
        <w:tc>
          <w:tcPr>
            <w:tcW w:w="751" w:type="dxa"/>
            <w:vAlign w:val="center"/>
          </w:tcPr>
          <w:p w14:paraId="4264ECC2" w14:textId="46F7AD9F"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133</w:t>
            </w:r>
          </w:p>
        </w:tc>
        <w:tc>
          <w:tcPr>
            <w:tcW w:w="2085" w:type="dxa"/>
            <w:tcBorders>
              <w:right w:val="single" w:sz="12" w:space="0" w:color="auto"/>
            </w:tcBorders>
            <w:vAlign w:val="bottom"/>
          </w:tcPr>
          <w:p w14:paraId="34DBA612" w14:textId="6637C62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Xband4_on</w:t>
            </w:r>
          </w:p>
        </w:tc>
        <w:tc>
          <w:tcPr>
            <w:tcW w:w="567" w:type="dxa"/>
            <w:tcBorders>
              <w:left w:val="single" w:sz="12" w:space="0" w:color="auto"/>
            </w:tcBorders>
            <w:vAlign w:val="bottom"/>
          </w:tcPr>
          <w:p w14:paraId="697EC0FA" w14:textId="3F717065"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177</w:t>
            </w:r>
          </w:p>
        </w:tc>
        <w:tc>
          <w:tcPr>
            <w:tcW w:w="1984" w:type="dxa"/>
            <w:tcBorders>
              <w:right w:val="single" w:sz="12" w:space="0" w:color="auto"/>
            </w:tcBorders>
            <w:vAlign w:val="bottom"/>
          </w:tcPr>
          <w:p w14:paraId="3EBE18C1" w14:textId="7DF196F3" w:rsidR="00A139D2" w:rsidRPr="008A62D7" w:rsidRDefault="00A139D2" w:rsidP="00A139D2">
            <w:pPr>
              <w:rPr>
                <w:rFonts w:asciiTheme="minorHAnsi" w:hAnsiTheme="minorHAnsi"/>
                <w:color w:val="000000"/>
                <w:szCs w:val="22"/>
                <w:lang w:val="en-GB" w:eastAsia="is-IS"/>
              </w:rPr>
            </w:pPr>
            <w:r w:rsidRPr="008A62D7">
              <w:rPr>
                <w:rFonts w:ascii="Calibri" w:hAnsi="Calibri"/>
                <w:color w:val="000000"/>
                <w:szCs w:val="22"/>
                <w:lang w:val="en-GB"/>
              </w:rPr>
              <w:t>qfak_Xband5</w:t>
            </w:r>
          </w:p>
        </w:tc>
        <w:tc>
          <w:tcPr>
            <w:tcW w:w="709" w:type="dxa"/>
            <w:tcBorders>
              <w:left w:val="single" w:sz="12" w:space="0" w:color="auto"/>
            </w:tcBorders>
            <w:vAlign w:val="bottom"/>
          </w:tcPr>
          <w:p w14:paraId="1DC8671A" w14:textId="17079718" w:rsidR="00A139D2" w:rsidRPr="008A62D7" w:rsidRDefault="00A139D2" w:rsidP="00A139D2">
            <w:pPr>
              <w:rPr>
                <w:rFonts w:asciiTheme="minorHAnsi" w:hAnsiTheme="minorHAnsi"/>
                <w:color w:val="000000"/>
                <w:szCs w:val="22"/>
                <w:lang w:val="en-GB"/>
              </w:rPr>
            </w:pPr>
          </w:p>
        </w:tc>
        <w:tc>
          <w:tcPr>
            <w:tcW w:w="2410" w:type="dxa"/>
            <w:vAlign w:val="bottom"/>
          </w:tcPr>
          <w:p w14:paraId="2C2812C2" w14:textId="49748B0F" w:rsidR="00A139D2" w:rsidRPr="008A62D7" w:rsidRDefault="00A139D2" w:rsidP="00A139D2">
            <w:pPr>
              <w:rPr>
                <w:rFonts w:asciiTheme="minorHAnsi" w:hAnsiTheme="minorHAnsi"/>
                <w:color w:val="000000"/>
                <w:szCs w:val="22"/>
                <w:lang w:val="en-GB"/>
              </w:rPr>
            </w:pPr>
          </w:p>
        </w:tc>
      </w:tr>
      <w:tr w:rsidR="00A139D2" w:rsidRPr="000E1A5F" w14:paraId="3F6A17D1" w14:textId="77777777" w:rsidTr="00973D6D">
        <w:tc>
          <w:tcPr>
            <w:tcW w:w="751" w:type="dxa"/>
            <w:vAlign w:val="center"/>
          </w:tcPr>
          <w:p w14:paraId="5FAEC385" w14:textId="0D1B843B"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134</w:t>
            </w:r>
          </w:p>
        </w:tc>
        <w:tc>
          <w:tcPr>
            <w:tcW w:w="2085" w:type="dxa"/>
            <w:tcBorders>
              <w:right w:val="single" w:sz="12" w:space="0" w:color="auto"/>
            </w:tcBorders>
            <w:vAlign w:val="bottom"/>
          </w:tcPr>
          <w:p w14:paraId="4E8FB75B" w14:textId="592C2FBE" w:rsidR="00A139D2" w:rsidRPr="008A62D7" w:rsidRDefault="00A139D2" w:rsidP="00A139D2">
            <w:pPr>
              <w:rPr>
                <w:rFonts w:asciiTheme="minorHAnsi" w:hAnsiTheme="minorHAnsi"/>
                <w:i/>
                <w:color w:val="000000"/>
                <w:szCs w:val="22"/>
                <w:lang w:val="en-GB"/>
              </w:rPr>
            </w:pPr>
            <w:r w:rsidRPr="008A62D7">
              <w:rPr>
                <w:rFonts w:ascii="Calibri" w:hAnsi="Calibri"/>
                <w:color w:val="000000"/>
                <w:szCs w:val="22"/>
                <w:lang w:val="en-GB"/>
              </w:rPr>
              <w:t>Xband5_on</w:t>
            </w:r>
          </w:p>
        </w:tc>
        <w:tc>
          <w:tcPr>
            <w:tcW w:w="567" w:type="dxa"/>
            <w:tcBorders>
              <w:left w:val="single" w:sz="12" w:space="0" w:color="auto"/>
            </w:tcBorders>
            <w:vAlign w:val="bottom"/>
          </w:tcPr>
          <w:p w14:paraId="7A7A096D" w14:textId="3838D45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178</w:t>
            </w:r>
          </w:p>
        </w:tc>
        <w:tc>
          <w:tcPr>
            <w:tcW w:w="1984" w:type="dxa"/>
            <w:tcBorders>
              <w:right w:val="single" w:sz="12" w:space="0" w:color="auto"/>
            </w:tcBorders>
            <w:vAlign w:val="bottom"/>
          </w:tcPr>
          <w:p w14:paraId="36C8A5F7" w14:textId="77364B4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qfak_Xband6</w:t>
            </w:r>
          </w:p>
        </w:tc>
        <w:tc>
          <w:tcPr>
            <w:tcW w:w="709" w:type="dxa"/>
            <w:tcBorders>
              <w:left w:val="single" w:sz="12" w:space="0" w:color="auto"/>
            </w:tcBorders>
            <w:vAlign w:val="bottom"/>
          </w:tcPr>
          <w:p w14:paraId="4A93C8E0" w14:textId="7C731080" w:rsidR="00A139D2" w:rsidRPr="008A62D7" w:rsidRDefault="00A139D2" w:rsidP="00A139D2">
            <w:pPr>
              <w:rPr>
                <w:rFonts w:asciiTheme="minorHAnsi" w:hAnsiTheme="minorHAnsi"/>
                <w:color w:val="000000"/>
                <w:szCs w:val="22"/>
                <w:lang w:val="en-GB"/>
              </w:rPr>
            </w:pPr>
          </w:p>
        </w:tc>
        <w:tc>
          <w:tcPr>
            <w:tcW w:w="2410" w:type="dxa"/>
            <w:vAlign w:val="bottom"/>
          </w:tcPr>
          <w:p w14:paraId="228E128B" w14:textId="09221B04" w:rsidR="00A139D2" w:rsidRPr="008A62D7" w:rsidRDefault="00A139D2" w:rsidP="00A139D2">
            <w:pPr>
              <w:rPr>
                <w:rFonts w:asciiTheme="minorHAnsi" w:hAnsiTheme="minorHAnsi"/>
                <w:color w:val="000000"/>
                <w:szCs w:val="22"/>
                <w:lang w:val="en-GB"/>
              </w:rPr>
            </w:pPr>
          </w:p>
        </w:tc>
      </w:tr>
      <w:tr w:rsidR="00A139D2" w:rsidRPr="000E1A5F" w14:paraId="73BC97B9" w14:textId="77777777" w:rsidTr="00973D6D">
        <w:tc>
          <w:tcPr>
            <w:tcW w:w="751" w:type="dxa"/>
            <w:vAlign w:val="center"/>
          </w:tcPr>
          <w:p w14:paraId="6420850A" w14:textId="3BAD20E5"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135</w:t>
            </w:r>
          </w:p>
        </w:tc>
        <w:tc>
          <w:tcPr>
            <w:tcW w:w="2085" w:type="dxa"/>
            <w:tcBorders>
              <w:right w:val="single" w:sz="12" w:space="0" w:color="auto"/>
            </w:tcBorders>
            <w:vAlign w:val="bottom"/>
          </w:tcPr>
          <w:p w14:paraId="4E9CC1D9" w14:textId="51F3DC19"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Xband6_on</w:t>
            </w:r>
          </w:p>
        </w:tc>
        <w:tc>
          <w:tcPr>
            <w:tcW w:w="567" w:type="dxa"/>
            <w:tcBorders>
              <w:left w:val="single" w:sz="12" w:space="0" w:color="auto"/>
            </w:tcBorders>
            <w:vAlign w:val="bottom"/>
          </w:tcPr>
          <w:p w14:paraId="6EC58D47" w14:textId="78F35F99"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179</w:t>
            </w:r>
          </w:p>
        </w:tc>
        <w:tc>
          <w:tcPr>
            <w:tcW w:w="1984" w:type="dxa"/>
            <w:tcBorders>
              <w:right w:val="single" w:sz="12" w:space="0" w:color="auto"/>
            </w:tcBorders>
            <w:vAlign w:val="bottom"/>
          </w:tcPr>
          <w:p w14:paraId="2BC9C8C4" w14:textId="2BA76B64"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qfak_Cam4</w:t>
            </w:r>
          </w:p>
        </w:tc>
        <w:tc>
          <w:tcPr>
            <w:tcW w:w="709" w:type="dxa"/>
            <w:tcBorders>
              <w:left w:val="single" w:sz="12" w:space="0" w:color="auto"/>
            </w:tcBorders>
            <w:vAlign w:val="bottom"/>
          </w:tcPr>
          <w:p w14:paraId="7727D74C" w14:textId="35DC169E" w:rsidR="00A139D2" w:rsidRPr="008A62D7" w:rsidRDefault="00A139D2" w:rsidP="00A139D2">
            <w:pPr>
              <w:rPr>
                <w:rFonts w:asciiTheme="minorHAnsi" w:hAnsiTheme="minorHAnsi"/>
                <w:color w:val="000000"/>
                <w:szCs w:val="22"/>
                <w:lang w:val="en-GB"/>
              </w:rPr>
            </w:pPr>
          </w:p>
        </w:tc>
        <w:tc>
          <w:tcPr>
            <w:tcW w:w="2410" w:type="dxa"/>
            <w:vAlign w:val="bottom"/>
          </w:tcPr>
          <w:p w14:paraId="4E7B857B" w14:textId="26EEE536" w:rsidR="00A139D2" w:rsidRPr="008A62D7" w:rsidRDefault="00A139D2" w:rsidP="00A139D2">
            <w:pPr>
              <w:rPr>
                <w:rFonts w:asciiTheme="minorHAnsi" w:hAnsiTheme="minorHAnsi"/>
                <w:color w:val="000000"/>
                <w:szCs w:val="22"/>
                <w:lang w:val="en-GB"/>
              </w:rPr>
            </w:pPr>
          </w:p>
        </w:tc>
      </w:tr>
      <w:tr w:rsidR="00A139D2" w:rsidRPr="000E1A5F" w14:paraId="3A63D8F3" w14:textId="77777777" w:rsidTr="00973D6D">
        <w:tc>
          <w:tcPr>
            <w:tcW w:w="751" w:type="dxa"/>
            <w:vAlign w:val="center"/>
          </w:tcPr>
          <w:p w14:paraId="25157E75" w14:textId="0607104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136</w:t>
            </w:r>
          </w:p>
        </w:tc>
        <w:tc>
          <w:tcPr>
            <w:tcW w:w="2085" w:type="dxa"/>
            <w:tcBorders>
              <w:right w:val="single" w:sz="12" w:space="0" w:color="auto"/>
            </w:tcBorders>
            <w:vAlign w:val="bottom"/>
          </w:tcPr>
          <w:p w14:paraId="44A117DC" w14:textId="6ED02AB4" w:rsidR="00A139D2" w:rsidRPr="008A62D7" w:rsidRDefault="00A139D2" w:rsidP="00A139D2">
            <w:pPr>
              <w:rPr>
                <w:rFonts w:asciiTheme="minorHAnsi" w:hAnsiTheme="minorHAnsi"/>
                <w:i/>
                <w:color w:val="000000"/>
                <w:szCs w:val="22"/>
                <w:lang w:val="en-GB"/>
              </w:rPr>
            </w:pPr>
            <w:r w:rsidRPr="008A62D7">
              <w:rPr>
                <w:rFonts w:ascii="Calibri" w:hAnsi="Calibri"/>
                <w:color w:val="000000"/>
                <w:szCs w:val="22"/>
                <w:lang w:val="en-GB"/>
              </w:rPr>
              <w:t>Cam4_on)</w:t>
            </w:r>
          </w:p>
        </w:tc>
        <w:tc>
          <w:tcPr>
            <w:tcW w:w="567" w:type="dxa"/>
            <w:tcBorders>
              <w:left w:val="single" w:sz="12" w:space="0" w:color="auto"/>
            </w:tcBorders>
            <w:vAlign w:val="bottom"/>
          </w:tcPr>
          <w:p w14:paraId="731D2617" w14:textId="50CFAA14"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180</w:t>
            </w:r>
          </w:p>
        </w:tc>
        <w:tc>
          <w:tcPr>
            <w:tcW w:w="1984" w:type="dxa"/>
            <w:tcBorders>
              <w:right w:val="single" w:sz="12" w:space="0" w:color="auto"/>
            </w:tcBorders>
            <w:vAlign w:val="bottom"/>
          </w:tcPr>
          <w:p w14:paraId="404B3206" w14:textId="49BC976F"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qfak_Cam5</w:t>
            </w:r>
          </w:p>
        </w:tc>
        <w:tc>
          <w:tcPr>
            <w:tcW w:w="709" w:type="dxa"/>
            <w:tcBorders>
              <w:left w:val="single" w:sz="12" w:space="0" w:color="auto"/>
            </w:tcBorders>
            <w:vAlign w:val="bottom"/>
          </w:tcPr>
          <w:p w14:paraId="1FCAD8CA" w14:textId="764BDD44" w:rsidR="00A139D2" w:rsidRPr="008A62D7" w:rsidRDefault="00A139D2" w:rsidP="00A139D2">
            <w:pPr>
              <w:rPr>
                <w:rFonts w:asciiTheme="minorHAnsi" w:hAnsiTheme="minorHAnsi"/>
                <w:color w:val="000000"/>
                <w:szCs w:val="22"/>
                <w:lang w:val="en-GB"/>
              </w:rPr>
            </w:pPr>
          </w:p>
        </w:tc>
        <w:tc>
          <w:tcPr>
            <w:tcW w:w="2410" w:type="dxa"/>
            <w:vAlign w:val="bottom"/>
          </w:tcPr>
          <w:p w14:paraId="43EB713C" w14:textId="54DE7C1A" w:rsidR="00A139D2" w:rsidRPr="008A62D7" w:rsidRDefault="00A139D2" w:rsidP="00A139D2">
            <w:pPr>
              <w:rPr>
                <w:rFonts w:asciiTheme="minorHAnsi" w:hAnsiTheme="minorHAnsi"/>
                <w:color w:val="000000"/>
                <w:szCs w:val="22"/>
                <w:lang w:val="en-GB"/>
              </w:rPr>
            </w:pPr>
          </w:p>
        </w:tc>
      </w:tr>
      <w:tr w:rsidR="00A139D2" w:rsidRPr="000E1A5F" w14:paraId="26A2DBD9" w14:textId="77777777" w:rsidTr="00973D6D">
        <w:tc>
          <w:tcPr>
            <w:tcW w:w="751" w:type="dxa"/>
            <w:vAlign w:val="center"/>
          </w:tcPr>
          <w:p w14:paraId="2386A710" w14:textId="2C4FBEE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137</w:t>
            </w:r>
          </w:p>
        </w:tc>
        <w:tc>
          <w:tcPr>
            <w:tcW w:w="2085" w:type="dxa"/>
            <w:tcBorders>
              <w:right w:val="single" w:sz="12" w:space="0" w:color="auto"/>
            </w:tcBorders>
            <w:vAlign w:val="bottom"/>
          </w:tcPr>
          <w:p w14:paraId="7FC3E0E8" w14:textId="6B070AF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Cam5_on</w:t>
            </w:r>
          </w:p>
        </w:tc>
        <w:tc>
          <w:tcPr>
            <w:tcW w:w="567" w:type="dxa"/>
            <w:tcBorders>
              <w:left w:val="single" w:sz="12" w:space="0" w:color="auto"/>
            </w:tcBorders>
            <w:vAlign w:val="bottom"/>
          </w:tcPr>
          <w:p w14:paraId="18982B28" w14:textId="630A52D1"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181</w:t>
            </w:r>
          </w:p>
        </w:tc>
        <w:tc>
          <w:tcPr>
            <w:tcW w:w="1984" w:type="dxa"/>
            <w:tcBorders>
              <w:right w:val="single" w:sz="12" w:space="0" w:color="auto"/>
            </w:tcBorders>
            <w:vAlign w:val="bottom"/>
          </w:tcPr>
          <w:p w14:paraId="20BC4F36" w14:textId="1E17FF6F" w:rsidR="00A139D2" w:rsidRPr="008A62D7" w:rsidRDefault="00A139D2" w:rsidP="00A139D2">
            <w:pPr>
              <w:tabs>
                <w:tab w:val="left" w:pos="1180"/>
              </w:tabs>
              <w:rPr>
                <w:rFonts w:asciiTheme="minorHAnsi" w:hAnsiTheme="minorHAnsi"/>
                <w:color w:val="000000"/>
                <w:szCs w:val="22"/>
                <w:lang w:val="en-GB"/>
              </w:rPr>
            </w:pPr>
            <w:r w:rsidRPr="008A62D7">
              <w:rPr>
                <w:rFonts w:ascii="Calibri" w:hAnsi="Calibri"/>
                <w:color w:val="000000"/>
                <w:szCs w:val="22"/>
                <w:lang w:val="en-GB"/>
              </w:rPr>
              <w:t>qfak_Cam6</w:t>
            </w:r>
          </w:p>
        </w:tc>
        <w:tc>
          <w:tcPr>
            <w:tcW w:w="709" w:type="dxa"/>
            <w:tcBorders>
              <w:left w:val="single" w:sz="12" w:space="0" w:color="auto"/>
            </w:tcBorders>
            <w:vAlign w:val="bottom"/>
          </w:tcPr>
          <w:p w14:paraId="73378E80" w14:textId="080AE60E" w:rsidR="00A139D2" w:rsidRPr="008A62D7" w:rsidRDefault="00A139D2" w:rsidP="00A139D2">
            <w:pPr>
              <w:rPr>
                <w:rFonts w:asciiTheme="minorHAnsi" w:hAnsiTheme="minorHAnsi"/>
                <w:color w:val="000000"/>
                <w:szCs w:val="22"/>
                <w:lang w:val="en-GB"/>
              </w:rPr>
            </w:pPr>
          </w:p>
        </w:tc>
        <w:tc>
          <w:tcPr>
            <w:tcW w:w="2410" w:type="dxa"/>
            <w:vAlign w:val="bottom"/>
          </w:tcPr>
          <w:p w14:paraId="3562B412" w14:textId="25E61D9D" w:rsidR="00A139D2" w:rsidRPr="008A62D7" w:rsidRDefault="00A139D2" w:rsidP="00A139D2">
            <w:pPr>
              <w:rPr>
                <w:rFonts w:asciiTheme="minorHAnsi" w:hAnsiTheme="minorHAnsi"/>
                <w:color w:val="000000"/>
                <w:szCs w:val="22"/>
                <w:lang w:val="en-GB"/>
              </w:rPr>
            </w:pPr>
          </w:p>
        </w:tc>
      </w:tr>
      <w:tr w:rsidR="00A139D2" w:rsidRPr="000E1A5F" w14:paraId="3034BF6F" w14:textId="77777777" w:rsidTr="00E56D30">
        <w:tc>
          <w:tcPr>
            <w:tcW w:w="751" w:type="dxa"/>
            <w:vAlign w:val="center"/>
          </w:tcPr>
          <w:p w14:paraId="50D8EE58" w14:textId="59D32E94"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138</w:t>
            </w:r>
          </w:p>
        </w:tc>
        <w:tc>
          <w:tcPr>
            <w:tcW w:w="2085" w:type="dxa"/>
            <w:tcBorders>
              <w:right w:val="single" w:sz="12" w:space="0" w:color="auto"/>
            </w:tcBorders>
            <w:vAlign w:val="bottom"/>
          </w:tcPr>
          <w:p w14:paraId="2D3C8FFE" w14:textId="6C4B3EC4"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Cam6_on</w:t>
            </w:r>
          </w:p>
        </w:tc>
        <w:tc>
          <w:tcPr>
            <w:tcW w:w="567" w:type="dxa"/>
            <w:tcBorders>
              <w:left w:val="single" w:sz="12" w:space="0" w:color="auto"/>
            </w:tcBorders>
            <w:vAlign w:val="bottom"/>
          </w:tcPr>
          <w:p w14:paraId="076CDDF1" w14:textId="34E17C8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tcPr>
          <w:p w14:paraId="768B11C8" w14:textId="3CE4E993" w:rsidR="00A139D2" w:rsidRPr="008A62D7" w:rsidRDefault="00A139D2" w:rsidP="00A139D2">
            <w:pPr>
              <w:tabs>
                <w:tab w:val="left" w:pos="1180"/>
              </w:tabs>
              <w:rPr>
                <w:rFonts w:asciiTheme="minorHAnsi" w:hAnsiTheme="minorHAnsi"/>
                <w:color w:val="000000"/>
                <w:szCs w:val="22"/>
                <w:lang w:val="en-GB"/>
              </w:rPr>
            </w:pPr>
          </w:p>
        </w:tc>
        <w:tc>
          <w:tcPr>
            <w:tcW w:w="709" w:type="dxa"/>
            <w:tcBorders>
              <w:left w:val="single" w:sz="12" w:space="0" w:color="auto"/>
            </w:tcBorders>
            <w:vAlign w:val="bottom"/>
          </w:tcPr>
          <w:p w14:paraId="50361E71" w14:textId="4F279751" w:rsidR="00A139D2" w:rsidRPr="008A62D7" w:rsidRDefault="00A139D2" w:rsidP="00A139D2">
            <w:pPr>
              <w:rPr>
                <w:rFonts w:asciiTheme="minorHAnsi" w:hAnsiTheme="minorHAnsi"/>
                <w:color w:val="000000"/>
                <w:szCs w:val="22"/>
                <w:lang w:val="en-GB"/>
              </w:rPr>
            </w:pPr>
          </w:p>
        </w:tc>
        <w:tc>
          <w:tcPr>
            <w:tcW w:w="2410" w:type="dxa"/>
            <w:vAlign w:val="bottom"/>
          </w:tcPr>
          <w:p w14:paraId="473AA766" w14:textId="3D17A527" w:rsidR="00A139D2" w:rsidRPr="008A62D7" w:rsidRDefault="00A139D2" w:rsidP="00A139D2">
            <w:pPr>
              <w:rPr>
                <w:rFonts w:asciiTheme="minorHAnsi" w:hAnsiTheme="minorHAnsi"/>
                <w:color w:val="000000"/>
                <w:szCs w:val="22"/>
                <w:lang w:val="en-GB"/>
              </w:rPr>
            </w:pPr>
          </w:p>
        </w:tc>
      </w:tr>
      <w:tr w:rsidR="00A139D2" w:rsidRPr="000E1A5F" w14:paraId="7F0A31CF" w14:textId="77777777" w:rsidTr="00E56D30">
        <w:tc>
          <w:tcPr>
            <w:tcW w:w="751" w:type="dxa"/>
            <w:vAlign w:val="center"/>
          </w:tcPr>
          <w:p w14:paraId="72A0D4D2" w14:textId="6DF71A98"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139</w:t>
            </w:r>
          </w:p>
        </w:tc>
        <w:tc>
          <w:tcPr>
            <w:tcW w:w="2085" w:type="dxa"/>
            <w:tcBorders>
              <w:right w:val="single" w:sz="12" w:space="0" w:color="auto"/>
            </w:tcBorders>
            <w:vAlign w:val="bottom"/>
          </w:tcPr>
          <w:p w14:paraId="1F1171C7" w14:textId="18B9C10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Cband3m_on</w:t>
            </w:r>
          </w:p>
        </w:tc>
        <w:tc>
          <w:tcPr>
            <w:tcW w:w="567" w:type="dxa"/>
            <w:tcBorders>
              <w:left w:val="single" w:sz="12" w:space="0" w:color="auto"/>
            </w:tcBorders>
            <w:vAlign w:val="bottom"/>
          </w:tcPr>
          <w:p w14:paraId="7B46B1F0" w14:textId="389AD018"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tcPr>
          <w:p w14:paraId="62252B70" w14:textId="28F0CAA4" w:rsidR="00A139D2" w:rsidRPr="008A62D7" w:rsidRDefault="00A139D2" w:rsidP="00A139D2">
            <w:pPr>
              <w:tabs>
                <w:tab w:val="left" w:pos="1180"/>
              </w:tabs>
              <w:rPr>
                <w:rFonts w:asciiTheme="minorHAnsi" w:hAnsiTheme="minorHAnsi"/>
                <w:color w:val="000000"/>
                <w:szCs w:val="22"/>
                <w:lang w:val="en-GB"/>
              </w:rPr>
            </w:pPr>
          </w:p>
        </w:tc>
        <w:tc>
          <w:tcPr>
            <w:tcW w:w="709" w:type="dxa"/>
            <w:tcBorders>
              <w:left w:val="single" w:sz="12" w:space="0" w:color="auto"/>
            </w:tcBorders>
            <w:vAlign w:val="bottom"/>
          </w:tcPr>
          <w:p w14:paraId="47004D37" w14:textId="62887B58" w:rsidR="00A139D2" w:rsidRPr="008A62D7" w:rsidRDefault="00A139D2" w:rsidP="00A139D2">
            <w:pPr>
              <w:rPr>
                <w:rFonts w:asciiTheme="minorHAnsi" w:hAnsiTheme="minorHAnsi"/>
                <w:color w:val="000000"/>
                <w:szCs w:val="22"/>
                <w:lang w:val="en-GB"/>
              </w:rPr>
            </w:pPr>
          </w:p>
        </w:tc>
        <w:tc>
          <w:tcPr>
            <w:tcW w:w="2410" w:type="dxa"/>
            <w:vAlign w:val="bottom"/>
          </w:tcPr>
          <w:p w14:paraId="719F158A" w14:textId="6FCE9073" w:rsidR="00A139D2" w:rsidRPr="008A62D7" w:rsidRDefault="00A139D2" w:rsidP="00A139D2">
            <w:pPr>
              <w:rPr>
                <w:rFonts w:asciiTheme="minorHAnsi" w:hAnsiTheme="minorHAnsi"/>
                <w:color w:val="000000"/>
                <w:szCs w:val="22"/>
                <w:lang w:val="en-GB"/>
              </w:rPr>
            </w:pPr>
          </w:p>
        </w:tc>
      </w:tr>
      <w:tr w:rsidR="00A139D2" w:rsidRPr="000E1A5F" w14:paraId="229F18E5" w14:textId="77777777" w:rsidTr="00E56D30">
        <w:tc>
          <w:tcPr>
            <w:tcW w:w="751" w:type="dxa"/>
            <w:vAlign w:val="center"/>
          </w:tcPr>
          <w:p w14:paraId="4525DAF2" w14:textId="7248F110"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140</w:t>
            </w:r>
          </w:p>
        </w:tc>
        <w:tc>
          <w:tcPr>
            <w:tcW w:w="2085" w:type="dxa"/>
            <w:tcBorders>
              <w:right w:val="single" w:sz="12" w:space="0" w:color="auto"/>
            </w:tcBorders>
            <w:vAlign w:val="bottom"/>
          </w:tcPr>
          <w:p w14:paraId="584D3C6C" w14:textId="70CE6D3B"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Cband4m_on</w:t>
            </w:r>
          </w:p>
        </w:tc>
        <w:tc>
          <w:tcPr>
            <w:tcW w:w="567" w:type="dxa"/>
            <w:tcBorders>
              <w:left w:val="single" w:sz="12" w:space="0" w:color="auto"/>
            </w:tcBorders>
            <w:vAlign w:val="bottom"/>
          </w:tcPr>
          <w:p w14:paraId="2613D227" w14:textId="55C9FB15"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tcPr>
          <w:p w14:paraId="6171F09E" w14:textId="2652E939" w:rsidR="00A139D2" w:rsidRPr="008A62D7" w:rsidRDefault="00A139D2" w:rsidP="00A139D2">
            <w:pPr>
              <w:tabs>
                <w:tab w:val="left" w:pos="1180"/>
              </w:tabs>
              <w:rPr>
                <w:rFonts w:asciiTheme="minorHAnsi" w:hAnsiTheme="minorHAnsi"/>
                <w:color w:val="000000"/>
                <w:szCs w:val="22"/>
                <w:lang w:val="en-GB"/>
              </w:rPr>
            </w:pPr>
          </w:p>
        </w:tc>
        <w:tc>
          <w:tcPr>
            <w:tcW w:w="709" w:type="dxa"/>
            <w:tcBorders>
              <w:left w:val="single" w:sz="12" w:space="0" w:color="auto"/>
            </w:tcBorders>
            <w:vAlign w:val="bottom"/>
          </w:tcPr>
          <w:p w14:paraId="6B28BE0E" w14:textId="06B34461" w:rsidR="00A139D2" w:rsidRPr="008A62D7" w:rsidRDefault="00A139D2" w:rsidP="00A139D2">
            <w:pPr>
              <w:rPr>
                <w:rFonts w:asciiTheme="minorHAnsi" w:hAnsiTheme="minorHAnsi"/>
                <w:color w:val="000000"/>
                <w:szCs w:val="22"/>
                <w:lang w:val="en-GB"/>
              </w:rPr>
            </w:pPr>
          </w:p>
        </w:tc>
        <w:tc>
          <w:tcPr>
            <w:tcW w:w="2410" w:type="dxa"/>
            <w:vAlign w:val="bottom"/>
          </w:tcPr>
          <w:p w14:paraId="15100511" w14:textId="7A1EB283" w:rsidR="00A139D2" w:rsidRPr="008A62D7" w:rsidRDefault="00A139D2" w:rsidP="00A139D2">
            <w:pPr>
              <w:rPr>
                <w:rFonts w:asciiTheme="minorHAnsi" w:hAnsiTheme="minorHAnsi"/>
                <w:color w:val="000000"/>
                <w:szCs w:val="22"/>
                <w:lang w:val="en-GB"/>
              </w:rPr>
            </w:pPr>
          </w:p>
        </w:tc>
      </w:tr>
      <w:tr w:rsidR="00A139D2" w:rsidRPr="000E1A5F" w14:paraId="1A5C61A6" w14:textId="77777777" w:rsidTr="00E56D30">
        <w:tc>
          <w:tcPr>
            <w:tcW w:w="751" w:type="dxa"/>
            <w:vAlign w:val="center"/>
          </w:tcPr>
          <w:p w14:paraId="4C8ADA1D" w14:textId="1D7D0C4F"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141</w:t>
            </w:r>
          </w:p>
        </w:tc>
        <w:tc>
          <w:tcPr>
            <w:tcW w:w="2085" w:type="dxa"/>
            <w:tcBorders>
              <w:right w:val="single" w:sz="12" w:space="0" w:color="auto"/>
            </w:tcBorders>
            <w:vAlign w:val="bottom"/>
          </w:tcPr>
          <w:p w14:paraId="05DE6AF9" w14:textId="795A681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Cband5m_on</w:t>
            </w:r>
          </w:p>
        </w:tc>
        <w:tc>
          <w:tcPr>
            <w:tcW w:w="567" w:type="dxa"/>
            <w:tcBorders>
              <w:left w:val="single" w:sz="12" w:space="0" w:color="auto"/>
            </w:tcBorders>
            <w:vAlign w:val="bottom"/>
          </w:tcPr>
          <w:p w14:paraId="40BA7D2B" w14:textId="6F66D91B"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D60A2A0" w14:textId="1C792AA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F4BC352" w14:textId="0C5B0FC8" w:rsidR="00A139D2" w:rsidRPr="008A62D7" w:rsidRDefault="00A139D2" w:rsidP="00A139D2">
            <w:pPr>
              <w:rPr>
                <w:rFonts w:asciiTheme="minorHAnsi" w:hAnsiTheme="minorHAnsi"/>
                <w:color w:val="000000"/>
                <w:szCs w:val="22"/>
                <w:lang w:val="en-GB"/>
              </w:rPr>
            </w:pPr>
          </w:p>
        </w:tc>
        <w:tc>
          <w:tcPr>
            <w:tcW w:w="2410" w:type="dxa"/>
            <w:vAlign w:val="bottom"/>
          </w:tcPr>
          <w:p w14:paraId="6890E98B" w14:textId="4C705433" w:rsidR="00A139D2" w:rsidRPr="008A62D7" w:rsidRDefault="00A139D2" w:rsidP="00A139D2">
            <w:pPr>
              <w:rPr>
                <w:rFonts w:asciiTheme="minorHAnsi" w:hAnsiTheme="minorHAnsi"/>
                <w:color w:val="000000"/>
                <w:szCs w:val="22"/>
                <w:lang w:val="en-GB"/>
              </w:rPr>
            </w:pPr>
          </w:p>
        </w:tc>
      </w:tr>
      <w:tr w:rsidR="00A139D2" w:rsidRPr="000E1A5F" w14:paraId="72EC91C5" w14:textId="77777777" w:rsidTr="00E56D30">
        <w:tc>
          <w:tcPr>
            <w:tcW w:w="751" w:type="dxa"/>
            <w:vAlign w:val="center"/>
          </w:tcPr>
          <w:p w14:paraId="651AE336" w14:textId="056A13A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142</w:t>
            </w:r>
          </w:p>
        </w:tc>
        <w:tc>
          <w:tcPr>
            <w:tcW w:w="2085" w:type="dxa"/>
            <w:tcBorders>
              <w:right w:val="single" w:sz="12" w:space="0" w:color="auto"/>
            </w:tcBorders>
            <w:vAlign w:val="bottom"/>
          </w:tcPr>
          <w:p w14:paraId="538B7A83" w14:textId="10ABAF66"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Cband6m_on</w:t>
            </w:r>
          </w:p>
        </w:tc>
        <w:tc>
          <w:tcPr>
            <w:tcW w:w="567" w:type="dxa"/>
            <w:tcBorders>
              <w:left w:val="single" w:sz="12" w:space="0" w:color="auto"/>
            </w:tcBorders>
            <w:vAlign w:val="bottom"/>
          </w:tcPr>
          <w:p w14:paraId="28E7E303" w14:textId="418A16B9"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2FCA163" w14:textId="2F649A8E"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10C82EC1" w14:textId="734168F6" w:rsidR="00A139D2" w:rsidRPr="008A62D7" w:rsidRDefault="00A139D2" w:rsidP="00A139D2">
            <w:pPr>
              <w:rPr>
                <w:rFonts w:asciiTheme="minorHAnsi" w:hAnsiTheme="minorHAnsi"/>
                <w:color w:val="000000"/>
                <w:szCs w:val="22"/>
                <w:lang w:val="en-GB"/>
              </w:rPr>
            </w:pPr>
          </w:p>
        </w:tc>
        <w:tc>
          <w:tcPr>
            <w:tcW w:w="2410" w:type="dxa"/>
          </w:tcPr>
          <w:p w14:paraId="6AB66925" w14:textId="3CC1D627" w:rsidR="00A139D2" w:rsidRPr="008A62D7" w:rsidRDefault="00A139D2" w:rsidP="00A139D2">
            <w:pPr>
              <w:rPr>
                <w:rFonts w:asciiTheme="minorHAnsi" w:hAnsiTheme="minorHAnsi"/>
                <w:color w:val="000000"/>
                <w:szCs w:val="22"/>
                <w:lang w:val="en-GB"/>
              </w:rPr>
            </w:pPr>
          </w:p>
        </w:tc>
      </w:tr>
      <w:tr w:rsidR="00A139D2" w:rsidRPr="000E1A5F" w14:paraId="5B90A6CE" w14:textId="77777777" w:rsidTr="00E56D30">
        <w:tc>
          <w:tcPr>
            <w:tcW w:w="751" w:type="dxa"/>
            <w:vAlign w:val="center"/>
          </w:tcPr>
          <w:p w14:paraId="78A130E4" w14:textId="7375F2B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143</w:t>
            </w:r>
          </w:p>
        </w:tc>
        <w:tc>
          <w:tcPr>
            <w:tcW w:w="2085" w:type="dxa"/>
            <w:tcBorders>
              <w:right w:val="single" w:sz="12" w:space="0" w:color="auto"/>
            </w:tcBorders>
            <w:vAlign w:val="bottom"/>
          </w:tcPr>
          <w:p w14:paraId="5ADDA49F" w14:textId="031ACCF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Xband3m_on</w:t>
            </w:r>
          </w:p>
        </w:tc>
        <w:tc>
          <w:tcPr>
            <w:tcW w:w="567" w:type="dxa"/>
            <w:tcBorders>
              <w:left w:val="single" w:sz="12" w:space="0" w:color="auto"/>
            </w:tcBorders>
            <w:vAlign w:val="bottom"/>
          </w:tcPr>
          <w:p w14:paraId="0401431A" w14:textId="5D4984A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F780008" w14:textId="431D7CC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9A60699" w14:textId="2FA409EC" w:rsidR="00A139D2" w:rsidRPr="008A62D7" w:rsidRDefault="00A139D2" w:rsidP="00A139D2">
            <w:pPr>
              <w:rPr>
                <w:rFonts w:asciiTheme="minorHAnsi" w:hAnsiTheme="minorHAnsi"/>
                <w:color w:val="000000"/>
                <w:szCs w:val="22"/>
                <w:lang w:val="en-GB"/>
              </w:rPr>
            </w:pPr>
          </w:p>
        </w:tc>
        <w:tc>
          <w:tcPr>
            <w:tcW w:w="2410" w:type="dxa"/>
          </w:tcPr>
          <w:p w14:paraId="715817A9" w14:textId="2D018DA7" w:rsidR="00A139D2" w:rsidRPr="008A62D7" w:rsidRDefault="00A139D2" w:rsidP="00A139D2">
            <w:pPr>
              <w:rPr>
                <w:rFonts w:asciiTheme="minorHAnsi" w:hAnsiTheme="minorHAnsi"/>
                <w:color w:val="000000"/>
                <w:szCs w:val="22"/>
                <w:lang w:val="en-GB"/>
              </w:rPr>
            </w:pPr>
          </w:p>
        </w:tc>
      </w:tr>
      <w:tr w:rsidR="00A139D2" w:rsidRPr="000E1A5F" w14:paraId="5032874F" w14:textId="77777777" w:rsidTr="00E56D30">
        <w:tc>
          <w:tcPr>
            <w:tcW w:w="751" w:type="dxa"/>
            <w:vAlign w:val="center"/>
          </w:tcPr>
          <w:p w14:paraId="575C02C7" w14:textId="270E014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144</w:t>
            </w:r>
          </w:p>
        </w:tc>
        <w:tc>
          <w:tcPr>
            <w:tcW w:w="2085" w:type="dxa"/>
            <w:tcBorders>
              <w:right w:val="single" w:sz="12" w:space="0" w:color="auto"/>
            </w:tcBorders>
            <w:vAlign w:val="bottom"/>
          </w:tcPr>
          <w:p w14:paraId="7FE3733E" w14:textId="1FE1AE84"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Xband4m_on</w:t>
            </w:r>
          </w:p>
        </w:tc>
        <w:tc>
          <w:tcPr>
            <w:tcW w:w="567" w:type="dxa"/>
            <w:tcBorders>
              <w:left w:val="single" w:sz="12" w:space="0" w:color="auto"/>
            </w:tcBorders>
            <w:vAlign w:val="bottom"/>
          </w:tcPr>
          <w:p w14:paraId="53C90164" w14:textId="2A7BD79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1473A82" w14:textId="7C88E31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49C7D9F" w14:textId="7F4105CF" w:rsidR="00A139D2" w:rsidRPr="008A62D7" w:rsidRDefault="00A139D2" w:rsidP="00A139D2">
            <w:pPr>
              <w:rPr>
                <w:rFonts w:asciiTheme="minorHAnsi" w:hAnsiTheme="minorHAnsi"/>
                <w:color w:val="000000"/>
                <w:szCs w:val="22"/>
                <w:lang w:val="en-GB"/>
              </w:rPr>
            </w:pPr>
          </w:p>
        </w:tc>
        <w:tc>
          <w:tcPr>
            <w:tcW w:w="2410" w:type="dxa"/>
          </w:tcPr>
          <w:p w14:paraId="028C01ED" w14:textId="0048ADD2" w:rsidR="00A139D2" w:rsidRPr="008A62D7" w:rsidRDefault="00A139D2" w:rsidP="00A139D2">
            <w:pPr>
              <w:rPr>
                <w:rFonts w:asciiTheme="minorHAnsi" w:hAnsiTheme="minorHAnsi"/>
                <w:color w:val="000000"/>
                <w:szCs w:val="22"/>
                <w:lang w:val="en-GB"/>
              </w:rPr>
            </w:pPr>
          </w:p>
        </w:tc>
      </w:tr>
      <w:tr w:rsidR="00A139D2" w:rsidRPr="000E1A5F" w14:paraId="4D468FE4" w14:textId="77777777" w:rsidTr="00E56D30">
        <w:tc>
          <w:tcPr>
            <w:tcW w:w="751" w:type="dxa"/>
            <w:vAlign w:val="center"/>
          </w:tcPr>
          <w:p w14:paraId="3D7DD3F8" w14:textId="0E0865D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145</w:t>
            </w:r>
          </w:p>
        </w:tc>
        <w:tc>
          <w:tcPr>
            <w:tcW w:w="2085" w:type="dxa"/>
            <w:tcBorders>
              <w:right w:val="single" w:sz="12" w:space="0" w:color="auto"/>
            </w:tcBorders>
            <w:vAlign w:val="bottom"/>
          </w:tcPr>
          <w:p w14:paraId="1F399BA6" w14:textId="4063542B"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Xband5m_on</w:t>
            </w:r>
          </w:p>
        </w:tc>
        <w:tc>
          <w:tcPr>
            <w:tcW w:w="567" w:type="dxa"/>
            <w:tcBorders>
              <w:left w:val="single" w:sz="12" w:space="0" w:color="auto"/>
            </w:tcBorders>
            <w:vAlign w:val="bottom"/>
          </w:tcPr>
          <w:p w14:paraId="0014FEE2" w14:textId="29BBB5D4"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082D3D5" w14:textId="6B795B98"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60560E7" w14:textId="4DF5D857" w:rsidR="00A139D2" w:rsidRPr="008A62D7" w:rsidRDefault="00A139D2" w:rsidP="00A139D2">
            <w:pPr>
              <w:rPr>
                <w:rFonts w:asciiTheme="minorHAnsi" w:hAnsiTheme="minorHAnsi"/>
                <w:color w:val="000000"/>
                <w:szCs w:val="22"/>
                <w:lang w:val="en-GB"/>
              </w:rPr>
            </w:pPr>
          </w:p>
        </w:tc>
        <w:tc>
          <w:tcPr>
            <w:tcW w:w="2410" w:type="dxa"/>
          </w:tcPr>
          <w:p w14:paraId="4763732E" w14:textId="4A5F881F" w:rsidR="00A139D2" w:rsidRPr="008A62D7" w:rsidRDefault="00A139D2" w:rsidP="00A139D2">
            <w:pPr>
              <w:rPr>
                <w:rFonts w:asciiTheme="minorHAnsi" w:hAnsiTheme="minorHAnsi"/>
                <w:color w:val="000000"/>
                <w:szCs w:val="22"/>
                <w:lang w:val="en-GB"/>
              </w:rPr>
            </w:pPr>
          </w:p>
        </w:tc>
      </w:tr>
      <w:tr w:rsidR="00A139D2" w:rsidRPr="000E1A5F" w14:paraId="45E2DC5C" w14:textId="77777777" w:rsidTr="00E56D30">
        <w:tc>
          <w:tcPr>
            <w:tcW w:w="751" w:type="dxa"/>
            <w:vAlign w:val="center"/>
          </w:tcPr>
          <w:p w14:paraId="270AF20D" w14:textId="37D22E0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146</w:t>
            </w:r>
          </w:p>
        </w:tc>
        <w:tc>
          <w:tcPr>
            <w:tcW w:w="2085" w:type="dxa"/>
            <w:tcBorders>
              <w:right w:val="single" w:sz="12" w:space="0" w:color="auto"/>
            </w:tcBorders>
            <w:vAlign w:val="bottom"/>
          </w:tcPr>
          <w:p w14:paraId="69F4967D" w14:textId="5B104CE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Xband6m_on</w:t>
            </w:r>
          </w:p>
        </w:tc>
        <w:tc>
          <w:tcPr>
            <w:tcW w:w="567" w:type="dxa"/>
            <w:tcBorders>
              <w:left w:val="single" w:sz="12" w:space="0" w:color="auto"/>
            </w:tcBorders>
            <w:vAlign w:val="bottom"/>
          </w:tcPr>
          <w:p w14:paraId="673E3B55" w14:textId="1D829F7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59772ABB" w14:textId="155FF69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4BAF35A1" w14:textId="2625DB6F" w:rsidR="00A139D2" w:rsidRPr="008A62D7" w:rsidRDefault="00A139D2" w:rsidP="00A139D2">
            <w:pPr>
              <w:rPr>
                <w:rFonts w:asciiTheme="minorHAnsi" w:hAnsiTheme="minorHAnsi"/>
                <w:color w:val="000000"/>
                <w:szCs w:val="22"/>
                <w:lang w:val="en-GB"/>
              </w:rPr>
            </w:pPr>
          </w:p>
        </w:tc>
        <w:tc>
          <w:tcPr>
            <w:tcW w:w="2410" w:type="dxa"/>
          </w:tcPr>
          <w:p w14:paraId="1BA93855" w14:textId="16B48382" w:rsidR="00A139D2" w:rsidRPr="008A62D7" w:rsidRDefault="00A139D2" w:rsidP="00A139D2">
            <w:pPr>
              <w:rPr>
                <w:rFonts w:asciiTheme="minorHAnsi" w:hAnsiTheme="minorHAnsi"/>
                <w:color w:val="000000"/>
                <w:szCs w:val="22"/>
                <w:lang w:val="en-GB"/>
              </w:rPr>
            </w:pPr>
          </w:p>
        </w:tc>
      </w:tr>
      <w:tr w:rsidR="00A139D2" w:rsidRPr="000E1A5F" w14:paraId="1B380C58" w14:textId="77777777" w:rsidTr="00E56D30">
        <w:tc>
          <w:tcPr>
            <w:tcW w:w="751" w:type="dxa"/>
            <w:vAlign w:val="center"/>
          </w:tcPr>
          <w:p w14:paraId="2B2C9A34" w14:textId="730EA84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147</w:t>
            </w:r>
          </w:p>
        </w:tc>
        <w:tc>
          <w:tcPr>
            <w:tcW w:w="2085" w:type="dxa"/>
            <w:tcBorders>
              <w:right w:val="single" w:sz="12" w:space="0" w:color="auto"/>
            </w:tcBorders>
            <w:vAlign w:val="bottom"/>
          </w:tcPr>
          <w:p w14:paraId="69247C21" w14:textId="2C3A112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cal_Cband3a</w:t>
            </w:r>
          </w:p>
        </w:tc>
        <w:tc>
          <w:tcPr>
            <w:tcW w:w="567" w:type="dxa"/>
            <w:tcBorders>
              <w:left w:val="single" w:sz="12" w:space="0" w:color="auto"/>
            </w:tcBorders>
            <w:vAlign w:val="bottom"/>
          </w:tcPr>
          <w:p w14:paraId="37BAE384" w14:textId="6B6C4BF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17B71D84" w14:textId="58CDD4DF"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6F40D45" w14:textId="2A2B439E" w:rsidR="00A139D2" w:rsidRPr="008A62D7" w:rsidRDefault="00A139D2" w:rsidP="00A139D2">
            <w:pPr>
              <w:rPr>
                <w:rFonts w:asciiTheme="minorHAnsi" w:hAnsiTheme="minorHAnsi"/>
                <w:color w:val="000000"/>
                <w:szCs w:val="22"/>
                <w:lang w:val="en-GB"/>
              </w:rPr>
            </w:pPr>
          </w:p>
        </w:tc>
        <w:tc>
          <w:tcPr>
            <w:tcW w:w="2410" w:type="dxa"/>
          </w:tcPr>
          <w:p w14:paraId="3BADF25F" w14:textId="03B3F784" w:rsidR="00A139D2" w:rsidRPr="008A62D7" w:rsidRDefault="00A139D2" w:rsidP="00A139D2">
            <w:pPr>
              <w:rPr>
                <w:rFonts w:asciiTheme="minorHAnsi" w:hAnsiTheme="minorHAnsi"/>
                <w:color w:val="000000"/>
                <w:szCs w:val="22"/>
                <w:lang w:val="en-GB"/>
              </w:rPr>
            </w:pPr>
          </w:p>
        </w:tc>
      </w:tr>
      <w:tr w:rsidR="00A139D2" w:rsidRPr="000E1A5F" w14:paraId="5E700E7C" w14:textId="77777777" w:rsidTr="00E56D30">
        <w:tc>
          <w:tcPr>
            <w:tcW w:w="751" w:type="dxa"/>
            <w:vAlign w:val="center"/>
          </w:tcPr>
          <w:p w14:paraId="503E39AD" w14:textId="57FD3B8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148</w:t>
            </w:r>
          </w:p>
        </w:tc>
        <w:tc>
          <w:tcPr>
            <w:tcW w:w="2085" w:type="dxa"/>
            <w:tcBorders>
              <w:right w:val="single" w:sz="12" w:space="0" w:color="auto"/>
            </w:tcBorders>
            <w:vAlign w:val="bottom"/>
          </w:tcPr>
          <w:p w14:paraId="7E37740A" w14:textId="0D7F7396"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cal_Cband3b</w:t>
            </w:r>
          </w:p>
        </w:tc>
        <w:tc>
          <w:tcPr>
            <w:tcW w:w="567" w:type="dxa"/>
            <w:tcBorders>
              <w:left w:val="single" w:sz="12" w:space="0" w:color="auto"/>
            </w:tcBorders>
            <w:vAlign w:val="bottom"/>
          </w:tcPr>
          <w:p w14:paraId="306BADCD" w14:textId="6740CC05"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DF76937" w14:textId="150E78E6"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78C315C" w14:textId="73AED42B" w:rsidR="00A139D2" w:rsidRPr="008A62D7" w:rsidRDefault="00A139D2" w:rsidP="00A139D2">
            <w:pPr>
              <w:rPr>
                <w:rFonts w:asciiTheme="minorHAnsi" w:hAnsiTheme="minorHAnsi"/>
                <w:color w:val="000000"/>
                <w:szCs w:val="22"/>
                <w:lang w:val="en-GB"/>
              </w:rPr>
            </w:pPr>
          </w:p>
        </w:tc>
        <w:tc>
          <w:tcPr>
            <w:tcW w:w="2410" w:type="dxa"/>
          </w:tcPr>
          <w:p w14:paraId="284E49C0" w14:textId="56682060" w:rsidR="00A139D2" w:rsidRPr="008A62D7" w:rsidRDefault="00A139D2" w:rsidP="00A139D2">
            <w:pPr>
              <w:rPr>
                <w:rFonts w:asciiTheme="minorHAnsi" w:hAnsiTheme="minorHAnsi"/>
                <w:color w:val="000000"/>
                <w:szCs w:val="22"/>
                <w:lang w:val="en-GB"/>
              </w:rPr>
            </w:pPr>
          </w:p>
        </w:tc>
      </w:tr>
      <w:tr w:rsidR="00A139D2" w:rsidRPr="000E1A5F" w14:paraId="3329D2C2" w14:textId="77777777" w:rsidTr="00E56D30">
        <w:tc>
          <w:tcPr>
            <w:tcW w:w="751" w:type="dxa"/>
            <w:vAlign w:val="center"/>
          </w:tcPr>
          <w:p w14:paraId="0BE88CAF" w14:textId="55C5443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149</w:t>
            </w:r>
          </w:p>
        </w:tc>
        <w:tc>
          <w:tcPr>
            <w:tcW w:w="2085" w:type="dxa"/>
            <w:tcBorders>
              <w:right w:val="single" w:sz="12" w:space="0" w:color="auto"/>
            </w:tcBorders>
            <w:vAlign w:val="bottom"/>
          </w:tcPr>
          <w:p w14:paraId="7369BCAF" w14:textId="31263729"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cal_Cband4a</w:t>
            </w:r>
          </w:p>
        </w:tc>
        <w:tc>
          <w:tcPr>
            <w:tcW w:w="567" w:type="dxa"/>
            <w:tcBorders>
              <w:left w:val="single" w:sz="12" w:space="0" w:color="auto"/>
            </w:tcBorders>
            <w:vAlign w:val="bottom"/>
          </w:tcPr>
          <w:p w14:paraId="3A787EBC" w14:textId="447EA69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BA2C132" w14:textId="0AE9C03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DDA7F44" w14:textId="3B10B482" w:rsidR="00A139D2" w:rsidRPr="008A62D7" w:rsidRDefault="00A139D2" w:rsidP="00A139D2">
            <w:pPr>
              <w:rPr>
                <w:rFonts w:asciiTheme="minorHAnsi" w:hAnsiTheme="minorHAnsi"/>
                <w:color w:val="000000"/>
                <w:szCs w:val="22"/>
                <w:lang w:val="en-GB"/>
              </w:rPr>
            </w:pPr>
          </w:p>
        </w:tc>
        <w:tc>
          <w:tcPr>
            <w:tcW w:w="2410" w:type="dxa"/>
          </w:tcPr>
          <w:p w14:paraId="72514751" w14:textId="1E2CE317" w:rsidR="00A139D2" w:rsidRPr="008A62D7" w:rsidRDefault="00A139D2" w:rsidP="00A139D2">
            <w:pPr>
              <w:rPr>
                <w:rFonts w:asciiTheme="minorHAnsi" w:hAnsiTheme="minorHAnsi"/>
                <w:color w:val="000000"/>
                <w:szCs w:val="22"/>
                <w:lang w:val="en-GB"/>
              </w:rPr>
            </w:pPr>
          </w:p>
        </w:tc>
      </w:tr>
      <w:tr w:rsidR="00A139D2" w:rsidRPr="000E1A5F" w14:paraId="7ED1E885" w14:textId="77777777" w:rsidTr="00E56D30">
        <w:tc>
          <w:tcPr>
            <w:tcW w:w="751" w:type="dxa"/>
            <w:vAlign w:val="center"/>
          </w:tcPr>
          <w:p w14:paraId="66871858" w14:textId="2DFBEF8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150</w:t>
            </w:r>
          </w:p>
        </w:tc>
        <w:tc>
          <w:tcPr>
            <w:tcW w:w="2085" w:type="dxa"/>
            <w:tcBorders>
              <w:right w:val="single" w:sz="12" w:space="0" w:color="auto"/>
            </w:tcBorders>
            <w:vAlign w:val="bottom"/>
          </w:tcPr>
          <w:p w14:paraId="67BDC6D3" w14:textId="151B241E"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cal_Cband4b</w:t>
            </w:r>
          </w:p>
        </w:tc>
        <w:tc>
          <w:tcPr>
            <w:tcW w:w="567" w:type="dxa"/>
            <w:tcBorders>
              <w:left w:val="single" w:sz="12" w:space="0" w:color="auto"/>
            </w:tcBorders>
            <w:vAlign w:val="bottom"/>
          </w:tcPr>
          <w:p w14:paraId="76818B34" w14:textId="7B89C67E"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2C64213" w14:textId="018C399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AE1BA3A" w14:textId="142599DC" w:rsidR="00A139D2" w:rsidRPr="008A62D7" w:rsidRDefault="00A139D2" w:rsidP="00A139D2">
            <w:pPr>
              <w:rPr>
                <w:rFonts w:asciiTheme="minorHAnsi" w:hAnsiTheme="minorHAnsi"/>
                <w:color w:val="000000"/>
                <w:szCs w:val="22"/>
                <w:lang w:val="en-GB"/>
              </w:rPr>
            </w:pPr>
          </w:p>
        </w:tc>
        <w:tc>
          <w:tcPr>
            <w:tcW w:w="2410" w:type="dxa"/>
          </w:tcPr>
          <w:p w14:paraId="70B22F6A" w14:textId="4AEA28A2" w:rsidR="00A139D2" w:rsidRPr="008A62D7" w:rsidRDefault="00A139D2" w:rsidP="00A139D2">
            <w:pPr>
              <w:rPr>
                <w:rFonts w:asciiTheme="minorHAnsi" w:hAnsiTheme="minorHAnsi"/>
                <w:color w:val="000000"/>
                <w:szCs w:val="22"/>
                <w:lang w:val="en-GB"/>
              </w:rPr>
            </w:pPr>
          </w:p>
        </w:tc>
      </w:tr>
      <w:tr w:rsidR="00A139D2" w:rsidRPr="000E1A5F" w14:paraId="3C494069" w14:textId="77777777" w:rsidTr="00E56D30">
        <w:tc>
          <w:tcPr>
            <w:tcW w:w="751" w:type="dxa"/>
            <w:vAlign w:val="center"/>
          </w:tcPr>
          <w:p w14:paraId="55D22FA0" w14:textId="3EBF0F88"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151</w:t>
            </w:r>
          </w:p>
        </w:tc>
        <w:tc>
          <w:tcPr>
            <w:tcW w:w="2085" w:type="dxa"/>
            <w:tcBorders>
              <w:right w:val="single" w:sz="12" w:space="0" w:color="auto"/>
            </w:tcBorders>
            <w:vAlign w:val="bottom"/>
          </w:tcPr>
          <w:p w14:paraId="7B79E9F5" w14:textId="748FEF3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cal_Cband5a</w:t>
            </w:r>
          </w:p>
        </w:tc>
        <w:tc>
          <w:tcPr>
            <w:tcW w:w="567" w:type="dxa"/>
            <w:tcBorders>
              <w:left w:val="single" w:sz="12" w:space="0" w:color="auto"/>
            </w:tcBorders>
            <w:vAlign w:val="bottom"/>
          </w:tcPr>
          <w:p w14:paraId="0F115E3C" w14:textId="1CCC56CD"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858CB96" w14:textId="2DA48D4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186FE46" w14:textId="10D745FC" w:rsidR="00A139D2" w:rsidRPr="008A62D7" w:rsidRDefault="00A139D2" w:rsidP="00A139D2">
            <w:pPr>
              <w:rPr>
                <w:rFonts w:asciiTheme="minorHAnsi" w:hAnsiTheme="minorHAnsi"/>
                <w:color w:val="000000"/>
                <w:szCs w:val="22"/>
                <w:lang w:val="en-GB"/>
              </w:rPr>
            </w:pPr>
          </w:p>
        </w:tc>
        <w:tc>
          <w:tcPr>
            <w:tcW w:w="2410" w:type="dxa"/>
          </w:tcPr>
          <w:p w14:paraId="62D5B9E4" w14:textId="480C098D" w:rsidR="00A139D2" w:rsidRPr="008A62D7" w:rsidRDefault="00A139D2" w:rsidP="00A139D2">
            <w:pPr>
              <w:rPr>
                <w:rFonts w:asciiTheme="minorHAnsi" w:hAnsiTheme="minorHAnsi"/>
                <w:color w:val="000000"/>
                <w:szCs w:val="22"/>
                <w:lang w:val="en-GB"/>
              </w:rPr>
            </w:pPr>
          </w:p>
        </w:tc>
      </w:tr>
      <w:tr w:rsidR="00A139D2" w:rsidRPr="000E1A5F" w14:paraId="6F06E267" w14:textId="77777777" w:rsidTr="00E56D30">
        <w:tc>
          <w:tcPr>
            <w:tcW w:w="751" w:type="dxa"/>
            <w:vAlign w:val="center"/>
          </w:tcPr>
          <w:p w14:paraId="6138DB27" w14:textId="68BE3005"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152</w:t>
            </w:r>
          </w:p>
        </w:tc>
        <w:tc>
          <w:tcPr>
            <w:tcW w:w="2085" w:type="dxa"/>
            <w:tcBorders>
              <w:right w:val="single" w:sz="12" w:space="0" w:color="auto"/>
            </w:tcBorders>
            <w:vAlign w:val="bottom"/>
          </w:tcPr>
          <w:p w14:paraId="5D3C4D4B" w14:textId="356BE7AE"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cal_Cband5b</w:t>
            </w:r>
          </w:p>
        </w:tc>
        <w:tc>
          <w:tcPr>
            <w:tcW w:w="567" w:type="dxa"/>
            <w:tcBorders>
              <w:left w:val="single" w:sz="12" w:space="0" w:color="auto"/>
            </w:tcBorders>
            <w:vAlign w:val="bottom"/>
          </w:tcPr>
          <w:p w14:paraId="6D6E2630" w14:textId="5DB27884"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5BBE784" w14:textId="6A33BBA4"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4AD71F9" w14:textId="389C9603" w:rsidR="00A139D2" w:rsidRPr="008A62D7" w:rsidRDefault="00A139D2" w:rsidP="00A139D2">
            <w:pPr>
              <w:rPr>
                <w:rFonts w:asciiTheme="minorHAnsi" w:hAnsiTheme="minorHAnsi"/>
                <w:color w:val="000000"/>
                <w:szCs w:val="22"/>
                <w:lang w:val="en-GB"/>
              </w:rPr>
            </w:pPr>
          </w:p>
        </w:tc>
        <w:tc>
          <w:tcPr>
            <w:tcW w:w="2410" w:type="dxa"/>
          </w:tcPr>
          <w:p w14:paraId="0CFA07B8" w14:textId="7A1CA96C" w:rsidR="00A139D2" w:rsidRPr="008A62D7" w:rsidRDefault="00A139D2" w:rsidP="00A139D2">
            <w:pPr>
              <w:rPr>
                <w:rFonts w:asciiTheme="minorHAnsi" w:hAnsiTheme="minorHAnsi"/>
                <w:color w:val="000000"/>
                <w:szCs w:val="22"/>
                <w:lang w:val="en-GB"/>
              </w:rPr>
            </w:pPr>
          </w:p>
        </w:tc>
      </w:tr>
      <w:tr w:rsidR="00A139D2" w:rsidRPr="000E1A5F" w14:paraId="4C7B06C8" w14:textId="77777777" w:rsidTr="00E56D30">
        <w:tc>
          <w:tcPr>
            <w:tcW w:w="751" w:type="dxa"/>
            <w:vAlign w:val="center"/>
          </w:tcPr>
          <w:p w14:paraId="76286AF9" w14:textId="6FBA8836"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153</w:t>
            </w:r>
          </w:p>
        </w:tc>
        <w:tc>
          <w:tcPr>
            <w:tcW w:w="2085" w:type="dxa"/>
            <w:tcBorders>
              <w:right w:val="single" w:sz="12" w:space="0" w:color="auto"/>
            </w:tcBorders>
            <w:vAlign w:val="bottom"/>
          </w:tcPr>
          <w:p w14:paraId="079CBF7B" w14:textId="328D68F1"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cal_Cband6a</w:t>
            </w:r>
          </w:p>
        </w:tc>
        <w:tc>
          <w:tcPr>
            <w:tcW w:w="567" w:type="dxa"/>
            <w:tcBorders>
              <w:left w:val="single" w:sz="12" w:space="0" w:color="auto"/>
            </w:tcBorders>
            <w:vAlign w:val="bottom"/>
          </w:tcPr>
          <w:p w14:paraId="236A9040" w14:textId="5051789E"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A2CB46D" w14:textId="20E019F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301296E2" w14:textId="629C4A6D" w:rsidR="00A139D2" w:rsidRPr="008A62D7" w:rsidRDefault="00A139D2" w:rsidP="00A139D2">
            <w:pPr>
              <w:rPr>
                <w:rFonts w:asciiTheme="minorHAnsi" w:hAnsiTheme="minorHAnsi"/>
                <w:color w:val="000000"/>
                <w:szCs w:val="22"/>
                <w:lang w:val="en-GB"/>
              </w:rPr>
            </w:pPr>
          </w:p>
        </w:tc>
        <w:tc>
          <w:tcPr>
            <w:tcW w:w="2410" w:type="dxa"/>
          </w:tcPr>
          <w:p w14:paraId="54333B69" w14:textId="07D71DBB" w:rsidR="00A139D2" w:rsidRPr="008A62D7" w:rsidRDefault="00A139D2" w:rsidP="00A139D2">
            <w:pPr>
              <w:rPr>
                <w:rFonts w:asciiTheme="minorHAnsi" w:hAnsiTheme="minorHAnsi"/>
                <w:color w:val="000000"/>
                <w:szCs w:val="22"/>
                <w:lang w:val="en-GB"/>
              </w:rPr>
            </w:pPr>
          </w:p>
        </w:tc>
      </w:tr>
      <w:tr w:rsidR="00A139D2" w:rsidRPr="000E1A5F" w14:paraId="7A0F4FF8" w14:textId="77777777" w:rsidTr="00E56D30">
        <w:tc>
          <w:tcPr>
            <w:tcW w:w="751" w:type="dxa"/>
            <w:vAlign w:val="center"/>
          </w:tcPr>
          <w:p w14:paraId="26C0061E" w14:textId="78A9C93A"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154</w:t>
            </w:r>
          </w:p>
        </w:tc>
        <w:tc>
          <w:tcPr>
            <w:tcW w:w="2085" w:type="dxa"/>
            <w:tcBorders>
              <w:right w:val="single" w:sz="12" w:space="0" w:color="auto"/>
            </w:tcBorders>
            <w:vAlign w:val="bottom"/>
          </w:tcPr>
          <w:p w14:paraId="2FB7701C" w14:textId="6BF7382F"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cal_Cband6b</w:t>
            </w:r>
          </w:p>
        </w:tc>
        <w:tc>
          <w:tcPr>
            <w:tcW w:w="567" w:type="dxa"/>
            <w:tcBorders>
              <w:left w:val="single" w:sz="12" w:space="0" w:color="auto"/>
            </w:tcBorders>
            <w:vAlign w:val="bottom"/>
          </w:tcPr>
          <w:p w14:paraId="2B54B964" w14:textId="46AE2CD4"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C58F549" w14:textId="0E4D4DC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BC6E80F" w14:textId="61442506" w:rsidR="00A139D2" w:rsidRPr="008A62D7" w:rsidRDefault="00A139D2" w:rsidP="00A139D2">
            <w:pPr>
              <w:rPr>
                <w:rFonts w:asciiTheme="minorHAnsi" w:hAnsiTheme="minorHAnsi"/>
                <w:color w:val="000000"/>
                <w:szCs w:val="22"/>
                <w:lang w:val="en-GB"/>
              </w:rPr>
            </w:pPr>
          </w:p>
        </w:tc>
        <w:tc>
          <w:tcPr>
            <w:tcW w:w="2410" w:type="dxa"/>
            <w:vAlign w:val="bottom"/>
          </w:tcPr>
          <w:p w14:paraId="08C148B7" w14:textId="77E68333" w:rsidR="00A139D2" w:rsidRPr="008A62D7" w:rsidRDefault="00A139D2" w:rsidP="00A139D2">
            <w:pPr>
              <w:rPr>
                <w:rFonts w:asciiTheme="minorHAnsi" w:hAnsiTheme="minorHAnsi"/>
                <w:i/>
                <w:color w:val="000000"/>
                <w:szCs w:val="22"/>
                <w:lang w:val="en-GB"/>
              </w:rPr>
            </w:pPr>
          </w:p>
        </w:tc>
      </w:tr>
      <w:tr w:rsidR="00A139D2" w:rsidRPr="000E1A5F" w14:paraId="73D93941" w14:textId="77777777" w:rsidTr="00E56D30">
        <w:tc>
          <w:tcPr>
            <w:tcW w:w="751" w:type="dxa"/>
            <w:vAlign w:val="center"/>
          </w:tcPr>
          <w:p w14:paraId="387BE5D7" w14:textId="3593E864"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155</w:t>
            </w:r>
          </w:p>
        </w:tc>
        <w:tc>
          <w:tcPr>
            <w:tcW w:w="2085" w:type="dxa"/>
            <w:tcBorders>
              <w:right w:val="single" w:sz="12" w:space="0" w:color="auto"/>
            </w:tcBorders>
            <w:vAlign w:val="bottom"/>
          </w:tcPr>
          <w:p w14:paraId="042D2F9E" w14:textId="79CE0B0F"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cal_Xband3a</w:t>
            </w:r>
          </w:p>
        </w:tc>
        <w:tc>
          <w:tcPr>
            <w:tcW w:w="567" w:type="dxa"/>
            <w:tcBorders>
              <w:left w:val="single" w:sz="12" w:space="0" w:color="auto"/>
            </w:tcBorders>
            <w:vAlign w:val="bottom"/>
          </w:tcPr>
          <w:p w14:paraId="548870F3" w14:textId="4120ECA7"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11620F18" w14:textId="5BEA2882"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9E9C602" w14:textId="7A9C5EB4" w:rsidR="00A139D2" w:rsidRPr="008A62D7" w:rsidRDefault="00A139D2" w:rsidP="00A139D2">
            <w:pPr>
              <w:rPr>
                <w:rFonts w:asciiTheme="minorHAnsi" w:hAnsiTheme="minorHAnsi"/>
                <w:color w:val="000000"/>
                <w:szCs w:val="22"/>
                <w:lang w:val="en-GB"/>
              </w:rPr>
            </w:pPr>
          </w:p>
        </w:tc>
        <w:tc>
          <w:tcPr>
            <w:tcW w:w="2410" w:type="dxa"/>
            <w:vAlign w:val="bottom"/>
          </w:tcPr>
          <w:p w14:paraId="185E4712" w14:textId="68756479" w:rsidR="00A139D2" w:rsidRPr="008A62D7" w:rsidRDefault="00A139D2" w:rsidP="00A139D2">
            <w:pPr>
              <w:rPr>
                <w:rFonts w:asciiTheme="minorHAnsi" w:hAnsiTheme="minorHAnsi"/>
                <w:color w:val="000000"/>
                <w:szCs w:val="22"/>
                <w:lang w:val="en-GB"/>
              </w:rPr>
            </w:pPr>
          </w:p>
        </w:tc>
      </w:tr>
      <w:tr w:rsidR="00A139D2" w:rsidRPr="000E1A5F" w14:paraId="4E417397" w14:textId="77777777" w:rsidTr="00E56D30">
        <w:tc>
          <w:tcPr>
            <w:tcW w:w="751" w:type="dxa"/>
            <w:vAlign w:val="center"/>
          </w:tcPr>
          <w:p w14:paraId="6F7669E6" w14:textId="6F60602E"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156</w:t>
            </w:r>
          </w:p>
        </w:tc>
        <w:tc>
          <w:tcPr>
            <w:tcW w:w="2085" w:type="dxa"/>
            <w:tcBorders>
              <w:right w:val="single" w:sz="12" w:space="0" w:color="auto"/>
            </w:tcBorders>
            <w:vAlign w:val="bottom"/>
          </w:tcPr>
          <w:p w14:paraId="2CC97CFD" w14:textId="262F1E2D"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cal_Xband3b</w:t>
            </w:r>
          </w:p>
        </w:tc>
        <w:tc>
          <w:tcPr>
            <w:tcW w:w="567" w:type="dxa"/>
            <w:tcBorders>
              <w:left w:val="single" w:sz="12" w:space="0" w:color="auto"/>
            </w:tcBorders>
            <w:vAlign w:val="bottom"/>
          </w:tcPr>
          <w:p w14:paraId="48CCC70F" w14:textId="225A6EE8"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2FD596C" w14:textId="30C5765C" w:rsidR="00A139D2" w:rsidRPr="008A62D7" w:rsidRDefault="00A139D2" w:rsidP="00A139D2">
            <w:pPr>
              <w:rPr>
                <w:rFonts w:asciiTheme="minorHAnsi" w:hAnsiTheme="minorHAnsi"/>
                <w:i/>
                <w:color w:val="000000"/>
                <w:szCs w:val="22"/>
                <w:lang w:val="en-GB"/>
              </w:rPr>
            </w:pPr>
          </w:p>
        </w:tc>
        <w:tc>
          <w:tcPr>
            <w:tcW w:w="709" w:type="dxa"/>
            <w:tcBorders>
              <w:left w:val="single" w:sz="12" w:space="0" w:color="auto"/>
            </w:tcBorders>
            <w:vAlign w:val="bottom"/>
          </w:tcPr>
          <w:p w14:paraId="7C5C6F4E" w14:textId="2A699D54" w:rsidR="00A139D2" w:rsidRPr="008A62D7" w:rsidRDefault="00A139D2" w:rsidP="00A139D2">
            <w:pPr>
              <w:rPr>
                <w:rFonts w:asciiTheme="minorHAnsi" w:hAnsiTheme="minorHAnsi"/>
                <w:color w:val="000000"/>
                <w:szCs w:val="22"/>
                <w:lang w:val="en-GB"/>
              </w:rPr>
            </w:pPr>
          </w:p>
        </w:tc>
        <w:tc>
          <w:tcPr>
            <w:tcW w:w="2410" w:type="dxa"/>
            <w:vAlign w:val="bottom"/>
          </w:tcPr>
          <w:p w14:paraId="0126F2E9" w14:textId="778AFF1B" w:rsidR="00A139D2" w:rsidRPr="008A62D7" w:rsidRDefault="00A139D2" w:rsidP="00A139D2">
            <w:pPr>
              <w:rPr>
                <w:rFonts w:asciiTheme="minorHAnsi" w:hAnsiTheme="minorHAnsi"/>
                <w:color w:val="000000"/>
                <w:szCs w:val="22"/>
                <w:lang w:val="en-GB"/>
              </w:rPr>
            </w:pPr>
          </w:p>
        </w:tc>
      </w:tr>
      <w:tr w:rsidR="00A139D2" w:rsidRPr="000E1A5F" w14:paraId="7328D0B3" w14:textId="77777777" w:rsidTr="00E56D30">
        <w:tc>
          <w:tcPr>
            <w:tcW w:w="751" w:type="dxa"/>
            <w:vAlign w:val="center"/>
          </w:tcPr>
          <w:p w14:paraId="3FFC425F" w14:textId="1ECFF68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157</w:t>
            </w:r>
          </w:p>
        </w:tc>
        <w:tc>
          <w:tcPr>
            <w:tcW w:w="2085" w:type="dxa"/>
            <w:tcBorders>
              <w:right w:val="single" w:sz="12" w:space="0" w:color="auto"/>
            </w:tcBorders>
            <w:vAlign w:val="bottom"/>
          </w:tcPr>
          <w:p w14:paraId="4B8B05A3" w14:textId="7E03DED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cal_Xband4a</w:t>
            </w:r>
          </w:p>
        </w:tc>
        <w:tc>
          <w:tcPr>
            <w:tcW w:w="567" w:type="dxa"/>
            <w:tcBorders>
              <w:left w:val="single" w:sz="12" w:space="0" w:color="auto"/>
            </w:tcBorders>
            <w:vAlign w:val="bottom"/>
          </w:tcPr>
          <w:p w14:paraId="2F6410DD" w14:textId="0F142E62"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CE7AF2D" w14:textId="3A31444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4F38105D" w14:textId="502BC4FF" w:rsidR="00A139D2" w:rsidRPr="008A62D7" w:rsidRDefault="00A139D2" w:rsidP="00A139D2">
            <w:pPr>
              <w:rPr>
                <w:rFonts w:asciiTheme="minorHAnsi" w:hAnsiTheme="minorHAnsi"/>
                <w:color w:val="000000"/>
                <w:szCs w:val="22"/>
                <w:lang w:val="en-GB"/>
              </w:rPr>
            </w:pPr>
          </w:p>
        </w:tc>
        <w:tc>
          <w:tcPr>
            <w:tcW w:w="2410" w:type="dxa"/>
            <w:vAlign w:val="bottom"/>
          </w:tcPr>
          <w:p w14:paraId="34D89069" w14:textId="3D1E583C" w:rsidR="00A139D2" w:rsidRPr="008A62D7" w:rsidRDefault="00A139D2" w:rsidP="00A139D2">
            <w:pPr>
              <w:rPr>
                <w:rFonts w:asciiTheme="minorHAnsi" w:hAnsiTheme="minorHAnsi"/>
                <w:color w:val="000000"/>
                <w:szCs w:val="22"/>
                <w:lang w:val="en-GB"/>
              </w:rPr>
            </w:pPr>
          </w:p>
        </w:tc>
      </w:tr>
      <w:tr w:rsidR="00A139D2" w:rsidRPr="000E1A5F" w14:paraId="1750360C" w14:textId="77777777" w:rsidTr="00E56D30">
        <w:tc>
          <w:tcPr>
            <w:tcW w:w="751" w:type="dxa"/>
            <w:vAlign w:val="center"/>
          </w:tcPr>
          <w:p w14:paraId="7FDB6AF2" w14:textId="44E03460"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158</w:t>
            </w:r>
          </w:p>
        </w:tc>
        <w:tc>
          <w:tcPr>
            <w:tcW w:w="2085" w:type="dxa"/>
            <w:tcBorders>
              <w:right w:val="single" w:sz="12" w:space="0" w:color="auto"/>
            </w:tcBorders>
            <w:vAlign w:val="bottom"/>
          </w:tcPr>
          <w:p w14:paraId="1FA2B2F0" w14:textId="137F504B"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cal_Xband4b</w:t>
            </w:r>
          </w:p>
        </w:tc>
        <w:tc>
          <w:tcPr>
            <w:tcW w:w="567" w:type="dxa"/>
            <w:tcBorders>
              <w:left w:val="single" w:sz="12" w:space="0" w:color="auto"/>
            </w:tcBorders>
            <w:vAlign w:val="bottom"/>
          </w:tcPr>
          <w:p w14:paraId="3FB75FC1" w14:textId="39ED6AA5"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8E13C49" w14:textId="3C6997B2"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3D2C02A" w14:textId="16FB293C" w:rsidR="00A139D2" w:rsidRPr="008A62D7" w:rsidRDefault="00A139D2" w:rsidP="00A139D2">
            <w:pPr>
              <w:rPr>
                <w:rFonts w:asciiTheme="minorHAnsi" w:hAnsiTheme="minorHAnsi"/>
                <w:color w:val="000000"/>
                <w:szCs w:val="22"/>
                <w:lang w:val="en-GB"/>
              </w:rPr>
            </w:pPr>
          </w:p>
        </w:tc>
        <w:tc>
          <w:tcPr>
            <w:tcW w:w="2410" w:type="dxa"/>
            <w:vAlign w:val="bottom"/>
          </w:tcPr>
          <w:p w14:paraId="77231100" w14:textId="1D77C632" w:rsidR="00A139D2" w:rsidRPr="008A62D7" w:rsidRDefault="00A139D2" w:rsidP="00A139D2">
            <w:pPr>
              <w:rPr>
                <w:rFonts w:asciiTheme="minorHAnsi" w:hAnsiTheme="minorHAnsi"/>
                <w:color w:val="000000"/>
                <w:szCs w:val="22"/>
                <w:lang w:val="en-GB"/>
              </w:rPr>
            </w:pPr>
          </w:p>
        </w:tc>
      </w:tr>
      <w:tr w:rsidR="00A139D2" w:rsidRPr="000E1A5F" w14:paraId="03C563C2" w14:textId="77777777" w:rsidTr="00E56D30">
        <w:tc>
          <w:tcPr>
            <w:tcW w:w="751" w:type="dxa"/>
            <w:vAlign w:val="center"/>
          </w:tcPr>
          <w:p w14:paraId="7B362660" w14:textId="62BE5C8B"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159</w:t>
            </w:r>
          </w:p>
        </w:tc>
        <w:tc>
          <w:tcPr>
            <w:tcW w:w="2085" w:type="dxa"/>
            <w:tcBorders>
              <w:right w:val="single" w:sz="12" w:space="0" w:color="auto"/>
            </w:tcBorders>
            <w:vAlign w:val="bottom"/>
          </w:tcPr>
          <w:p w14:paraId="676B1DAB" w14:textId="7DA3095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cal_Xband5a</w:t>
            </w:r>
          </w:p>
        </w:tc>
        <w:tc>
          <w:tcPr>
            <w:tcW w:w="567" w:type="dxa"/>
            <w:tcBorders>
              <w:left w:val="single" w:sz="12" w:space="0" w:color="auto"/>
            </w:tcBorders>
            <w:vAlign w:val="bottom"/>
          </w:tcPr>
          <w:p w14:paraId="135E1F70" w14:textId="4F22F0B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1CE8B7E6" w14:textId="5923D804"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6E3AC7A" w14:textId="1EA27309" w:rsidR="00A139D2" w:rsidRPr="008A62D7" w:rsidRDefault="00A139D2" w:rsidP="00A139D2">
            <w:pPr>
              <w:rPr>
                <w:rFonts w:asciiTheme="minorHAnsi" w:hAnsiTheme="minorHAnsi"/>
                <w:color w:val="000000"/>
                <w:szCs w:val="22"/>
                <w:lang w:val="en-GB"/>
              </w:rPr>
            </w:pPr>
          </w:p>
        </w:tc>
        <w:tc>
          <w:tcPr>
            <w:tcW w:w="2410" w:type="dxa"/>
            <w:vAlign w:val="bottom"/>
          </w:tcPr>
          <w:p w14:paraId="075C8776" w14:textId="67AE23DB" w:rsidR="00A139D2" w:rsidRPr="008A62D7" w:rsidRDefault="00A139D2" w:rsidP="00A139D2">
            <w:pPr>
              <w:rPr>
                <w:rFonts w:asciiTheme="minorHAnsi" w:hAnsiTheme="minorHAnsi"/>
                <w:color w:val="000000"/>
                <w:szCs w:val="22"/>
                <w:lang w:val="en-GB"/>
              </w:rPr>
            </w:pPr>
          </w:p>
        </w:tc>
      </w:tr>
      <w:tr w:rsidR="00A139D2" w:rsidRPr="000E1A5F" w14:paraId="5209D777" w14:textId="77777777" w:rsidTr="00E56D30">
        <w:tc>
          <w:tcPr>
            <w:tcW w:w="751" w:type="dxa"/>
            <w:vAlign w:val="center"/>
          </w:tcPr>
          <w:p w14:paraId="4690AB32" w14:textId="2CE2378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160</w:t>
            </w:r>
          </w:p>
        </w:tc>
        <w:tc>
          <w:tcPr>
            <w:tcW w:w="2085" w:type="dxa"/>
            <w:tcBorders>
              <w:right w:val="single" w:sz="12" w:space="0" w:color="auto"/>
            </w:tcBorders>
            <w:vAlign w:val="bottom"/>
          </w:tcPr>
          <w:p w14:paraId="37046CF7" w14:textId="71E489B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cal_Xband5b</w:t>
            </w:r>
          </w:p>
        </w:tc>
        <w:tc>
          <w:tcPr>
            <w:tcW w:w="567" w:type="dxa"/>
            <w:tcBorders>
              <w:left w:val="single" w:sz="12" w:space="0" w:color="auto"/>
            </w:tcBorders>
            <w:vAlign w:val="bottom"/>
          </w:tcPr>
          <w:p w14:paraId="3FD5045D" w14:textId="6535FDB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A154C4F" w14:textId="1A37AEB4"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4E1D5B73" w14:textId="3C9E267F" w:rsidR="00A139D2" w:rsidRPr="008A62D7" w:rsidRDefault="00A139D2" w:rsidP="00A139D2">
            <w:pPr>
              <w:rPr>
                <w:rFonts w:asciiTheme="minorHAnsi" w:hAnsiTheme="minorHAnsi"/>
                <w:color w:val="000000"/>
                <w:szCs w:val="22"/>
                <w:lang w:val="en-GB"/>
              </w:rPr>
            </w:pPr>
          </w:p>
        </w:tc>
        <w:tc>
          <w:tcPr>
            <w:tcW w:w="2410" w:type="dxa"/>
            <w:vAlign w:val="bottom"/>
          </w:tcPr>
          <w:p w14:paraId="574A2211" w14:textId="09F5FAAB" w:rsidR="00A139D2" w:rsidRPr="008A62D7" w:rsidRDefault="00A139D2" w:rsidP="00A139D2">
            <w:pPr>
              <w:rPr>
                <w:rFonts w:asciiTheme="minorHAnsi" w:hAnsiTheme="minorHAnsi"/>
                <w:color w:val="000000"/>
                <w:szCs w:val="22"/>
                <w:lang w:val="en-GB"/>
              </w:rPr>
            </w:pPr>
          </w:p>
        </w:tc>
      </w:tr>
      <w:tr w:rsidR="00A139D2" w:rsidRPr="000E1A5F" w14:paraId="032896AB" w14:textId="77777777" w:rsidTr="00E56D30">
        <w:tc>
          <w:tcPr>
            <w:tcW w:w="751" w:type="dxa"/>
            <w:vAlign w:val="center"/>
          </w:tcPr>
          <w:p w14:paraId="5E9BE2A5" w14:textId="23D13769"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161</w:t>
            </w:r>
          </w:p>
        </w:tc>
        <w:tc>
          <w:tcPr>
            <w:tcW w:w="2085" w:type="dxa"/>
            <w:tcBorders>
              <w:right w:val="single" w:sz="12" w:space="0" w:color="auto"/>
            </w:tcBorders>
            <w:vAlign w:val="bottom"/>
          </w:tcPr>
          <w:p w14:paraId="1D52BBCB" w14:textId="598EE8FD"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cal_Xband6a</w:t>
            </w:r>
          </w:p>
        </w:tc>
        <w:tc>
          <w:tcPr>
            <w:tcW w:w="567" w:type="dxa"/>
            <w:tcBorders>
              <w:left w:val="single" w:sz="12" w:space="0" w:color="auto"/>
            </w:tcBorders>
            <w:vAlign w:val="bottom"/>
          </w:tcPr>
          <w:p w14:paraId="09FB2B26" w14:textId="3AC82718"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3B30077" w14:textId="72BF951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525766D" w14:textId="4F47060A" w:rsidR="00A139D2" w:rsidRPr="008A62D7" w:rsidRDefault="00A139D2" w:rsidP="00A139D2">
            <w:pPr>
              <w:rPr>
                <w:rFonts w:asciiTheme="minorHAnsi" w:hAnsiTheme="minorHAnsi"/>
                <w:color w:val="000000"/>
                <w:szCs w:val="22"/>
                <w:lang w:val="en-GB"/>
              </w:rPr>
            </w:pPr>
          </w:p>
        </w:tc>
        <w:tc>
          <w:tcPr>
            <w:tcW w:w="2410" w:type="dxa"/>
            <w:vAlign w:val="bottom"/>
          </w:tcPr>
          <w:p w14:paraId="093CF8FC" w14:textId="6B2A4286" w:rsidR="00A139D2" w:rsidRPr="008A62D7" w:rsidRDefault="00A139D2" w:rsidP="00A139D2">
            <w:pPr>
              <w:rPr>
                <w:rFonts w:asciiTheme="minorHAnsi" w:hAnsiTheme="minorHAnsi"/>
                <w:color w:val="000000"/>
                <w:szCs w:val="22"/>
                <w:lang w:val="en-GB"/>
              </w:rPr>
            </w:pPr>
          </w:p>
        </w:tc>
      </w:tr>
      <w:tr w:rsidR="00A139D2" w:rsidRPr="000E1A5F" w14:paraId="7487EF55" w14:textId="77777777" w:rsidTr="00E56D30">
        <w:tc>
          <w:tcPr>
            <w:tcW w:w="751" w:type="dxa"/>
            <w:vAlign w:val="center"/>
          </w:tcPr>
          <w:p w14:paraId="4728DDA9" w14:textId="4EE8785C"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162</w:t>
            </w:r>
          </w:p>
        </w:tc>
        <w:tc>
          <w:tcPr>
            <w:tcW w:w="2085" w:type="dxa"/>
            <w:tcBorders>
              <w:right w:val="single" w:sz="12" w:space="0" w:color="auto"/>
            </w:tcBorders>
            <w:vAlign w:val="bottom"/>
          </w:tcPr>
          <w:p w14:paraId="05CC7770" w14:textId="6F31001E"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cal_Xband6b</w:t>
            </w:r>
          </w:p>
        </w:tc>
        <w:tc>
          <w:tcPr>
            <w:tcW w:w="567" w:type="dxa"/>
            <w:tcBorders>
              <w:left w:val="single" w:sz="12" w:space="0" w:color="auto"/>
            </w:tcBorders>
            <w:vAlign w:val="bottom"/>
          </w:tcPr>
          <w:p w14:paraId="100EC268" w14:textId="59199156"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144C488" w14:textId="4D372F2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6346A73" w14:textId="061ACD00" w:rsidR="00A139D2" w:rsidRPr="008A62D7" w:rsidRDefault="00A139D2" w:rsidP="00A139D2">
            <w:pPr>
              <w:rPr>
                <w:rFonts w:asciiTheme="minorHAnsi" w:hAnsiTheme="minorHAnsi"/>
                <w:color w:val="000000"/>
                <w:szCs w:val="22"/>
                <w:lang w:val="en-GB"/>
              </w:rPr>
            </w:pPr>
          </w:p>
        </w:tc>
        <w:tc>
          <w:tcPr>
            <w:tcW w:w="2410" w:type="dxa"/>
            <w:vAlign w:val="bottom"/>
          </w:tcPr>
          <w:p w14:paraId="03E49DD7" w14:textId="182CB4A5" w:rsidR="00A139D2" w:rsidRPr="008A62D7" w:rsidRDefault="00A139D2" w:rsidP="00A139D2">
            <w:pPr>
              <w:rPr>
                <w:rFonts w:asciiTheme="minorHAnsi" w:hAnsiTheme="minorHAnsi"/>
                <w:color w:val="000000"/>
                <w:szCs w:val="22"/>
                <w:lang w:val="en-GB"/>
              </w:rPr>
            </w:pPr>
          </w:p>
        </w:tc>
      </w:tr>
      <w:tr w:rsidR="00A139D2" w:rsidRPr="000E1A5F" w14:paraId="73A9DA2D" w14:textId="77777777" w:rsidTr="00973D6D">
        <w:tc>
          <w:tcPr>
            <w:tcW w:w="751" w:type="dxa"/>
            <w:vAlign w:val="bottom"/>
          </w:tcPr>
          <w:p w14:paraId="1DF592DB" w14:textId="0D8CE169"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163</w:t>
            </w:r>
          </w:p>
        </w:tc>
        <w:tc>
          <w:tcPr>
            <w:tcW w:w="2085" w:type="dxa"/>
            <w:tcBorders>
              <w:right w:val="single" w:sz="12" w:space="0" w:color="auto"/>
            </w:tcBorders>
            <w:vAlign w:val="bottom"/>
          </w:tcPr>
          <w:p w14:paraId="710FA283" w14:textId="70B0307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unc_Cband3</w:t>
            </w:r>
          </w:p>
        </w:tc>
        <w:tc>
          <w:tcPr>
            <w:tcW w:w="567" w:type="dxa"/>
            <w:tcBorders>
              <w:left w:val="single" w:sz="12" w:space="0" w:color="auto"/>
            </w:tcBorders>
            <w:vAlign w:val="bottom"/>
          </w:tcPr>
          <w:p w14:paraId="7FDA7C50" w14:textId="0B64CAA6"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BE00BA9" w14:textId="2CA685B9"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5D2C434F" w14:textId="41672295" w:rsidR="00A139D2" w:rsidRPr="008A62D7" w:rsidRDefault="00A139D2" w:rsidP="00A139D2">
            <w:pPr>
              <w:rPr>
                <w:rFonts w:asciiTheme="minorHAnsi" w:hAnsiTheme="minorHAnsi"/>
                <w:color w:val="000000"/>
                <w:szCs w:val="22"/>
                <w:lang w:val="en-GB"/>
              </w:rPr>
            </w:pPr>
          </w:p>
        </w:tc>
        <w:tc>
          <w:tcPr>
            <w:tcW w:w="2410" w:type="dxa"/>
            <w:vAlign w:val="bottom"/>
          </w:tcPr>
          <w:p w14:paraId="061F23B7" w14:textId="0822FD96" w:rsidR="00A139D2" w:rsidRPr="008A62D7" w:rsidRDefault="00A139D2" w:rsidP="00A139D2">
            <w:pPr>
              <w:rPr>
                <w:rFonts w:asciiTheme="minorHAnsi" w:hAnsiTheme="minorHAnsi"/>
                <w:color w:val="000000"/>
                <w:szCs w:val="22"/>
                <w:lang w:val="en-GB"/>
              </w:rPr>
            </w:pPr>
          </w:p>
        </w:tc>
      </w:tr>
      <w:tr w:rsidR="00A139D2" w:rsidRPr="000E1A5F" w14:paraId="4A0322FE" w14:textId="77777777" w:rsidTr="00973D6D">
        <w:tc>
          <w:tcPr>
            <w:tcW w:w="751" w:type="dxa"/>
            <w:vAlign w:val="bottom"/>
          </w:tcPr>
          <w:p w14:paraId="5623E11D" w14:textId="323F3AD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164</w:t>
            </w:r>
          </w:p>
        </w:tc>
        <w:tc>
          <w:tcPr>
            <w:tcW w:w="2085" w:type="dxa"/>
            <w:tcBorders>
              <w:right w:val="single" w:sz="12" w:space="0" w:color="auto"/>
            </w:tcBorders>
            <w:vAlign w:val="bottom"/>
          </w:tcPr>
          <w:p w14:paraId="397FFD9C" w14:textId="3EC11136"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unc_Cband4</w:t>
            </w:r>
          </w:p>
        </w:tc>
        <w:tc>
          <w:tcPr>
            <w:tcW w:w="567" w:type="dxa"/>
            <w:tcBorders>
              <w:left w:val="single" w:sz="12" w:space="0" w:color="auto"/>
            </w:tcBorders>
            <w:vAlign w:val="bottom"/>
          </w:tcPr>
          <w:p w14:paraId="7E312EF9" w14:textId="4FB8990E"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FE3F67A" w14:textId="2DF94AD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7736F14" w14:textId="65F61E67" w:rsidR="00A139D2" w:rsidRPr="008A62D7" w:rsidRDefault="00A139D2" w:rsidP="00A139D2">
            <w:pPr>
              <w:rPr>
                <w:rFonts w:asciiTheme="minorHAnsi" w:hAnsiTheme="minorHAnsi"/>
                <w:color w:val="000000"/>
                <w:szCs w:val="22"/>
                <w:lang w:val="en-GB"/>
              </w:rPr>
            </w:pPr>
          </w:p>
        </w:tc>
        <w:tc>
          <w:tcPr>
            <w:tcW w:w="2410" w:type="dxa"/>
            <w:vAlign w:val="bottom"/>
          </w:tcPr>
          <w:p w14:paraId="1279140E" w14:textId="0924DB1A" w:rsidR="00A139D2" w:rsidRPr="008A62D7" w:rsidRDefault="00A139D2" w:rsidP="00A139D2">
            <w:pPr>
              <w:rPr>
                <w:rFonts w:asciiTheme="minorHAnsi" w:hAnsiTheme="minorHAnsi"/>
                <w:color w:val="000000"/>
                <w:szCs w:val="22"/>
                <w:lang w:val="en-GB"/>
              </w:rPr>
            </w:pPr>
          </w:p>
        </w:tc>
      </w:tr>
      <w:tr w:rsidR="00A139D2" w:rsidRPr="000E1A5F" w14:paraId="5DFE0735" w14:textId="77777777" w:rsidTr="00973D6D">
        <w:tc>
          <w:tcPr>
            <w:tcW w:w="751" w:type="dxa"/>
            <w:vAlign w:val="bottom"/>
          </w:tcPr>
          <w:p w14:paraId="7562562B" w14:textId="0FBE2CEC"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165</w:t>
            </w:r>
          </w:p>
        </w:tc>
        <w:tc>
          <w:tcPr>
            <w:tcW w:w="2085" w:type="dxa"/>
            <w:tcBorders>
              <w:right w:val="single" w:sz="12" w:space="0" w:color="auto"/>
            </w:tcBorders>
            <w:vAlign w:val="bottom"/>
          </w:tcPr>
          <w:p w14:paraId="58909F0A" w14:textId="0DCE073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unc_Cband5</w:t>
            </w:r>
          </w:p>
        </w:tc>
        <w:tc>
          <w:tcPr>
            <w:tcW w:w="567" w:type="dxa"/>
            <w:tcBorders>
              <w:left w:val="single" w:sz="12" w:space="0" w:color="auto"/>
            </w:tcBorders>
            <w:vAlign w:val="bottom"/>
          </w:tcPr>
          <w:p w14:paraId="3F32205E" w14:textId="1E7EFF86"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11098E8" w14:textId="32AC7E88"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4C6BF30" w14:textId="5F9D5AAD" w:rsidR="00A139D2" w:rsidRPr="008A62D7" w:rsidRDefault="00A139D2" w:rsidP="00A139D2">
            <w:pPr>
              <w:rPr>
                <w:rFonts w:asciiTheme="minorHAnsi" w:hAnsiTheme="minorHAnsi"/>
                <w:color w:val="000000"/>
                <w:szCs w:val="22"/>
                <w:lang w:val="en-GB"/>
              </w:rPr>
            </w:pPr>
          </w:p>
        </w:tc>
        <w:tc>
          <w:tcPr>
            <w:tcW w:w="2410" w:type="dxa"/>
            <w:vAlign w:val="bottom"/>
          </w:tcPr>
          <w:p w14:paraId="07A19C83" w14:textId="2B3D095F" w:rsidR="00A139D2" w:rsidRPr="008A62D7" w:rsidRDefault="00A139D2" w:rsidP="00A139D2">
            <w:pPr>
              <w:rPr>
                <w:rFonts w:asciiTheme="minorHAnsi" w:hAnsiTheme="minorHAnsi"/>
                <w:color w:val="000000"/>
                <w:szCs w:val="22"/>
                <w:lang w:val="en-GB"/>
              </w:rPr>
            </w:pPr>
          </w:p>
        </w:tc>
      </w:tr>
      <w:tr w:rsidR="00A139D2" w:rsidRPr="000E1A5F" w14:paraId="45439DBC" w14:textId="77777777" w:rsidTr="00973D6D">
        <w:tc>
          <w:tcPr>
            <w:tcW w:w="751" w:type="dxa"/>
            <w:vAlign w:val="bottom"/>
          </w:tcPr>
          <w:p w14:paraId="7567703D" w14:textId="33F7ACA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166</w:t>
            </w:r>
          </w:p>
        </w:tc>
        <w:tc>
          <w:tcPr>
            <w:tcW w:w="2085" w:type="dxa"/>
            <w:tcBorders>
              <w:right w:val="single" w:sz="12" w:space="0" w:color="auto"/>
            </w:tcBorders>
            <w:vAlign w:val="bottom"/>
          </w:tcPr>
          <w:p w14:paraId="1C49DB42" w14:textId="3FA6B30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unc_Cband6</w:t>
            </w:r>
          </w:p>
        </w:tc>
        <w:tc>
          <w:tcPr>
            <w:tcW w:w="567" w:type="dxa"/>
            <w:tcBorders>
              <w:left w:val="single" w:sz="12" w:space="0" w:color="auto"/>
            </w:tcBorders>
            <w:vAlign w:val="bottom"/>
          </w:tcPr>
          <w:p w14:paraId="586D39A2" w14:textId="221B13D9"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148E0B4" w14:textId="347C5D7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13E145F7" w14:textId="367152A5" w:rsidR="00A139D2" w:rsidRPr="008A62D7" w:rsidRDefault="00A139D2" w:rsidP="00A139D2">
            <w:pPr>
              <w:rPr>
                <w:rFonts w:asciiTheme="minorHAnsi" w:hAnsiTheme="minorHAnsi"/>
                <w:color w:val="000000"/>
                <w:szCs w:val="22"/>
                <w:lang w:val="en-GB"/>
              </w:rPr>
            </w:pPr>
          </w:p>
        </w:tc>
        <w:tc>
          <w:tcPr>
            <w:tcW w:w="2410" w:type="dxa"/>
            <w:vAlign w:val="bottom"/>
          </w:tcPr>
          <w:p w14:paraId="4445CFD9" w14:textId="56B3452A" w:rsidR="00A139D2" w:rsidRPr="008A62D7" w:rsidRDefault="00A139D2" w:rsidP="00A139D2">
            <w:pPr>
              <w:rPr>
                <w:rFonts w:asciiTheme="minorHAnsi" w:hAnsiTheme="minorHAnsi"/>
                <w:color w:val="000000"/>
                <w:szCs w:val="22"/>
                <w:lang w:val="en-GB"/>
              </w:rPr>
            </w:pPr>
          </w:p>
        </w:tc>
      </w:tr>
      <w:tr w:rsidR="00A139D2" w:rsidRPr="000E1A5F" w14:paraId="5F5A3D3C" w14:textId="77777777" w:rsidTr="00973D6D">
        <w:tc>
          <w:tcPr>
            <w:tcW w:w="751" w:type="dxa"/>
            <w:vAlign w:val="bottom"/>
          </w:tcPr>
          <w:p w14:paraId="4E071056" w14:textId="792E9D6E"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167</w:t>
            </w:r>
          </w:p>
        </w:tc>
        <w:tc>
          <w:tcPr>
            <w:tcW w:w="2085" w:type="dxa"/>
            <w:tcBorders>
              <w:right w:val="single" w:sz="12" w:space="0" w:color="auto"/>
            </w:tcBorders>
            <w:vAlign w:val="bottom"/>
          </w:tcPr>
          <w:p w14:paraId="000A8152" w14:textId="0C5A844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unc_Xband3</w:t>
            </w:r>
          </w:p>
        </w:tc>
        <w:tc>
          <w:tcPr>
            <w:tcW w:w="567" w:type="dxa"/>
            <w:tcBorders>
              <w:left w:val="single" w:sz="12" w:space="0" w:color="auto"/>
            </w:tcBorders>
            <w:vAlign w:val="bottom"/>
          </w:tcPr>
          <w:p w14:paraId="2E0FE49B" w14:textId="48D5E31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2C1E288" w14:textId="04BFB02A"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531C42D0" w14:textId="2DB49B89" w:rsidR="00A139D2" w:rsidRPr="008A62D7" w:rsidRDefault="00A139D2" w:rsidP="00A139D2">
            <w:pPr>
              <w:rPr>
                <w:rFonts w:asciiTheme="minorHAnsi" w:hAnsiTheme="minorHAnsi"/>
                <w:color w:val="000000"/>
                <w:szCs w:val="22"/>
                <w:lang w:val="en-GB"/>
              </w:rPr>
            </w:pPr>
          </w:p>
        </w:tc>
        <w:tc>
          <w:tcPr>
            <w:tcW w:w="2410" w:type="dxa"/>
            <w:vAlign w:val="bottom"/>
          </w:tcPr>
          <w:p w14:paraId="7E3C035F" w14:textId="4614F981" w:rsidR="00A139D2" w:rsidRPr="008A62D7" w:rsidRDefault="00A139D2" w:rsidP="00A139D2">
            <w:pPr>
              <w:rPr>
                <w:rFonts w:asciiTheme="minorHAnsi" w:hAnsiTheme="minorHAnsi"/>
                <w:color w:val="000000"/>
                <w:szCs w:val="22"/>
                <w:lang w:val="en-GB"/>
              </w:rPr>
            </w:pPr>
          </w:p>
        </w:tc>
      </w:tr>
      <w:tr w:rsidR="00A139D2" w:rsidRPr="000E1A5F" w14:paraId="3B649FA4" w14:textId="77777777" w:rsidTr="00973D6D">
        <w:tc>
          <w:tcPr>
            <w:tcW w:w="751" w:type="dxa"/>
            <w:vAlign w:val="bottom"/>
          </w:tcPr>
          <w:p w14:paraId="23EC0C07" w14:textId="0790EF8F"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168</w:t>
            </w:r>
          </w:p>
        </w:tc>
        <w:tc>
          <w:tcPr>
            <w:tcW w:w="2085" w:type="dxa"/>
            <w:tcBorders>
              <w:right w:val="single" w:sz="12" w:space="0" w:color="auto"/>
            </w:tcBorders>
            <w:vAlign w:val="bottom"/>
          </w:tcPr>
          <w:p w14:paraId="31962B3B" w14:textId="5E43060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unc_Xband4</w:t>
            </w:r>
          </w:p>
        </w:tc>
        <w:tc>
          <w:tcPr>
            <w:tcW w:w="567" w:type="dxa"/>
            <w:tcBorders>
              <w:left w:val="single" w:sz="12" w:space="0" w:color="auto"/>
            </w:tcBorders>
            <w:vAlign w:val="bottom"/>
          </w:tcPr>
          <w:p w14:paraId="6905433C" w14:textId="5B150A8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9F1359C" w14:textId="109C6681"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5A248DD" w14:textId="7C27740F" w:rsidR="00A139D2" w:rsidRPr="008A62D7" w:rsidRDefault="00A139D2" w:rsidP="00A139D2">
            <w:pPr>
              <w:rPr>
                <w:rFonts w:asciiTheme="minorHAnsi" w:hAnsiTheme="minorHAnsi"/>
                <w:color w:val="000000"/>
                <w:szCs w:val="22"/>
                <w:lang w:val="en-GB"/>
              </w:rPr>
            </w:pPr>
          </w:p>
        </w:tc>
        <w:tc>
          <w:tcPr>
            <w:tcW w:w="2410" w:type="dxa"/>
            <w:vAlign w:val="bottom"/>
          </w:tcPr>
          <w:p w14:paraId="3DD1F9B0" w14:textId="7A9D35D7" w:rsidR="00A139D2" w:rsidRPr="008A62D7" w:rsidRDefault="00A139D2" w:rsidP="00A139D2">
            <w:pPr>
              <w:rPr>
                <w:rFonts w:asciiTheme="minorHAnsi" w:hAnsiTheme="minorHAnsi"/>
                <w:color w:val="000000"/>
                <w:szCs w:val="22"/>
                <w:lang w:val="en-GB"/>
              </w:rPr>
            </w:pPr>
          </w:p>
        </w:tc>
      </w:tr>
      <w:tr w:rsidR="00A139D2" w:rsidRPr="000E1A5F" w14:paraId="4189E427" w14:textId="77777777" w:rsidTr="00973D6D">
        <w:tc>
          <w:tcPr>
            <w:tcW w:w="751" w:type="dxa"/>
            <w:vAlign w:val="bottom"/>
          </w:tcPr>
          <w:p w14:paraId="1E4D3417" w14:textId="4C4B4CE1"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169</w:t>
            </w:r>
          </w:p>
        </w:tc>
        <w:tc>
          <w:tcPr>
            <w:tcW w:w="2085" w:type="dxa"/>
            <w:tcBorders>
              <w:right w:val="single" w:sz="12" w:space="0" w:color="auto"/>
            </w:tcBorders>
            <w:vAlign w:val="bottom"/>
          </w:tcPr>
          <w:p w14:paraId="12D42436" w14:textId="7FD123C2"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unc_Xband5</w:t>
            </w:r>
          </w:p>
        </w:tc>
        <w:tc>
          <w:tcPr>
            <w:tcW w:w="567" w:type="dxa"/>
            <w:tcBorders>
              <w:left w:val="single" w:sz="12" w:space="0" w:color="auto"/>
            </w:tcBorders>
            <w:vAlign w:val="bottom"/>
          </w:tcPr>
          <w:p w14:paraId="6F7DD487" w14:textId="2B6D4E57"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94F1FA0" w14:textId="434E3C5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B7D1C35" w14:textId="7FA3A06C" w:rsidR="00A139D2" w:rsidRPr="008A62D7" w:rsidRDefault="00A139D2" w:rsidP="00A139D2">
            <w:pPr>
              <w:rPr>
                <w:rFonts w:asciiTheme="minorHAnsi" w:hAnsiTheme="minorHAnsi"/>
                <w:color w:val="000000"/>
                <w:szCs w:val="22"/>
                <w:lang w:val="en-GB"/>
              </w:rPr>
            </w:pPr>
          </w:p>
        </w:tc>
        <w:tc>
          <w:tcPr>
            <w:tcW w:w="2410" w:type="dxa"/>
            <w:vAlign w:val="bottom"/>
          </w:tcPr>
          <w:p w14:paraId="09B00A5A" w14:textId="0BA62344" w:rsidR="00A139D2" w:rsidRPr="008A62D7" w:rsidRDefault="00A139D2" w:rsidP="00A139D2">
            <w:pPr>
              <w:rPr>
                <w:rFonts w:asciiTheme="minorHAnsi" w:hAnsiTheme="minorHAnsi"/>
                <w:color w:val="000000"/>
                <w:szCs w:val="22"/>
                <w:lang w:val="en-GB"/>
              </w:rPr>
            </w:pPr>
          </w:p>
        </w:tc>
      </w:tr>
      <w:tr w:rsidR="00A139D2" w:rsidRPr="000E1A5F" w14:paraId="42CC1C8F" w14:textId="77777777" w:rsidTr="00973D6D">
        <w:tc>
          <w:tcPr>
            <w:tcW w:w="751" w:type="dxa"/>
            <w:vAlign w:val="bottom"/>
          </w:tcPr>
          <w:p w14:paraId="6202949E" w14:textId="1555C96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170</w:t>
            </w:r>
          </w:p>
        </w:tc>
        <w:tc>
          <w:tcPr>
            <w:tcW w:w="2085" w:type="dxa"/>
            <w:tcBorders>
              <w:right w:val="single" w:sz="12" w:space="0" w:color="auto"/>
            </w:tcBorders>
            <w:vAlign w:val="bottom"/>
          </w:tcPr>
          <w:p w14:paraId="180C532F" w14:textId="171B6A7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unc_Xband6</w:t>
            </w:r>
          </w:p>
        </w:tc>
        <w:tc>
          <w:tcPr>
            <w:tcW w:w="567" w:type="dxa"/>
            <w:tcBorders>
              <w:left w:val="single" w:sz="12" w:space="0" w:color="auto"/>
            </w:tcBorders>
            <w:vAlign w:val="bottom"/>
          </w:tcPr>
          <w:p w14:paraId="2BDFE720" w14:textId="6D430259"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7B2812E" w14:textId="4A8862C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6129149" w14:textId="7F751A8C" w:rsidR="00A139D2" w:rsidRPr="008A62D7" w:rsidRDefault="00A139D2" w:rsidP="00A139D2">
            <w:pPr>
              <w:rPr>
                <w:rFonts w:asciiTheme="minorHAnsi" w:hAnsiTheme="minorHAnsi"/>
                <w:color w:val="000000"/>
                <w:szCs w:val="22"/>
                <w:lang w:val="en-GB"/>
              </w:rPr>
            </w:pPr>
          </w:p>
        </w:tc>
        <w:tc>
          <w:tcPr>
            <w:tcW w:w="2410" w:type="dxa"/>
            <w:vAlign w:val="bottom"/>
          </w:tcPr>
          <w:p w14:paraId="315C739D" w14:textId="2102B20B" w:rsidR="00A139D2" w:rsidRPr="008A62D7" w:rsidRDefault="00A139D2" w:rsidP="00A139D2">
            <w:pPr>
              <w:rPr>
                <w:rFonts w:asciiTheme="minorHAnsi" w:hAnsiTheme="minorHAnsi"/>
                <w:color w:val="000000"/>
                <w:szCs w:val="22"/>
                <w:lang w:val="en-GB"/>
              </w:rPr>
            </w:pPr>
          </w:p>
        </w:tc>
      </w:tr>
      <w:tr w:rsidR="00A139D2" w:rsidRPr="000E1A5F" w14:paraId="5EBE9364" w14:textId="77777777" w:rsidTr="00973D6D">
        <w:tc>
          <w:tcPr>
            <w:tcW w:w="751" w:type="dxa"/>
            <w:vAlign w:val="bottom"/>
          </w:tcPr>
          <w:p w14:paraId="2B708194" w14:textId="11D094C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171</w:t>
            </w:r>
          </w:p>
        </w:tc>
        <w:tc>
          <w:tcPr>
            <w:tcW w:w="2085" w:type="dxa"/>
            <w:tcBorders>
              <w:right w:val="single" w:sz="12" w:space="0" w:color="auto"/>
            </w:tcBorders>
            <w:vAlign w:val="bottom"/>
          </w:tcPr>
          <w:p w14:paraId="1627C643" w14:textId="09E9451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qfak_Cband3</w:t>
            </w:r>
          </w:p>
        </w:tc>
        <w:tc>
          <w:tcPr>
            <w:tcW w:w="567" w:type="dxa"/>
            <w:tcBorders>
              <w:left w:val="single" w:sz="12" w:space="0" w:color="auto"/>
            </w:tcBorders>
            <w:vAlign w:val="bottom"/>
          </w:tcPr>
          <w:p w14:paraId="0EEDB45C" w14:textId="00D0CB4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502CF3DB" w14:textId="6E5CFFDE"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793E881" w14:textId="69B56127" w:rsidR="00A139D2" w:rsidRPr="008A62D7" w:rsidRDefault="00A139D2" w:rsidP="00A139D2">
            <w:pPr>
              <w:rPr>
                <w:rFonts w:asciiTheme="minorHAnsi" w:hAnsiTheme="minorHAnsi"/>
                <w:color w:val="000000"/>
                <w:szCs w:val="22"/>
                <w:lang w:val="en-GB"/>
              </w:rPr>
            </w:pPr>
          </w:p>
        </w:tc>
        <w:tc>
          <w:tcPr>
            <w:tcW w:w="2410" w:type="dxa"/>
            <w:vAlign w:val="bottom"/>
          </w:tcPr>
          <w:p w14:paraId="304B95CC" w14:textId="0221E75C" w:rsidR="00A139D2" w:rsidRPr="008A62D7" w:rsidRDefault="00A139D2" w:rsidP="00A139D2">
            <w:pPr>
              <w:rPr>
                <w:rFonts w:asciiTheme="minorHAnsi" w:hAnsiTheme="minorHAnsi"/>
                <w:color w:val="000000"/>
                <w:szCs w:val="22"/>
                <w:lang w:val="en-GB"/>
              </w:rPr>
            </w:pPr>
          </w:p>
        </w:tc>
      </w:tr>
      <w:tr w:rsidR="00A139D2" w:rsidRPr="000E1A5F" w14:paraId="08D4D1BB" w14:textId="77777777" w:rsidTr="00973D6D">
        <w:tc>
          <w:tcPr>
            <w:tcW w:w="751" w:type="dxa"/>
            <w:vAlign w:val="bottom"/>
          </w:tcPr>
          <w:p w14:paraId="50294CD4" w14:textId="550BEA7A"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172</w:t>
            </w:r>
          </w:p>
        </w:tc>
        <w:tc>
          <w:tcPr>
            <w:tcW w:w="2085" w:type="dxa"/>
            <w:tcBorders>
              <w:right w:val="single" w:sz="12" w:space="0" w:color="auto"/>
            </w:tcBorders>
            <w:vAlign w:val="bottom"/>
          </w:tcPr>
          <w:p w14:paraId="5B753143" w14:textId="452F3ED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qfak_Cband4</w:t>
            </w:r>
          </w:p>
        </w:tc>
        <w:tc>
          <w:tcPr>
            <w:tcW w:w="567" w:type="dxa"/>
            <w:tcBorders>
              <w:left w:val="single" w:sz="12" w:space="0" w:color="auto"/>
            </w:tcBorders>
            <w:vAlign w:val="bottom"/>
          </w:tcPr>
          <w:p w14:paraId="39EFC5C9" w14:textId="04634687"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E837FD2" w14:textId="2E58167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center"/>
          </w:tcPr>
          <w:p w14:paraId="55CB5FEC" w14:textId="5B5A32B4" w:rsidR="00A139D2" w:rsidRPr="008A62D7" w:rsidRDefault="00A139D2" w:rsidP="00A139D2">
            <w:pPr>
              <w:rPr>
                <w:rFonts w:asciiTheme="minorHAnsi" w:hAnsiTheme="minorHAnsi"/>
                <w:color w:val="000000"/>
                <w:szCs w:val="22"/>
                <w:lang w:val="en-GB"/>
              </w:rPr>
            </w:pPr>
          </w:p>
        </w:tc>
        <w:tc>
          <w:tcPr>
            <w:tcW w:w="2410" w:type="dxa"/>
            <w:vAlign w:val="bottom"/>
          </w:tcPr>
          <w:p w14:paraId="762BC942" w14:textId="540B94D9" w:rsidR="00A139D2" w:rsidRPr="008A62D7" w:rsidRDefault="00A139D2" w:rsidP="00A139D2">
            <w:pPr>
              <w:rPr>
                <w:rFonts w:asciiTheme="minorHAnsi" w:hAnsiTheme="minorHAnsi"/>
                <w:color w:val="000000"/>
                <w:szCs w:val="22"/>
                <w:lang w:val="en-GB"/>
              </w:rPr>
            </w:pPr>
          </w:p>
        </w:tc>
      </w:tr>
      <w:tr w:rsidR="00A139D2" w:rsidRPr="000E1A5F" w14:paraId="0C7F0CA8" w14:textId="77777777" w:rsidTr="00973D6D">
        <w:tc>
          <w:tcPr>
            <w:tcW w:w="751" w:type="dxa"/>
            <w:vAlign w:val="bottom"/>
          </w:tcPr>
          <w:p w14:paraId="677EA402" w14:textId="408A5C8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173</w:t>
            </w:r>
          </w:p>
        </w:tc>
        <w:tc>
          <w:tcPr>
            <w:tcW w:w="2085" w:type="dxa"/>
            <w:tcBorders>
              <w:right w:val="single" w:sz="12" w:space="0" w:color="auto"/>
            </w:tcBorders>
            <w:vAlign w:val="bottom"/>
          </w:tcPr>
          <w:p w14:paraId="0066DFF6" w14:textId="170C7725" w:rsidR="00A139D2" w:rsidRPr="008A62D7" w:rsidRDefault="00A139D2" w:rsidP="00A139D2">
            <w:pPr>
              <w:rPr>
                <w:rFonts w:asciiTheme="minorHAnsi" w:hAnsiTheme="minorHAnsi"/>
                <w:i/>
                <w:color w:val="000000"/>
                <w:szCs w:val="22"/>
                <w:lang w:val="en-GB"/>
              </w:rPr>
            </w:pPr>
            <w:r w:rsidRPr="008A62D7">
              <w:rPr>
                <w:rFonts w:ascii="Calibri" w:hAnsi="Calibri"/>
                <w:color w:val="000000"/>
                <w:szCs w:val="22"/>
                <w:lang w:val="en-GB"/>
              </w:rPr>
              <w:t>qfak_Cband5</w:t>
            </w:r>
          </w:p>
        </w:tc>
        <w:tc>
          <w:tcPr>
            <w:tcW w:w="567" w:type="dxa"/>
            <w:tcBorders>
              <w:left w:val="single" w:sz="12" w:space="0" w:color="auto"/>
            </w:tcBorders>
            <w:vAlign w:val="bottom"/>
          </w:tcPr>
          <w:p w14:paraId="05AA7DD1" w14:textId="31BC1B89" w:rsidR="00A139D2" w:rsidRPr="008A62D7" w:rsidRDefault="00A139D2" w:rsidP="00A139D2">
            <w:pPr>
              <w:jc w:val="center"/>
              <w:rPr>
                <w:rFonts w:asciiTheme="minorHAnsi" w:hAnsiTheme="minorHAnsi"/>
                <w:color w:val="000000"/>
                <w:szCs w:val="22"/>
                <w:lang w:val="en-GB" w:eastAsia="is-IS"/>
              </w:rPr>
            </w:pPr>
          </w:p>
        </w:tc>
        <w:tc>
          <w:tcPr>
            <w:tcW w:w="1984" w:type="dxa"/>
            <w:tcBorders>
              <w:right w:val="single" w:sz="12" w:space="0" w:color="auto"/>
            </w:tcBorders>
            <w:vAlign w:val="bottom"/>
          </w:tcPr>
          <w:p w14:paraId="78A97D29" w14:textId="386910F3" w:rsidR="00A139D2" w:rsidRPr="008A62D7" w:rsidRDefault="00A139D2" w:rsidP="00A139D2">
            <w:pPr>
              <w:rPr>
                <w:rFonts w:asciiTheme="minorHAnsi" w:hAnsiTheme="minorHAnsi"/>
                <w:bCs/>
                <w:kern w:val="32"/>
                <w:szCs w:val="22"/>
                <w:lang w:val="en-GB"/>
              </w:rPr>
            </w:pPr>
          </w:p>
        </w:tc>
        <w:tc>
          <w:tcPr>
            <w:tcW w:w="709" w:type="dxa"/>
            <w:tcBorders>
              <w:left w:val="single" w:sz="12" w:space="0" w:color="auto"/>
            </w:tcBorders>
            <w:vAlign w:val="center"/>
          </w:tcPr>
          <w:p w14:paraId="19338BFD" w14:textId="4A83ABF7" w:rsidR="00A139D2" w:rsidRPr="008A62D7" w:rsidRDefault="00A139D2" w:rsidP="00A139D2">
            <w:pPr>
              <w:rPr>
                <w:rFonts w:asciiTheme="minorHAnsi" w:hAnsiTheme="minorHAnsi"/>
                <w:bCs/>
                <w:kern w:val="32"/>
                <w:szCs w:val="22"/>
                <w:lang w:val="en-GB"/>
              </w:rPr>
            </w:pPr>
          </w:p>
        </w:tc>
        <w:tc>
          <w:tcPr>
            <w:tcW w:w="2410" w:type="dxa"/>
            <w:vAlign w:val="bottom"/>
          </w:tcPr>
          <w:p w14:paraId="698E206E" w14:textId="63A84C4A" w:rsidR="00A139D2" w:rsidRPr="008A62D7" w:rsidRDefault="00A139D2" w:rsidP="00A139D2">
            <w:pPr>
              <w:rPr>
                <w:rFonts w:asciiTheme="minorHAnsi" w:hAnsiTheme="minorHAnsi"/>
                <w:bCs/>
                <w:kern w:val="32"/>
                <w:szCs w:val="22"/>
                <w:lang w:val="en-GB"/>
              </w:rPr>
            </w:pPr>
          </w:p>
        </w:tc>
      </w:tr>
      <w:tr w:rsidR="00A139D2" w:rsidRPr="000E1A5F" w14:paraId="3A8081F3" w14:textId="77777777" w:rsidTr="00973D6D">
        <w:tc>
          <w:tcPr>
            <w:tcW w:w="751" w:type="dxa"/>
            <w:vAlign w:val="bottom"/>
          </w:tcPr>
          <w:p w14:paraId="011543B4" w14:textId="54438096"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174</w:t>
            </w:r>
          </w:p>
        </w:tc>
        <w:tc>
          <w:tcPr>
            <w:tcW w:w="2085" w:type="dxa"/>
            <w:tcBorders>
              <w:right w:val="single" w:sz="12" w:space="0" w:color="auto"/>
            </w:tcBorders>
            <w:vAlign w:val="bottom"/>
          </w:tcPr>
          <w:p w14:paraId="27D30C7C" w14:textId="3CA8D289"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qfak_Cband6</w:t>
            </w:r>
          </w:p>
        </w:tc>
        <w:tc>
          <w:tcPr>
            <w:tcW w:w="567" w:type="dxa"/>
            <w:tcBorders>
              <w:left w:val="single" w:sz="12" w:space="0" w:color="auto"/>
            </w:tcBorders>
            <w:vAlign w:val="bottom"/>
          </w:tcPr>
          <w:p w14:paraId="6692BE72" w14:textId="3A6C2F5C"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6A1191C" w14:textId="51335C63" w:rsidR="00A139D2" w:rsidRPr="008A62D7" w:rsidRDefault="00A139D2" w:rsidP="00A139D2">
            <w:pPr>
              <w:rPr>
                <w:rFonts w:asciiTheme="minorHAnsi" w:hAnsiTheme="minorHAnsi"/>
                <w:bCs/>
                <w:kern w:val="32"/>
                <w:szCs w:val="22"/>
                <w:lang w:val="en-GB"/>
              </w:rPr>
            </w:pPr>
          </w:p>
        </w:tc>
        <w:tc>
          <w:tcPr>
            <w:tcW w:w="709" w:type="dxa"/>
            <w:tcBorders>
              <w:left w:val="single" w:sz="12" w:space="0" w:color="auto"/>
            </w:tcBorders>
            <w:vAlign w:val="center"/>
          </w:tcPr>
          <w:p w14:paraId="0D4D025E" w14:textId="59EC16CB" w:rsidR="00A139D2" w:rsidRPr="008A62D7" w:rsidRDefault="00A139D2" w:rsidP="00A139D2">
            <w:pPr>
              <w:rPr>
                <w:rFonts w:asciiTheme="minorHAnsi" w:hAnsiTheme="minorHAnsi"/>
                <w:bCs/>
                <w:kern w:val="32"/>
                <w:szCs w:val="22"/>
                <w:lang w:val="en-GB"/>
              </w:rPr>
            </w:pPr>
          </w:p>
        </w:tc>
        <w:tc>
          <w:tcPr>
            <w:tcW w:w="2410" w:type="dxa"/>
            <w:vAlign w:val="bottom"/>
          </w:tcPr>
          <w:p w14:paraId="5E6096A8" w14:textId="01CE1444" w:rsidR="00A139D2" w:rsidRPr="008A62D7" w:rsidRDefault="00A139D2" w:rsidP="00A139D2">
            <w:pPr>
              <w:rPr>
                <w:rFonts w:asciiTheme="minorHAnsi" w:hAnsiTheme="minorHAnsi"/>
                <w:bCs/>
                <w:kern w:val="32"/>
                <w:szCs w:val="22"/>
                <w:lang w:val="en-GB"/>
              </w:rPr>
            </w:pPr>
          </w:p>
        </w:tc>
      </w:tr>
      <w:tr w:rsidR="00A139D2" w:rsidRPr="000E1A5F" w14:paraId="13DA3B70" w14:textId="77777777" w:rsidTr="00973D6D">
        <w:tc>
          <w:tcPr>
            <w:tcW w:w="751" w:type="dxa"/>
            <w:vAlign w:val="bottom"/>
          </w:tcPr>
          <w:p w14:paraId="6F0615BA" w14:textId="33A195A8"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175</w:t>
            </w:r>
          </w:p>
        </w:tc>
        <w:tc>
          <w:tcPr>
            <w:tcW w:w="2085" w:type="dxa"/>
            <w:tcBorders>
              <w:right w:val="single" w:sz="12" w:space="0" w:color="auto"/>
            </w:tcBorders>
            <w:vAlign w:val="bottom"/>
          </w:tcPr>
          <w:p w14:paraId="577C613A" w14:textId="58F7173C"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qfak_Xband3</w:t>
            </w:r>
          </w:p>
        </w:tc>
        <w:tc>
          <w:tcPr>
            <w:tcW w:w="567" w:type="dxa"/>
            <w:tcBorders>
              <w:left w:val="single" w:sz="12" w:space="0" w:color="auto"/>
            </w:tcBorders>
            <w:vAlign w:val="bottom"/>
          </w:tcPr>
          <w:p w14:paraId="59AAD432" w14:textId="4D2707AD"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99B721C" w14:textId="5C23314C" w:rsidR="00A139D2" w:rsidRPr="008A62D7" w:rsidRDefault="00A139D2" w:rsidP="00A139D2">
            <w:pPr>
              <w:rPr>
                <w:rFonts w:asciiTheme="minorHAnsi" w:hAnsiTheme="minorHAnsi"/>
                <w:bCs/>
                <w:kern w:val="32"/>
                <w:szCs w:val="22"/>
                <w:lang w:val="en-GB"/>
              </w:rPr>
            </w:pPr>
          </w:p>
        </w:tc>
        <w:tc>
          <w:tcPr>
            <w:tcW w:w="709" w:type="dxa"/>
            <w:tcBorders>
              <w:left w:val="single" w:sz="12" w:space="0" w:color="auto"/>
            </w:tcBorders>
            <w:vAlign w:val="center"/>
          </w:tcPr>
          <w:p w14:paraId="2B755DE3" w14:textId="4482772F" w:rsidR="00A139D2" w:rsidRPr="008A62D7" w:rsidRDefault="00A139D2" w:rsidP="00A139D2">
            <w:pPr>
              <w:rPr>
                <w:rFonts w:asciiTheme="minorHAnsi" w:hAnsiTheme="minorHAnsi"/>
                <w:bCs/>
                <w:kern w:val="32"/>
                <w:szCs w:val="22"/>
                <w:lang w:val="en-GB"/>
              </w:rPr>
            </w:pPr>
          </w:p>
        </w:tc>
        <w:tc>
          <w:tcPr>
            <w:tcW w:w="2410" w:type="dxa"/>
            <w:vAlign w:val="bottom"/>
          </w:tcPr>
          <w:p w14:paraId="509F8C67" w14:textId="5F9A7B8B" w:rsidR="00A139D2" w:rsidRPr="008A62D7" w:rsidRDefault="00A139D2" w:rsidP="00A139D2">
            <w:pPr>
              <w:rPr>
                <w:rFonts w:asciiTheme="minorHAnsi" w:hAnsiTheme="minorHAnsi"/>
                <w:bCs/>
                <w:kern w:val="32"/>
                <w:szCs w:val="22"/>
                <w:lang w:val="en-GB"/>
              </w:rPr>
            </w:pPr>
          </w:p>
        </w:tc>
      </w:tr>
    </w:tbl>
    <w:p w14:paraId="2A556F0E" w14:textId="57908A1E" w:rsidR="00735CB7" w:rsidRPr="008A62D7" w:rsidRDefault="00735CB7">
      <w:pPr>
        <w:rPr>
          <w:rFonts w:asciiTheme="minorHAnsi" w:hAnsiTheme="minorHAnsi"/>
          <w:szCs w:val="22"/>
          <w:lang w:val="en-GB"/>
        </w:rPr>
      </w:pPr>
      <w:r w:rsidRPr="008A62D7">
        <w:rPr>
          <w:rFonts w:asciiTheme="minorHAnsi" w:hAnsiTheme="minorHAnsi"/>
          <w:szCs w:val="22"/>
          <w:lang w:val="en-GB"/>
        </w:rPr>
        <w:br w:type="page"/>
      </w:r>
    </w:p>
    <w:p w14:paraId="1391B319" w14:textId="77777777" w:rsidR="001245B9" w:rsidRPr="008A62D7" w:rsidRDefault="001245B9">
      <w:pPr>
        <w:rPr>
          <w:rFonts w:asciiTheme="minorHAnsi" w:hAnsiTheme="minorHAnsi"/>
          <w:szCs w:val="22"/>
          <w:lang w:val="en-GB"/>
        </w:rPr>
      </w:pPr>
    </w:p>
    <w:p w14:paraId="43168D56" w14:textId="09C2AC59" w:rsidR="001245B9" w:rsidRPr="008A62D7" w:rsidRDefault="001245B9" w:rsidP="00910C95">
      <w:pPr>
        <w:pStyle w:val="Heading1"/>
        <w:numPr>
          <w:ilvl w:val="0"/>
          <w:numId w:val="0"/>
        </w:numPr>
        <w:ind w:left="432" w:hanging="432"/>
        <w:rPr>
          <w:lang w:val="en-GB"/>
        </w:rPr>
      </w:pPr>
      <w:bookmarkStart w:id="2224" w:name="_Ref482623100"/>
      <w:bookmarkStart w:id="2225" w:name="_Toc536110952"/>
      <w:r w:rsidRPr="008A62D7">
        <w:rPr>
          <w:lang w:val="en-GB"/>
        </w:rPr>
        <w:t xml:space="preserve">Appendix </w:t>
      </w:r>
      <w:r w:rsidR="0041172B" w:rsidRPr="008A62D7">
        <w:rPr>
          <w:lang w:val="en-GB"/>
        </w:rPr>
        <w:t>G</w:t>
      </w:r>
      <w:r w:rsidRPr="008A62D7">
        <w:rPr>
          <w:lang w:val="en-GB"/>
        </w:rPr>
        <w:t>: Example for a Status Report</w:t>
      </w:r>
      <w:bookmarkEnd w:id="2224"/>
      <w:bookmarkEnd w:id="2225"/>
    </w:p>
    <w:p w14:paraId="0EE343B5" w14:textId="77777777" w:rsidR="0085521C" w:rsidRPr="008A62D7" w:rsidRDefault="0085521C" w:rsidP="0085521C">
      <w:pPr>
        <w:rPr>
          <w:lang w:val="en-GB"/>
        </w:rPr>
      </w:pPr>
    </w:p>
    <w:p w14:paraId="12B0E76F"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ERUPTION SOURCE PARAMETER STATUS REPORT</w:t>
      </w:r>
    </w:p>
    <w:p w14:paraId="27AB3A82"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6EF05501" w14:textId="248A6970"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 - - - output from Refir </w:t>
      </w:r>
      <w:del w:id="2226" w:author="Dioguardi, Fabio" w:date="2019-01-24T17:10:00Z">
        <w:r w:rsidR="00A70C55" w:rsidRPr="008A62D7" w:rsidDel="00D812EF">
          <w:rPr>
            <w:rFonts w:asciiTheme="minorHAnsi" w:hAnsiTheme="minorHAnsi"/>
            <w:sz w:val="20"/>
            <w:szCs w:val="20"/>
            <w:lang w:val="en-GB"/>
          </w:rPr>
          <w:delText>18.1</w:delText>
        </w:r>
      </w:del>
      <w:ins w:id="2227" w:author="Dioguardi, Fabio" w:date="2019-01-24T17:10:00Z">
        <w:r w:rsidR="00D812EF">
          <w:rPr>
            <w:rFonts w:asciiTheme="minorHAnsi" w:hAnsiTheme="minorHAnsi"/>
            <w:sz w:val="20"/>
            <w:szCs w:val="20"/>
            <w:lang w:val="en-GB"/>
          </w:rPr>
          <w:t>19.0</w:t>
        </w:r>
      </w:ins>
      <w:r w:rsidRPr="008A62D7">
        <w:rPr>
          <w:rFonts w:asciiTheme="minorHAnsi" w:hAnsiTheme="minorHAnsi"/>
          <w:sz w:val="20"/>
          <w:szCs w:val="20"/>
          <w:lang w:val="en-GB"/>
        </w:rPr>
        <w:t xml:space="preserve"> - - - - - </w:t>
      </w:r>
    </w:p>
    <w:p w14:paraId="14FA0805"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 FUTUREVOLC EXERCISE! +++ </w:t>
      </w:r>
    </w:p>
    <w:p w14:paraId="571256A5" w14:textId="77777777" w:rsidR="001245B9" w:rsidRPr="008A62D7" w:rsidRDefault="001245B9" w:rsidP="001245B9">
      <w:pPr>
        <w:rPr>
          <w:rFonts w:asciiTheme="minorHAnsi" w:hAnsiTheme="minorHAnsi"/>
          <w:sz w:val="20"/>
          <w:szCs w:val="20"/>
          <w:lang w:val="en-GB"/>
        </w:rPr>
      </w:pPr>
    </w:p>
    <w:p w14:paraId="7592E5EF"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&lt;&lt;&lt;&lt;&lt;&lt;&lt;&lt;&lt;&lt;&lt;01/27/2016 19:10:00&gt;&gt;&gt;&gt;&gt;&gt;&gt;&gt;&gt;&gt;&gt;&gt;</w:t>
      </w:r>
    </w:p>
    <w:p w14:paraId="1F8BF48B" w14:textId="77777777" w:rsidR="001245B9" w:rsidRPr="008A62D7" w:rsidRDefault="001245B9" w:rsidP="001245B9">
      <w:pPr>
        <w:rPr>
          <w:rFonts w:asciiTheme="minorHAnsi" w:hAnsiTheme="minorHAnsi"/>
          <w:sz w:val="20"/>
          <w:szCs w:val="20"/>
          <w:lang w:val="en-GB"/>
        </w:rPr>
      </w:pPr>
    </w:p>
    <w:p w14:paraId="57312F91"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&gt;&gt;&gt; Plume Height Stats (a.v.) &lt;&lt;&lt;           </w:t>
      </w:r>
    </w:p>
    <w:p w14:paraId="14FABAED"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71E1C320" w14:textId="5BEF4B96"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time frame:</w:t>
      </w:r>
      <w:r w:rsidRPr="008A62D7">
        <w:rPr>
          <w:rFonts w:asciiTheme="minorHAnsi" w:hAnsiTheme="minorHAnsi"/>
          <w:sz w:val="20"/>
          <w:szCs w:val="20"/>
          <w:lang w:val="en-GB"/>
        </w:rPr>
        <w:tab/>
      </w:r>
      <w:r w:rsidRPr="008A62D7">
        <w:rPr>
          <w:rFonts w:asciiTheme="minorHAnsi" w:hAnsiTheme="minorHAnsi"/>
          <w:sz w:val="20"/>
          <w:szCs w:val="20"/>
          <w:lang w:val="en-GB"/>
        </w:rPr>
        <w:tab/>
        <w:t>60 min</w:t>
      </w:r>
    </w:p>
    <w:p w14:paraId="7D07A931" w14:textId="0A49E696"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tracked data N:</w:t>
      </w:r>
      <w:r w:rsidRPr="008A62D7">
        <w:rPr>
          <w:rFonts w:asciiTheme="minorHAnsi" w:hAnsiTheme="minorHAnsi"/>
          <w:sz w:val="20"/>
          <w:szCs w:val="20"/>
          <w:lang w:val="en-GB"/>
        </w:rPr>
        <w:tab/>
      </w:r>
      <w:r w:rsidRPr="008A62D7">
        <w:rPr>
          <w:rFonts w:asciiTheme="minorHAnsi" w:hAnsiTheme="minorHAnsi"/>
          <w:sz w:val="20"/>
          <w:szCs w:val="20"/>
          <w:lang w:val="en-GB"/>
        </w:rPr>
        <w:tab/>
      </w:r>
      <w:r w:rsidR="00850F2F" w:rsidRPr="008A62D7">
        <w:rPr>
          <w:rFonts w:asciiTheme="minorHAnsi" w:hAnsiTheme="minorHAnsi"/>
          <w:sz w:val="20"/>
          <w:szCs w:val="20"/>
          <w:lang w:val="en-GB"/>
        </w:rPr>
        <w:t>1</w:t>
      </w:r>
    </w:p>
    <w:p w14:paraId="29F2C5B2" w14:textId="058AD1A8"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minimum pl.h.:</w:t>
      </w:r>
      <w:r w:rsidRPr="008A62D7">
        <w:rPr>
          <w:rFonts w:asciiTheme="minorHAnsi" w:hAnsiTheme="minorHAnsi"/>
          <w:sz w:val="20"/>
          <w:szCs w:val="20"/>
          <w:lang w:val="en-GB"/>
        </w:rPr>
        <w:tab/>
      </w:r>
      <w:r w:rsidRPr="008A62D7">
        <w:rPr>
          <w:rFonts w:asciiTheme="minorHAnsi" w:hAnsiTheme="minorHAnsi"/>
          <w:sz w:val="20"/>
          <w:szCs w:val="20"/>
          <w:lang w:val="en-GB"/>
        </w:rPr>
        <w:tab/>
        <w:t>3300.0 m</w:t>
      </w:r>
    </w:p>
    <w:p w14:paraId="6197121B" w14:textId="54F2E6BD"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best e. pl.h.:</w:t>
      </w:r>
      <w:r w:rsidRPr="008A62D7">
        <w:rPr>
          <w:rFonts w:asciiTheme="minorHAnsi" w:hAnsiTheme="minorHAnsi"/>
          <w:sz w:val="20"/>
          <w:szCs w:val="20"/>
          <w:lang w:val="en-GB"/>
        </w:rPr>
        <w:tab/>
      </w:r>
      <w:r w:rsidRPr="008A62D7">
        <w:rPr>
          <w:rFonts w:asciiTheme="minorHAnsi" w:hAnsiTheme="minorHAnsi"/>
          <w:sz w:val="20"/>
          <w:szCs w:val="20"/>
          <w:lang w:val="en-GB"/>
        </w:rPr>
        <w:tab/>
        <w:t>4800.0 m</w:t>
      </w:r>
    </w:p>
    <w:p w14:paraId="7B9E8AD8" w14:textId="54EE4C53"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maximum pl.h.:</w:t>
      </w:r>
      <w:r w:rsidRPr="008A62D7">
        <w:rPr>
          <w:rFonts w:asciiTheme="minorHAnsi" w:hAnsiTheme="minorHAnsi"/>
          <w:sz w:val="20"/>
          <w:szCs w:val="20"/>
          <w:lang w:val="en-GB"/>
        </w:rPr>
        <w:tab/>
      </w:r>
      <w:r w:rsidRPr="008A62D7">
        <w:rPr>
          <w:rFonts w:asciiTheme="minorHAnsi" w:hAnsiTheme="minorHAnsi"/>
          <w:sz w:val="20"/>
          <w:szCs w:val="20"/>
          <w:lang w:val="en-GB"/>
        </w:rPr>
        <w:tab/>
        <w:t>6300.0 m</w:t>
      </w:r>
    </w:p>
    <w:p w14:paraId="0C417609" w14:textId="77777777" w:rsidR="001245B9" w:rsidRPr="008A62D7" w:rsidRDefault="001245B9" w:rsidP="001245B9">
      <w:pPr>
        <w:rPr>
          <w:rFonts w:asciiTheme="minorHAnsi" w:hAnsiTheme="minorHAnsi"/>
          <w:sz w:val="20"/>
          <w:szCs w:val="20"/>
          <w:lang w:val="en-GB"/>
        </w:rPr>
      </w:pPr>
    </w:p>
    <w:p w14:paraId="4659EA98"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&gt;&gt;&gt; Mass Eruption Rate Stats &lt;&lt;&lt;             </w:t>
      </w:r>
    </w:p>
    <w:p w14:paraId="0289B352"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77B10C0E" w14:textId="30129BC3"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minimum MER: </w:t>
      </w:r>
      <w:r w:rsidRPr="008A62D7">
        <w:rPr>
          <w:rFonts w:asciiTheme="minorHAnsi" w:hAnsiTheme="minorHAnsi"/>
          <w:sz w:val="20"/>
          <w:szCs w:val="20"/>
          <w:lang w:val="en-GB"/>
        </w:rPr>
        <w:tab/>
      </w:r>
      <w:r w:rsidRPr="008A62D7">
        <w:rPr>
          <w:rFonts w:asciiTheme="minorHAnsi" w:hAnsiTheme="minorHAnsi"/>
          <w:sz w:val="20"/>
          <w:szCs w:val="20"/>
          <w:lang w:val="en-GB"/>
        </w:rPr>
        <w:tab/>
        <w:t>2.08e+04 kg/s</w:t>
      </w:r>
    </w:p>
    <w:p w14:paraId="5E2868ED" w14:textId="2AD5C942" w:rsidR="001245B9" w:rsidRPr="008A62D7" w:rsidRDefault="00850F2F" w:rsidP="001245B9">
      <w:pPr>
        <w:rPr>
          <w:rFonts w:asciiTheme="minorHAnsi" w:hAnsiTheme="minorHAnsi"/>
          <w:sz w:val="20"/>
          <w:szCs w:val="20"/>
          <w:lang w:val="en-GB"/>
        </w:rPr>
      </w:pPr>
      <w:r w:rsidRPr="008A62D7">
        <w:rPr>
          <w:rFonts w:asciiTheme="minorHAnsi" w:hAnsiTheme="minorHAnsi"/>
          <w:sz w:val="20"/>
          <w:szCs w:val="20"/>
          <w:lang w:val="en-GB"/>
        </w:rPr>
        <w:t xml:space="preserve">wt. </w:t>
      </w:r>
      <w:r w:rsidR="001245B9" w:rsidRPr="008A62D7">
        <w:rPr>
          <w:rFonts w:asciiTheme="minorHAnsi" w:hAnsiTheme="minorHAnsi"/>
          <w:sz w:val="20"/>
          <w:szCs w:val="20"/>
          <w:lang w:val="en-GB"/>
        </w:rPr>
        <w:t xml:space="preserve">average MER: </w:t>
      </w:r>
      <w:r w:rsidR="001245B9" w:rsidRPr="008A62D7">
        <w:rPr>
          <w:rFonts w:asciiTheme="minorHAnsi" w:hAnsiTheme="minorHAnsi"/>
          <w:sz w:val="20"/>
          <w:szCs w:val="20"/>
          <w:lang w:val="en-GB"/>
        </w:rPr>
        <w:tab/>
        <w:t>1.93e+05 kg/s</w:t>
      </w:r>
    </w:p>
    <w:p w14:paraId="4F4E35F9" w14:textId="3C990039" w:rsidR="001245B9" w:rsidRPr="000E1A5F" w:rsidRDefault="001245B9" w:rsidP="001245B9">
      <w:pPr>
        <w:rPr>
          <w:rFonts w:asciiTheme="minorHAnsi" w:hAnsiTheme="minorHAnsi"/>
          <w:sz w:val="20"/>
          <w:szCs w:val="20"/>
          <w:lang w:val="en-GB"/>
        </w:rPr>
      </w:pPr>
      <w:r w:rsidRPr="000E1A5F">
        <w:rPr>
          <w:rFonts w:asciiTheme="minorHAnsi" w:hAnsiTheme="minorHAnsi"/>
          <w:sz w:val="20"/>
          <w:szCs w:val="20"/>
          <w:lang w:val="en-GB"/>
        </w:rPr>
        <w:t xml:space="preserve">maximum MER: </w:t>
      </w:r>
      <w:r w:rsidRPr="000E1A5F">
        <w:rPr>
          <w:rFonts w:asciiTheme="minorHAnsi" w:hAnsiTheme="minorHAnsi"/>
          <w:sz w:val="20"/>
          <w:szCs w:val="20"/>
          <w:lang w:val="en-GB"/>
        </w:rPr>
        <w:tab/>
      </w:r>
      <w:r w:rsidRPr="000E1A5F">
        <w:rPr>
          <w:rFonts w:asciiTheme="minorHAnsi" w:hAnsiTheme="minorHAnsi"/>
          <w:sz w:val="20"/>
          <w:szCs w:val="20"/>
          <w:lang w:val="en-GB"/>
        </w:rPr>
        <w:tab/>
        <w:t>7.49e+05 kg/s</w:t>
      </w:r>
    </w:p>
    <w:p w14:paraId="06795E30" w14:textId="77777777" w:rsidR="001245B9" w:rsidRPr="00552368" w:rsidRDefault="001245B9" w:rsidP="001245B9">
      <w:pPr>
        <w:rPr>
          <w:rFonts w:asciiTheme="minorHAnsi" w:hAnsiTheme="minorHAnsi"/>
          <w:sz w:val="20"/>
          <w:szCs w:val="20"/>
          <w:lang w:val="en-GB"/>
        </w:rPr>
      </w:pPr>
    </w:p>
    <w:p w14:paraId="791F0AE9" w14:textId="77777777" w:rsidR="001245B9" w:rsidRPr="008A62D7" w:rsidRDefault="001245B9" w:rsidP="001245B9">
      <w:pPr>
        <w:rPr>
          <w:rFonts w:asciiTheme="minorHAnsi" w:hAnsiTheme="minorHAnsi"/>
          <w:sz w:val="20"/>
          <w:szCs w:val="20"/>
          <w:lang w:val="en-GB"/>
        </w:rPr>
      </w:pPr>
      <w:r w:rsidRPr="001E0E58">
        <w:rPr>
          <w:rFonts w:asciiTheme="minorHAnsi" w:hAnsiTheme="minorHAnsi"/>
          <w:sz w:val="20"/>
          <w:szCs w:val="20"/>
          <w:lang w:val="en-GB"/>
        </w:rPr>
        <w:t xml:space="preserve">  </w:t>
      </w:r>
      <w:r w:rsidRPr="008A62D7">
        <w:rPr>
          <w:rFonts w:asciiTheme="minorHAnsi" w:hAnsiTheme="minorHAnsi"/>
          <w:sz w:val="20"/>
          <w:szCs w:val="20"/>
          <w:lang w:val="en-GB"/>
        </w:rPr>
        <w:t xml:space="preserve">&gt;&gt;&gt; Best Estimate of Current MER  &lt;&lt;&lt;             </w:t>
      </w:r>
    </w:p>
    <w:p w14:paraId="36F284AE"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10D8E0C1" w14:textId="3213CC7F"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lower boundary:</w:t>
      </w:r>
      <w:r w:rsidRPr="008A62D7">
        <w:rPr>
          <w:rFonts w:asciiTheme="minorHAnsi" w:hAnsiTheme="minorHAnsi"/>
          <w:sz w:val="20"/>
          <w:szCs w:val="20"/>
          <w:lang w:val="en-GB"/>
        </w:rPr>
        <w:tab/>
      </w:r>
      <w:r w:rsidRPr="008A62D7">
        <w:rPr>
          <w:rFonts w:asciiTheme="minorHAnsi" w:hAnsiTheme="minorHAnsi"/>
          <w:sz w:val="20"/>
          <w:szCs w:val="20"/>
          <w:lang w:val="en-GB"/>
        </w:rPr>
        <w:tab/>
        <w:t>5.64e+04 kg/s</w:t>
      </w:r>
    </w:p>
    <w:p w14:paraId="6B3301E9" w14:textId="728E773F"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r>
      <w:r w:rsidRPr="008A62D7">
        <w:rPr>
          <w:rFonts w:asciiTheme="minorHAnsi" w:hAnsiTheme="minorHAnsi"/>
          <w:sz w:val="20"/>
          <w:szCs w:val="20"/>
          <w:lang w:val="en-GB"/>
        </w:rPr>
        <w:tab/>
      </w:r>
      <w:r w:rsidRPr="008A62D7">
        <w:rPr>
          <w:rFonts w:asciiTheme="minorHAnsi" w:hAnsiTheme="minorHAnsi"/>
          <w:sz w:val="20"/>
          <w:szCs w:val="20"/>
          <w:lang w:val="en-GB"/>
        </w:rPr>
        <w:tab/>
        <w:t>*************</w:t>
      </w:r>
    </w:p>
    <w:p w14:paraId="1EDD3185" w14:textId="097BEF0D"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best est. MER: </w:t>
      </w:r>
      <w:r w:rsidRPr="008A62D7">
        <w:rPr>
          <w:rFonts w:asciiTheme="minorHAnsi" w:hAnsiTheme="minorHAnsi"/>
          <w:sz w:val="20"/>
          <w:szCs w:val="20"/>
          <w:lang w:val="en-GB"/>
        </w:rPr>
        <w:tab/>
      </w:r>
      <w:r w:rsidRPr="008A62D7">
        <w:rPr>
          <w:rFonts w:asciiTheme="minorHAnsi" w:hAnsiTheme="minorHAnsi"/>
          <w:sz w:val="20"/>
          <w:szCs w:val="20"/>
          <w:lang w:val="en-GB"/>
        </w:rPr>
        <w:tab/>
        <w:t>1.93e+05 kg/s</w:t>
      </w:r>
    </w:p>
    <w:p w14:paraId="26C1881F" w14:textId="4ECC2A34"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r>
      <w:r w:rsidRPr="008A62D7">
        <w:rPr>
          <w:rFonts w:asciiTheme="minorHAnsi" w:hAnsiTheme="minorHAnsi"/>
          <w:sz w:val="20"/>
          <w:szCs w:val="20"/>
          <w:lang w:val="en-GB"/>
        </w:rPr>
        <w:tab/>
      </w:r>
      <w:r w:rsidRPr="008A62D7">
        <w:rPr>
          <w:rFonts w:asciiTheme="minorHAnsi" w:hAnsiTheme="minorHAnsi"/>
          <w:sz w:val="20"/>
          <w:szCs w:val="20"/>
          <w:lang w:val="en-GB"/>
        </w:rPr>
        <w:tab/>
        <w:t>*************</w:t>
      </w:r>
    </w:p>
    <w:p w14:paraId="698FC7B4" w14:textId="5E8F148A"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upper boundary:</w:t>
      </w:r>
      <w:r w:rsidRPr="008A62D7">
        <w:rPr>
          <w:rFonts w:asciiTheme="minorHAnsi" w:hAnsiTheme="minorHAnsi"/>
          <w:sz w:val="20"/>
          <w:szCs w:val="20"/>
          <w:lang w:val="en-GB"/>
        </w:rPr>
        <w:tab/>
      </w:r>
      <w:r w:rsidRPr="008A62D7">
        <w:rPr>
          <w:rFonts w:asciiTheme="minorHAnsi" w:hAnsiTheme="minorHAnsi"/>
          <w:sz w:val="20"/>
          <w:szCs w:val="20"/>
          <w:lang w:val="en-GB"/>
        </w:rPr>
        <w:tab/>
        <w:t>4.57e+05 kg/s</w:t>
      </w:r>
    </w:p>
    <w:p w14:paraId="4BED384E"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6695E219" w14:textId="77777777" w:rsidR="001245B9" w:rsidRPr="008A62D7" w:rsidRDefault="001245B9" w:rsidP="001245B9">
      <w:pPr>
        <w:rPr>
          <w:rFonts w:asciiTheme="minorHAnsi" w:hAnsiTheme="minorHAnsi"/>
          <w:sz w:val="20"/>
          <w:szCs w:val="20"/>
          <w:lang w:val="en-GB"/>
        </w:rPr>
      </w:pPr>
    </w:p>
    <w:p w14:paraId="1F0FCA27"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&gt;&gt;&gt; Computed Total Erupted Mass &lt;&lt;&lt;        </w:t>
      </w:r>
    </w:p>
    <w:p w14:paraId="3BCAF151"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73987E46" w14:textId="54AA6D9D"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lower boundary: </w:t>
      </w:r>
      <w:r w:rsidRPr="008A62D7">
        <w:rPr>
          <w:rFonts w:asciiTheme="minorHAnsi" w:hAnsiTheme="minorHAnsi"/>
          <w:sz w:val="20"/>
          <w:szCs w:val="20"/>
          <w:lang w:val="en-GB"/>
        </w:rPr>
        <w:tab/>
      </w:r>
      <w:r w:rsidRPr="008A62D7">
        <w:rPr>
          <w:rFonts w:asciiTheme="minorHAnsi" w:hAnsiTheme="minorHAnsi"/>
          <w:sz w:val="20"/>
          <w:szCs w:val="20"/>
          <w:lang w:val="en-GB"/>
        </w:rPr>
        <w:tab/>
        <w:t>5.46e+10 kg</w:t>
      </w:r>
    </w:p>
    <w:p w14:paraId="3C313911"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best e. total mass*:</w:t>
      </w:r>
      <w:r w:rsidRPr="008A62D7">
        <w:rPr>
          <w:rFonts w:asciiTheme="minorHAnsi" w:hAnsiTheme="minorHAnsi"/>
          <w:sz w:val="20"/>
          <w:szCs w:val="20"/>
          <w:lang w:val="en-GB"/>
        </w:rPr>
        <w:tab/>
        <w:t>1.57e+11 kg</w:t>
      </w:r>
    </w:p>
    <w:p w14:paraId="476721E8"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upper boundary*:</w:t>
      </w:r>
      <w:r w:rsidRPr="008A62D7">
        <w:rPr>
          <w:rFonts w:asciiTheme="minorHAnsi" w:hAnsiTheme="minorHAnsi"/>
          <w:sz w:val="20"/>
          <w:szCs w:val="20"/>
          <w:lang w:val="en-GB"/>
        </w:rPr>
        <w:tab/>
        <w:t>2.54e+11 kg</w:t>
      </w:r>
    </w:p>
    <w:p w14:paraId="5A8CAE3A"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6204C4F4" w14:textId="77777777" w:rsidR="001245B9" w:rsidRPr="008A62D7" w:rsidRDefault="001245B9" w:rsidP="001245B9">
      <w:pPr>
        <w:rPr>
          <w:rFonts w:asciiTheme="minorHAnsi" w:hAnsiTheme="minorHAnsi"/>
          <w:sz w:val="20"/>
          <w:szCs w:val="20"/>
          <w:lang w:val="en-GB"/>
        </w:rPr>
      </w:pPr>
    </w:p>
    <w:p w14:paraId="6C04B555"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0BAD5EEA"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*Note: Mass integrated only over monitored time period, </w:t>
      </w:r>
    </w:p>
    <w:p w14:paraId="151EF32E"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thus displayed numbers might be underestimates!</w:t>
      </w:r>
    </w:p>
    <w:p w14:paraId="5F63D9B7" w14:textId="77777777" w:rsidR="001245B9" w:rsidRPr="008A62D7" w:rsidRDefault="001245B9" w:rsidP="001245B9">
      <w:pPr>
        <w:rPr>
          <w:rFonts w:asciiTheme="minorHAnsi" w:hAnsiTheme="minorHAnsi"/>
          <w:sz w:val="20"/>
          <w:szCs w:val="20"/>
          <w:lang w:val="en-GB"/>
        </w:rPr>
      </w:pPr>
    </w:p>
    <w:p w14:paraId="14A42F8E"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CAUTION !! </w:t>
      </w:r>
    </w:p>
    <w:p w14:paraId="79C1078A"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All values presented are automatically generated </w:t>
      </w:r>
    </w:p>
    <w:p w14:paraId="7D4B38BB"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t xml:space="preserve"> &gt;&gt; PRELIMINARY RESULTS &lt;&lt; </w:t>
      </w:r>
    </w:p>
    <w:p w14:paraId="49CC6B06"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and need to be confirmed by authorized staff!</w:t>
      </w:r>
    </w:p>
    <w:p w14:paraId="4232A038"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2B39526C" w14:textId="7C20AFF4"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FOXI vers.: </w:t>
      </w:r>
      <w:r w:rsidR="00A70C55" w:rsidRPr="008A62D7">
        <w:rPr>
          <w:rFonts w:asciiTheme="minorHAnsi" w:hAnsiTheme="minorHAnsi"/>
          <w:sz w:val="20"/>
          <w:szCs w:val="20"/>
          <w:lang w:val="en-GB"/>
        </w:rPr>
        <w:t>18.1</w:t>
      </w:r>
      <w:r w:rsidRPr="008A62D7">
        <w:rPr>
          <w:rFonts w:asciiTheme="minorHAnsi" w:hAnsiTheme="minorHAnsi"/>
          <w:sz w:val="20"/>
          <w:szCs w:val="20"/>
          <w:lang w:val="en-GB"/>
        </w:rPr>
        <w:tab/>
      </w:r>
      <w:r w:rsidRPr="008A62D7">
        <w:rPr>
          <w:rFonts w:asciiTheme="minorHAnsi" w:hAnsiTheme="minorHAnsi"/>
          <w:sz w:val="20"/>
          <w:szCs w:val="20"/>
          <w:lang w:val="en-GB"/>
        </w:rPr>
        <w:tab/>
        <w:t xml:space="preserve">contact:Tobi Duerig </w:t>
      </w:r>
    </w:p>
    <w:p w14:paraId="511BB70D"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operator: TD</w:t>
      </w:r>
      <w:r w:rsidRPr="008A62D7">
        <w:rPr>
          <w:rFonts w:asciiTheme="minorHAnsi" w:hAnsiTheme="minorHAnsi"/>
          <w:sz w:val="20"/>
          <w:szCs w:val="20"/>
          <w:lang w:val="en-GB"/>
        </w:rPr>
        <w:tab/>
      </w:r>
      <w:r w:rsidRPr="008A62D7">
        <w:rPr>
          <w:rFonts w:asciiTheme="minorHAnsi" w:hAnsiTheme="minorHAnsi"/>
          <w:sz w:val="20"/>
          <w:szCs w:val="20"/>
          <w:lang w:val="en-GB"/>
        </w:rPr>
        <w:tab/>
      </w:r>
      <w:r w:rsidRPr="008A62D7">
        <w:rPr>
          <w:rFonts w:asciiTheme="minorHAnsi" w:hAnsiTheme="minorHAnsi"/>
          <w:sz w:val="20"/>
          <w:szCs w:val="20"/>
          <w:lang w:val="en-GB"/>
        </w:rPr>
        <w:tab/>
        <w:t xml:space="preserve">tobi@hi.is </w:t>
      </w:r>
    </w:p>
    <w:p w14:paraId="2F4A41F2"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r>
      <w:r w:rsidRPr="008A62D7">
        <w:rPr>
          <w:rFonts w:asciiTheme="minorHAnsi" w:hAnsiTheme="minorHAnsi"/>
          <w:sz w:val="20"/>
          <w:szCs w:val="20"/>
          <w:lang w:val="en-GB"/>
        </w:rPr>
        <w:tab/>
        <w:t>phone: +354 7838609</w:t>
      </w:r>
    </w:p>
    <w:p w14:paraId="4ED09AAF"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r>
      <w:r w:rsidRPr="008A62D7">
        <w:rPr>
          <w:rFonts w:asciiTheme="minorHAnsi" w:hAnsiTheme="minorHAnsi"/>
          <w:sz w:val="20"/>
          <w:szCs w:val="20"/>
          <w:lang w:val="en-GB"/>
        </w:rPr>
        <w:tab/>
        <w:t>Institute of Earth Sciences</w:t>
      </w:r>
    </w:p>
    <w:p w14:paraId="31C3E435" w14:textId="23E2B272" w:rsidR="005C2648" w:rsidRPr="008A62D7" w:rsidRDefault="001245B9" w:rsidP="005C2648">
      <w:pPr>
        <w:rPr>
          <w:rFonts w:asciiTheme="minorHAnsi" w:hAnsiTheme="minorHAnsi"/>
          <w:sz w:val="20"/>
          <w:szCs w:val="20"/>
          <w:lang w:val="en-GB"/>
        </w:rPr>
      </w:pP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r>
      <w:r w:rsidRPr="008A62D7">
        <w:rPr>
          <w:rFonts w:asciiTheme="minorHAnsi" w:hAnsiTheme="minorHAnsi"/>
          <w:sz w:val="20"/>
          <w:szCs w:val="20"/>
          <w:lang w:val="en-GB"/>
        </w:rPr>
        <w:tab/>
        <w:t>University of Iceland</w:t>
      </w:r>
    </w:p>
    <w:sectPr w:rsidR="005C2648" w:rsidRPr="008A62D7" w:rsidSect="005C6E40">
      <w:footerReference w:type="default" r:id="rId44"/>
      <w:footerReference w:type="first" r:id="rId45"/>
      <w:pgSz w:w="11909" w:h="16834" w:code="9"/>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139" w:author="Dioguardi, Fabio" w:date="2019-01-24T16:31:00Z" w:initials="DF">
    <w:p w14:paraId="5423DE95" w14:textId="0546549D" w:rsidR="00156429" w:rsidRDefault="00156429">
      <w:pPr>
        <w:pStyle w:val="CommentText"/>
      </w:pPr>
      <w:r>
        <w:rPr>
          <w:rStyle w:val="CommentReference"/>
        </w:rPr>
        <w:annotationRef/>
      </w:r>
      <w:r>
        <w:t>Ask Tobi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423DE95"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8C8D15" w14:textId="77777777" w:rsidR="00DB3D54" w:rsidRDefault="00DB3D54">
      <w:r>
        <w:separator/>
      </w:r>
    </w:p>
  </w:endnote>
  <w:endnote w:type="continuationSeparator" w:id="0">
    <w:p w14:paraId="2808931B" w14:textId="77777777" w:rsidR="00DB3D54" w:rsidRDefault="00DB3D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cala">
    <w:altName w:val="Vrinda"/>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4E"/>
    <w:family w:val="auto"/>
    <w:pitch w:val="variable"/>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NimbusRomNo9L-Regu">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755D23" w14:textId="6E0DDD83" w:rsidR="00156429" w:rsidRPr="007C36F1" w:rsidRDefault="00156429" w:rsidP="00C8509E">
    <w:pPr>
      <w:pStyle w:val="Footer"/>
      <w:jc w:val="right"/>
      <w:rPr>
        <w:rFonts w:ascii="Verdana" w:hAnsi="Verdana" w:cs="Arial"/>
        <w:color w:val="808080"/>
        <w:sz w:val="18"/>
        <w:szCs w:val="18"/>
      </w:rPr>
    </w:pPr>
    <w:r w:rsidRPr="007C36F1">
      <w:rPr>
        <w:rStyle w:val="PageNumber"/>
        <w:rFonts w:ascii="Verdana" w:hAnsi="Verdana"/>
        <w:sz w:val="18"/>
        <w:szCs w:val="18"/>
      </w:rPr>
      <w:fldChar w:fldCharType="begin"/>
    </w:r>
    <w:r w:rsidRPr="007C36F1">
      <w:rPr>
        <w:rStyle w:val="PageNumber"/>
        <w:rFonts w:ascii="Verdana" w:hAnsi="Verdana"/>
        <w:sz w:val="18"/>
        <w:szCs w:val="18"/>
      </w:rPr>
      <w:instrText xml:space="preserve"> PAGE </w:instrText>
    </w:r>
    <w:r w:rsidRPr="007C36F1">
      <w:rPr>
        <w:rStyle w:val="PageNumber"/>
        <w:rFonts w:ascii="Verdana" w:hAnsi="Verdana"/>
        <w:sz w:val="18"/>
        <w:szCs w:val="18"/>
      </w:rPr>
      <w:fldChar w:fldCharType="separate"/>
    </w:r>
    <w:r w:rsidR="00887E86">
      <w:rPr>
        <w:rStyle w:val="PageNumber"/>
        <w:rFonts w:ascii="Verdana" w:hAnsi="Verdana"/>
        <w:noProof/>
        <w:sz w:val="18"/>
        <w:szCs w:val="18"/>
      </w:rPr>
      <w:t>43</w:t>
    </w:r>
    <w:r w:rsidRPr="007C36F1">
      <w:rPr>
        <w:rStyle w:val="PageNumber"/>
        <w:rFonts w:ascii="Verdana" w:hAnsi="Verdana"/>
        <w:sz w:val="18"/>
        <w:szCs w:val="18"/>
      </w:rPr>
      <w:fldChar w:fldCharType="end"/>
    </w:r>
    <w:r w:rsidRPr="007C36F1">
      <w:rPr>
        <w:rFonts w:ascii="Verdana" w:hAnsi="Verdana" w:cs="Arial"/>
        <w:color w:val="808080"/>
        <w:sz w:val="18"/>
        <w:szCs w:val="18"/>
      </w:rPr>
      <w:tab/>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30C07A" w14:textId="77777777" w:rsidR="00156429" w:rsidRDefault="00156429" w:rsidP="003025C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CE741F" w14:textId="77777777" w:rsidR="00DB3D54" w:rsidRDefault="00DB3D54">
      <w:r>
        <w:separator/>
      </w:r>
    </w:p>
  </w:footnote>
  <w:footnote w:type="continuationSeparator" w:id="0">
    <w:p w14:paraId="50357B38" w14:textId="77777777" w:rsidR="00DB3D54" w:rsidRDefault="00DB3D5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435FF"/>
    <w:multiLevelType w:val="multilevel"/>
    <w:tmpl w:val="4EEAF04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5052E27"/>
    <w:multiLevelType w:val="multilevel"/>
    <w:tmpl w:val="D29C5356"/>
    <w:lvl w:ilvl="0">
      <w:start w:val="1"/>
      <w:numFmt w:val="decimal"/>
      <w:pStyle w:val="Heading1"/>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8182176"/>
    <w:multiLevelType w:val="hybridMultilevel"/>
    <w:tmpl w:val="DE32D938"/>
    <w:lvl w:ilvl="0" w:tplc="040F000F">
      <w:start w:val="1"/>
      <w:numFmt w:val="bullet"/>
      <w:lvlText w:val=""/>
      <w:lvlJc w:val="left"/>
      <w:pPr>
        <w:ind w:left="850" w:hanging="360"/>
      </w:pPr>
      <w:rPr>
        <w:rFonts w:ascii="Symbol" w:hAnsi="Symbol" w:hint="default"/>
      </w:rPr>
    </w:lvl>
    <w:lvl w:ilvl="1" w:tplc="040F0019" w:tentative="1">
      <w:start w:val="1"/>
      <w:numFmt w:val="bullet"/>
      <w:lvlText w:val="o"/>
      <w:lvlJc w:val="left"/>
      <w:pPr>
        <w:ind w:left="1570" w:hanging="360"/>
      </w:pPr>
      <w:rPr>
        <w:rFonts w:ascii="Courier New" w:hAnsi="Courier New" w:cs="Courier New" w:hint="default"/>
      </w:rPr>
    </w:lvl>
    <w:lvl w:ilvl="2" w:tplc="040F001B" w:tentative="1">
      <w:start w:val="1"/>
      <w:numFmt w:val="bullet"/>
      <w:lvlText w:val=""/>
      <w:lvlJc w:val="left"/>
      <w:pPr>
        <w:ind w:left="2290" w:hanging="360"/>
      </w:pPr>
      <w:rPr>
        <w:rFonts w:ascii="Wingdings" w:hAnsi="Wingdings" w:hint="default"/>
      </w:rPr>
    </w:lvl>
    <w:lvl w:ilvl="3" w:tplc="040F000F" w:tentative="1">
      <w:start w:val="1"/>
      <w:numFmt w:val="bullet"/>
      <w:lvlText w:val=""/>
      <w:lvlJc w:val="left"/>
      <w:pPr>
        <w:ind w:left="3010" w:hanging="360"/>
      </w:pPr>
      <w:rPr>
        <w:rFonts w:ascii="Symbol" w:hAnsi="Symbol" w:hint="default"/>
      </w:rPr>
    </w:lvl>
    <w:lvl w:ilvl="4" w:tplc="040F0019" w:tentative="1">
      <w:start w:val="1"/>
      <w:numFmt w:val="bullet"/>
      <w:lvlText w:val="o"/>
      <w:lvlJc w:val="left"/>
      <w:pPr>
        <w:ind w:left="3730" w:hanging="360"/>
      </w:pPr>
      <w:rPr>
        <w:rFonts w:ascii="Courier New" w:hAnsi="Courier New" w:cs="Courier New" w:hint="default"/>
      </w:rPr>
    </w:lvl>
    <w:lvl w:ilvl="5" w:tplc="040F001B" w:tentative="1">
      <w:start w:val="1"/>
      <w:numFmt w:val="bullet"/>
      <w:lvlText w:val=""/>
      <w:lvlJc w:val="left"/>
      <w:pPr>
        <w:ind w:left="4450" w:hanging="360"/>
      </w:pPr>
      <w:rPr>
        <w:rFonts w:ascii="Wingdings" w:hAnsi="Wingdings" w:hint="default"/>
      </w:rPr>
    </w:lvl>
    <w:lvl w:ilvl="6" w:tplc="040F000F" w:tentative="1">
      <w:start w:val="1"/>
      <w:numFmt w:val="bullet"/>
      <w:lvlText w:val=""/>
      <w:lvlJc w:val="left"/>
      <w:pPr>
        <w:ind w:left="5170" w:hanging="360"/>
      </w:pPr>
      <w:rPr>
        <w:rFonts w:ascii="Symbol" w:hAnsi="Symbol" w:hint="default"/>
      </w:rPr>
    </w:lvl>
    <w:lvl w:ilvl="7" w:tplc="040F0019" w:tentative="1">
      <w:start w:val="1"/>
      <w:numFmt w:val="bullet"/>
      <w:lvlText w:val="o"/>
      <w:lvlJc w:val="left"/>
      <w:pPr>
        <w:ind w:left="5890" w:hanging="360"/>
      </w:pPr>
      <w:rPr>
        <w:rFonts w:ascii="Courier New" w:hAnsi="Courier New" w:cs="Courier New" w:hint="default"/>
      </w:rPr>
    </w:lvl>
    <w:lvl w:ilvl="8" w:tplc="040F001B" w:tentative="1">
      <w:start w:val="1"/>
      <w:numFmt w:val="bullet"/>
      <w:lvlText w:val=""/>
      <w:lvlJc w:val="left"/>
      <w:pPr>
        <w:ind w:left="6610" w:hanging="360"/>
      </w:pPr>
      <w:rPr>
        <w:rFonts w:ascii="Wingdings" w:hAnsi="Wingdings" w:hint="default"/>
      </w:rPr>
    </w:lvl>
  </w:abstractNum>
  <w:abstractNum w:abstractNumId="3" w15:restartNumberingAfterBreak="0">
    <w:nsid w:val="08751292"/>
    <w:multiLevelType w:val="hybridMultilevel"/>
    <w:tmpl w:val="40D23E40"/>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 w15:restartNumberingAfterBreak="0">
    <w:nsid w:val="0BAF691D"/>
    <w:multiLevelType w:val="hybridMultilevel"/>
    <w:tmpl w:val="B748BFF8"/>
    <w:lvl w:ilvl="0" w:tplc="040F000B">
      <w:start w:val="1"/>
      <w:numFmt w:val="bullet"/>
      <w:lvlText w:val=""/>
      <w:lvlJc w:val="left"/>
      <w:pPr>
        <w:ind w:left="720" w:hanging="360"/>
      </w:pPr>
      <w:rPr>
        <w:rFonts w:ascii="Symbol" w:hAnsi="Symbo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 w15:restartNumberingAfterBreak="0">
    <w:nsid w:val="145C4C48"/>
    <w:multiLevelType w:val="hybridMultilevel"/>
    <w:tmpl w:val="781671AC"/>
    <w:lvl w:ilvl="0" w:tplc="30627BC6">
      <w:start w:val="1"/>
      <w:numFmt w:val="bullet"/>
      <w:lvlText w:val=""/>
      <w:lvlJc w:val="left"/>
      <w:pPr>
        <w:ind w:left="720" w:hanging="360"/>
      </w:pPr>
      <w:rPr>
        <w:rFonts w:ascii="Wingdings" w:hAnsi="Wingdings" w:hint="default"/>
      </w:rPr>
    </w:lvl>
    <w:lvl w:ilvl="1" w:tplc="D3B0A87C" w:tentative="1">
      <w:start w:val="1"/>
      <w:numFmt w:val="bullet"/>
      <w:lvlText w:val="o"/>
      <w:lvlJc w:val="left"/>
      <w:pPr>
        <w:ind w:left="1440" w:hanging="360"/>
      </w:pPr>
      <w:rPr>
        <w:rFonts w:ascii="Courier New" w:hAnsi="Courier New" w:cs="Courier New" w:hint="default"/>
      </w:rPr>
    </w:lvl>
    <w:lvl w:ilvl="2" w:tplc="41B4EA32" w:tentative="1">
      <w:start w:val="1"/>
      <w:numFmt w:val="bullet"/>
      <w:lvlText w:val=""/>
      <w:lvlJc w:val="left"/>
      <w:pPr>
        <w:ind w:left="2160" w:hanging="360"/>
      </w:pPr>
      <w:rPr>
        <w:rFonts w:ascii="Wingdings" w:hAnsi="Wingdings" w:hint="default"/>
      </w:rPr>
    </w:lvl>
    <w:lvl w:ilvl="3" w:tplc="20828066" w:tentative="1">
      <w:start w:val="1"/>
      <w:numFmt w:val="bullet"/>
      <w:lvlText w:val=""/>
      <w:lvlJc w:val="left"/>
      <w:pPr>
        <w:ind w:left="2880" w:hanging="360"/>
      </w:pPr>
      <w:rPr>
        <w:rFonts w:ascii="Symbol" w:hAnsi="Symbol" w:hint="default"/>
      </w:rPr>
    </w:lvl>
    <w:lvl w:ilvl="4" w:tplc="71C2AECC" w:tentative="1">
      <w:start w:val="1"/>
      <w:numFmt w:val="bullet"/>
      <w:lvlText w:val="o"/>
      <w:lvlJc w:val="left"/>
      <w:pPr>
        <w:ind w:left="3600" w:hanging="360"/>
      </w:pPr>
      <w:rPr>
        <w:rFonts w:ascii="Courier New" w:hAnsi="Courier New" w:cs="Courier New" w:hint="default"/>
      </w:rPr>
    </w:lvl>
    <w:lvl w:ilvl="5" w:tplc="3FD88C46" w:tentative="1">
      <w:start w:val="1"/>
      <w:numFmt w:val="bullet"/>
      <w:lvlText w:val=""/>
      <w:lvlJc w:val="left"/>
      <w:pPr>
        <w:ind w:left="4320" w:hanging="360"/>
      </w:pPr>
      <w:rPr>
        <w:rFonts w:ascii="Wingdings" w:hAnsi="Wingdings" w:hint="default"/>
      </w:rPr>
    </w:lvl>
    <w:lvl w:ilvl="6" w:tplc="C41CFF6A" w:tentative="1">
      <w:start w:val="1"/>
      <w:numFmt w:val="bullet"/>
      <w:lvlText w:val=""/>
      <w:lvlJc w:val="left"/>
      <w:pPr>
        <w:ind w:left="5040" w:hanging="360"/>
      </w:pPr>
      <w:rPr>
        <w:rFonts w:ascii="Symbol" w:hAnsi="Symbol" w:hint="default"/>
      </w:rPr>
    </w:lvl>
    <w:lvl w:ilvl="7" w:tplc="4664F59A" w:tentative="1">
      <w:start w:val="1"/>
      <w:numFmt w:val="bullet"/>
      <w:lvlText w:val="o"/>
      <w:lvlJc w:val="left"/>
      <w:pPr>
        <w:ind w:left="5760" w:hanging="360"/>
      </w:pPr>
      <w:rPr>
        <w:rFonts w:ascii="Courier New" w:hAnsi="Courier New" w:cs="Courier New" w:hint="default"/>
      </w:rPr>
    </w:lvl>
    <w:lvl w:ilvl="8" w:tplc="AA4C8F0C" w:tentative="1">
      <w:start w:val="1"/>
      <w:numFmt w:val="bullet"/>
      <w:lvlText w:val=""/>
      <w:lvlJc w:val="left"/>
      <w:pPr>
        <w:ind w:left="6480" w:hanging="360"/>
      </w:pPr>
      <w:rPr>
        <w:rFonts w:ascii="Wingdings" w:hAnsi="Wingdings" w:hint="default"/>
      </w:rPr>
    </w:lvl>
  </w:abstractNum>
  <w:abstractNum w:abstractNumId="6" w15:restartNumberingAfterBreak="0">
    <w:nsid w:val="15E82C8A"/>
    <w:multiLevelType w:val="hybridMultilevel"/>
    <w:tmpl w:val="EC424510"/>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7" w15:restartNumberingAfterBreak="0">
    <w:nsid w:val="174B5F95"/>
    <w:multiLevelType w:val="hybridMultilevel"/>
    <w:tmpl w:val="2A648220"/>
    <w:lvl w:ilvl="0" w:tplc="04070005">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C080C19"/>
    <w:multiLevelType w:val="hybridMultilevel"/>
    <w:tmpl w:val="8C58718E"/>
    <w:lvl w:ilvl="0" w:tplc="1FC2AE14">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9" w15:restartNumberingAfterBreak="0">
    <w:nsid w:val="1FF77D1F"/>
    <w:multiLevelType w:val="hybridMultilevel"/>
    <w:tmpl w:val="F0187B6E"/>
    <w:lvl w:ilvl="0" w:tplc="040F000B">
      <w:start w:val="1"/>
      <w:numFmt w:val="decimal"/>
      <w:lvlText w:val="%1."/>
      <w:lvlJc w:val="left"/>
      <w:pPr>
        <w:ind w:left="360" w:hanging="360"/>
      </w:pPr>
      <w:rPr>
        <w:rFonts w:hint="default"/>
      </w:rPr>
    </w:lvl>
    <w:lvl w:ilvl="1" w:tplc="040F0003" w:tentative="1">
      <w:start w:val="1"/>
      <w:numFmt w:val="lowerLetter"/>
      <w:lvlText w:val="%2."/>
      <w:lvlJc w:val="left"/>
      <w:pPr>
        <w:ind w:left="1080" w:hanging="360"/>
      </w:pPr>
    </w:lvl>
    <w:lvl w:ilvl="2" w:tplc="040F0005" w:tentative="1">
      <w:start w:val="1"/>
      <w:numFmt w:val="lowerRoman"/>
      <w:lvlText w:val="%3."/>
      <w:lvlJc w:val="right"/>
      <w:pPr>
        <w:ind w:left="1800" w:hanging="180"/>
      </w:pPr>
    </w:lvl>
    <w:lvl w:ilvl="3" w:tplc="040F0001" w:tentative="1">
      <w:start w:val="1"/>
      <w:numFmt w:val="decimal"/>
      <w:lvlText w:val="%4."/>
      <w:lvlJc w:val="left"/>
      <w:pPr>
        <w:ind w:left="2520" w:hanging="360"/>
      </w:pPr>
    </w:lvl>
    <w:lvl w:ilvl="4" w:tplc="040F0003" w:tentative="1">
      <w:start w:val="1"/>
      <w:numFmt w:val="lowerLetter"/>
      <w:lvlText w:val="%5."/>
      <w:lvlJc w:val="left"/>
      <w:pPr>
        <w:ind w:left="3240" w:hanging="360"/>
      </w:pPr>
    </w:lvl>
    <w:lvl w:ilvl="5" w:tplc="040F0005" w:tentative="1">
      <w:start w:val="1"/>
      <w:numFmt w:val="lowerRoman"/>
      <w:lvlText w:val="%6."/>
      <w:lvlJc w:val="right"/>
      <w:pPr>
        <w:ind w:left="3960" w:hanging="180"/>
      </w:pPr>
    </w:lvl>
    <w:lvl w:ilvl="6" w:tplc="040F0001" w:tentative="1">
      <w:start w:val="1"/>
      <w:numFmt w:val="decimal"/>
      <w:lvlText w:val="%7."/>
      <w:lvlJc w:val="left"/>
      <w:pPr>
        <w:ind w:left="4680" w:hanging="360"/>
      </w:pPr>
    </w:lvl>
    <w:lvl w:ilvl="7" w:tplc="040F0003" w:tentative="1">
      <w:start w:val="1"/>
      <w:numFmt w:val="lowerLetter"/>
      <w:lvlText w:val="%8."/>
      <w:lvlJc w:val="left"/>
      <w:pPr>
        <w:ind w:left="5400" w:hanging="360"/>
      </w:pPr>
    </w:lvl>
    <w:lvl w:ilvl="8" w:tplc="040F0005" w:tentative="1">
      <w:start w:val="1"/>
      <w:numFmt w:val="lowerRoman"/>
      <w:lvlText w:val="%9."/>
      <w:lvlJc w:val="right"/>
      <w:pPr>
        <w:ind w:left="6120" w:hanging="180"/>
      </w:pPr>
    </w:lvl>
  </w:abstractNum>
  <w:abstractNum w:abstractNumId="10" w15:restartNumberingAfterBreak="0">
    <w:nsid w:val="224607F2"/>
    <w:multiLevelType w:val="hybridMultilevel"/>
    <w:tmpl w:val="F0187B6E"/>
    <w:lvl w:ilvl="0" w:tplc="D25CB9FA">
      <w:start w:val="1"/>
      <w:numFmt w:val="decimal"/>
      <w:lvlText w:val="%1."/>
      <w:lvlJc w:val="left"/>
      <w:pPr>
        <w:ind w:left="720" w:hanging="360"/>
      </w:pPr>
      <w:rPr>
        <w:rFonts w:hint="default"/>
      </w:rPr>
    </w:lvl>
    <w:lvl w:ilvl="1" w:tplc="4BD47D88" w:tentative="1">
      <w:start w:val="1"/>
      <w:numFmt w:val="lowerLetter"/>
      <w:lvlText w:val="%2."/>
      <w:lvlJc w:val="left"/>
      <w:pPr>
        <w:ind w:left="1440" w:hanging="360"/>
      </w:pPr>
    </w:lvl>
    <w:lvl w:ilvl="2" w:tplc="60B0D2E8" w:tentative="1">
      <w:start w:val="1"/>
      <w:numFmt w:val="lowerRoman"/>
      <w:lvlText w:val="%3."/>
      <w:lvlJc w:val="right"/>
      <w:pPr>
        <w:ind w:left="2160" w:hanging="180"/>
      </w:pPr>
    </w:lvl>
    <w:lvl w:ilvl="3" w:tplc="A7C0214E" w:tentative="1">
      <w:start w:val="1"/>
      <w:numFmt w:val="decimal"/>
      <w:lvlText w:val="%4."/>
      <w:lvlJc w:val="left"/>
      <w:pPr>
        <w:ind w:left="2880" w:hanging="360"/>
      </w:pPr>
    </w:lvl>
    <w:lvl w:ilvl="4" w:tplc="F0C20D38" w:tentative="1">
      <w:start w:val="1"/>
      <w:numFmt w:val="lowerLetter"/>
      <w:lvlText w:val="%5."/>
      <w:lvlJc w:val="left"/>
      <w:pPr>
        <w:ind w:left="3600" w:hanging="360"/>
      </w:pPr>
    </w:lvl>
    <w:lvl w:ilvl="5" w:tplc="75BE644A" w:tentative="1">
      <w:start w:val="1"/>
      <w:numFmt w:val="lowerRoman"/>
      <w:lvlText w:val="%6."/>
      <w:lvlJc w:val="right"/>
      <w:pPr>
        <w:ind w:left="4320" w:hanging="180"/>
      </w:pPr>
    </w:lvl>
    <w:lvl w:ilvl="6" w:tplc="DFE05894" w:tentative="1">
      <w:start w:val="1"/>
      <w:numFmt w:val="decimal"/>
      <w:lvlText w:val="%7."/>
      <w:lvlJc w:val="left"/>
      <w:pPr>
        <w:ind w:left="5040" w:hanging="360"/>
      </w:pPr>
    </w:lvl>
    <w:lvl w:ilvl="7" w:tplc="7ADA6614" w:tentative="1">
      <w:start w:val="1"/>
      <w:numFmt w:val="lowerLetter"/>
      <w:lvlText w:val="%8."/>
      <w:lvlJc w:val="left"/>
      <w:pPr>
        <w:ind w:left="5760" w:hanging="360"/>
      </w:pPr>
    </w:lvl>
    <w:lvl w:ilvl="8" w:tplc="9D5A1B3C" w:tentative="1">
      <w:start w:val="1"/>
      <w:numFmt w:val="lowerRoman"/>
      <w:lvlText w:val="%9."/>
      <w:lvlJc w:val="right"/>
      <w:pPr>
        <w:ind w:left="6480" w:hanging="180"/>
      </w:pPr>
    </w:lvl>
  </w:abstractNum>
  <w:abstractNum w:abstractNumId="11" w15:restartNumberingAfterBreak="0">
    <w:nsid w:val="25CE7A31"/>
    <w:multiLevelType w:val="hybridMultilevel"/>
    <w:tmpl w:val="1DA81900"/>
    <w:lvl w:ilvl="0" w:tplc="040F000F">
      <w:start w:val="1"/>
      <w:numFmt w:val="decimal"/>
      <w:lvlText w:val="%1."/>
      <w:lvlJc w:val="left"/>
      <w:pPr>
        <w:ind w:left="720" w:hanging="360"/>
      </w:pPr>
      <w:rPr>
        <w:rFonts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12" w15:restartNumberingAfterBreak="0">
    <w:nsid w:val="27BA3D2A"/>
    <w:multiLevelType w:val="hybridMultilevel"/>
    <w:tmpl w:val="457E6572"/>
    <w:lvl w:ilvl="0" w:tplc="040F000F">
      <w:start w:val="1"/>
      <w:numFmt w:val="bullet"/>
      <w:lvlText w:val=""/>
      <w:lvlJc w:val="left"/>
      <w:pPr>
        <w:ind w:left="850" w:hanging="360"/>
      </w:pPr>
      <w:rPr>
        <w:rFonts w:ascii="Wingdings" w:hAnsi="Wingdings" w:hint="default"/>
      </w:rPr>
    </w:lvl>
    <w:lvl w:ilvl="1" w:tplc="040F0003" w:tentative="1">
      <w:start w:val="1"/>
      <w:numFmt w:val="bullet"/>
      <w:lvlText w:val="o"/>
      <w:lvlJc w:val="left"/>
      <w:pPr>
        <w:ind w:left="1570" w:hanging="360"/>
      </w:pPr>
      <w:rPr>
        <w:rFonts w:ascii="Courier New" w:hAnsi="Courier New" w:cs="Courier New" w:hint="default"/>
      </w:rPr>
    </w:lvl>
    <w:lvl w:ilvl="2" w:tplc="040F0005" w:tentative="1">
      <w:start w:val="1"/>
      <w:numFmt w:val="bullet"/>
      <w:lvlText w:val=""/>
      <w:lvlJc w:val="left"/>
      <w:pPr>
        <w:ind w:left="2290" w:hanging="360"/>
      </w:pPr>
      <w:rPr>
        <w:rFonts w:ascii="Wingdings" w:hAnsi="Wingdings" w:hint="default"/>
      </w:rPr>
    </w:lvl>
    <w:lvl w:ilvl="3" w:tplc="040F0001" w:tentative="1">
      <w:start w:val="1"/>
      <w:numFmt w:val="bullet"/>
      <w:lvlText w:val=""/>
      <w:lvlJc w:val="left"/>
      <w:pPr>
        <w:ind w:left="3010" w:hanging="360"/>
      </w:pPr>
      <w:rPr>
        <w:rFonts w:ascii="Symbol" w:hAnsi="Symbol" w:hint="default"/>
      </w:rPr>
    </w:lvl>
    <w:lvl w:ilvl="4" w:tplc="040F0003" w:tentative="1">
      <w:start w:val="1"/>
      <w:numFmt w:val="bullet"/>
      <w:lvlText w:val="o"/>
      <w:lvlJc w:val="left"/>
      <w:pPr>
        <w:ind w:left="3730" w:hanging="360"/>
      </w:pPr>
      <w:rPr>
        <w:rFonts w:ascii="Courier New" w:hAnsi="Courier New" w:cs="Courier New" w:hint="default"/>
      </w:rPr>
    </w:lvl>
    <w:lvl w:ilvl="5" w:tplc="040F0005" w:tentative="1">
      <w:start w:val="1"/>
      <w:numFmt w:val="bullet"/>
      <w:lvlText w:val=""/>
      <w:lvlJc w:val="left"/>
      <w:pPr>
        <w:ind w:left="4450" w:hanging="360"/>
      </w:pPr>
      <w:rPr>
        <w:rFonts w:ascii="Wingdings" w:hAnsi="Wingdings" w:hint="default"/>
      </w:rPr>
    </w:lvl>
    <w:lvl w:ilvl="6" w:tplc="040F0001" w:tentative="1">
      <w:start w:val="1"/>
      <w:numFmt w:val="bullet"/>
      <w:lvlText w:val=""/>
      <w:lvlJc w:val="left"/>
      <w:pPr>
        <w:ind w:left="5170" w:hanging="360"/>
      </w:pPr>
      <w:rPr>
        <w:rFonts w:ascii="Symbol" w:hAnsi="Symbol" w:hint="default"/>
      </w:rPr>
    </w:lvl>
    <w:lvl w:ilvl="7" w:tplc="040F0003" w:tentative="1">
      <w:start w:val="1"/>
      <w:numFmt w:val="bullet"/>
      <w:lvlText w:val="o"/>
      <w:lvlJc w:val="left"/>
      <w:pPr>
        <w:ind w:left="5890" w:hanging="360"/>
      </w:pPr>
      <w:rPr>
        <w:rFonts w:ascii="Courier New" w:hAnsi="Courier New" w:cs="Courier New" w:hint="default"/>
      </w:rPr>
    </w:lvl>
    <w:lvl w:ilvl="8" w:tplc="040F0005" w:tentative="1">
      <w:start w:val="1"/>
      <w:numFmt w:val="bullet"/>
      <w:lvlText w:val=""/>
      <w:lvlJc w:val="left"/>
      <w:pPr>
        <w:ind w:left="6610" w:hanging="360"/>
      </w:pPr>
      <w:rPr>
        <w:rFonts w:ascii="Wingdings" w:hAnsi="Wingdings" w:hint="default"/>
      </w:rPr>
    </w:lvl>
  </w:abstractNum>
  <w:abstractNum w:abstractNumId="13" w15:restartNumberingAfterBreak="0">
    <w:nsid w:val="28B73590"/>
    <w:multiLevelType w:val="hybridMultilevel"/>
    <w:tmpl w:val="016A8F78"/>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14" w15:restartNumberingAfterBreak="0">
    <w:nsid w:val="2B0A482F"/>
    <w:multiLevelType w:val="hybridMultilevel"/>
    <w:tmpl w:val="F0187B6E"/>
    <w:lvl w:ilvl="0" w:tplc="040F000B">
      <w:start w:val="1"/>
      <w:numFmt w:val="decimal"/>
      <w:lvlText w:val="%1."/>
      <w:lvlJc w:val="left"/>
      <w:pPr>
        <w:ind w:left="720" w:hanging="360"/>
      </w:pPr>
      <w:rPr>
        <w:rFonts w:hint="default"/>
      </w:rPr>
    </w:lvl>
    <w:lvl w:ilvl="1" w:tplc="040F0003" w:tentative="1">
      <w:start w:val="1"/>
      <w:numFmt w:val="lowerLetter"/>
      <w:lvlText w:val="%2."/>
      <w:lvlJc w:val="left"/>
      <w:pPr>
        <w:ind w:left="1440" w:hanging="360"/>
      </w:pPr>
    </w:lvl>
    <w:lvl w:ilvl="2" w:tplc="040F0005" w:tentative="1">
      <w:start w:val="1"/>
      <w:numFmt w:val="lowerRoman"/>
      <w:lvlText w:val="%3."/>
      <w:lvlJc w:val="right"/>
      <w:pPr>
        <w:ind w:left="2160" w:hanging="180"/>
      </w:pPr>
    </w:lvl>
    <w:lvl w:ilvl="3" w:tplc="040F0001" w:tentative="1">
      <w:start w:val="1"/>
      <w:numFmt w:val="decimal"/>
      <w:lvlText w:val="%4."/>
      <w:lvlJc w:val="left"/>
      <w:pPr>
        <w:ind w:left="2880" w:hanging="360"/>
      </w:pPr>
    </w:lvl>
    <w:lvl w:ilvl="4" w:tplc="040F0003" w:tentative="1">
      <w:start w:val="1"/>
      <w:numFmt w:val="lowerLetter"/>
      <w:lvlText w:val="%5."/>
      <w:lvlJc w:val="left"/>
      <w:pPr>
        <w:ind w:left="3600" w:hanging="360"/>
      </w:pPr>
    </w:lvl>
    <w:lvl w:ilvl="5" w:tplc="040F0005" w:tentative="1">
      <w:start w:val="1"/>
      <w:numFmt w:val="lowerRoman"/>
      <w:lvlText w:val="%6."/>
      <w:lvlJc w:val="right"/>
      <w:pPr>
        <w:ind w:left="4320" w:hanging="180"/>
      </w:pPr>
    </w:lvl>
    <w:lvl w:ilvl="6" w:tplc="040F0001" w:tentative="1">
      <w:start w:val="1"/>
      <w:numFmt w:val="decimal"/>
      <w:lvlText w:val="%7."/>
      <w:lvlJc w:val="left"/>
      <w:pPr>
        <w:ind w:left="5040" w:hanging="360"/>
      </w:pPr>
    </w:lvl>
    <w:lvl w:ilvl="7" w:tplc="040F0003" w:tentative="1">
      <w:start w:val="1"/>
      <w:numFmt w:val="lowerLetter"/>
      <w:lvlText w:val="%8."/>
      <w:lvlJc w:val="left"/>
      <w:pPr>
        <w:ind w:left="5760" w:hanging="360"/>
      </w:pPr>
    </w:lvl>
    <w:lvl w:ilvl="8" w:tplc="040F0005" w:tentative="1">
      <w:start w:val="1"/>
      <w:numFmt w:val="lowerRoman"/>
      <w:lvlText w:val="%9."/>
      <w:lvlJc w:val="right"/>
      <w:pPr>
        <w:ind w:left="6480" w:hanging="180"/>
      </w:pPr>
    </w:lvl>
  </w:abstractNum>
  <w:abstractNum w:abstractNumId="15" w15:restartNumberingAfterBreak="0">
    <w:nsid w:val="2B1508D1"/>
    <w:multiLevelType w:val="hybridMultilevel"/>
    <w:tmpl w:val="1DA81900"/>
    <w:lvl w:ilvl="0" w:tplc="040F000F">
      <w:start w:val="1"/>
      <w:numFmt w:val="decimal"/>
      <w:lvlText w:val="%1."/>
      <w:lvlJc w:val="left"/>
      <w:pPr>
        <w:ind w:left="720" w:hanging="360"/>
      </w:pPr>
      <w:rPr>
        <w:rFonts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16" w15:restartNumberingAfterBreak="0">
    <w:nsid w:val="2B2B3FC7"/>
    <w:multiLevelType w:val="multilevel"/>
    <w:tmpl w:val="E8A0BEEE"/>
    <w:lvl w:ilvl="0">
      <w:start w:val="1"/>
      <w:numFmt w:val="lowerLetter"/>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17" w15:restartNumberingAfterBreak="0">
    <w:nsid w:val="33092860"/>
    <w:multiLevelType w:val="hybridMultilevel"/>
    <w:tmpl w:val="600039C4"/>
    <w:lvl w:ilvl="0" w:tplc="040F000F">
      <w:start w:val="1"/>
      <w:numFmt w:val="bullet"/>
      <w:lvlText w:val=""/>
      <w:lvlJc w:val="left"/>
      <w:pPr>
        <w:ind w:left="720" w:hanging="360"/>
      </w:pPr>
      <w:rPr>
        <w:rFonts w:ascii="Symbol" w:hAnsi="Symbol"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18" w15:restartNumberingAfterBreak="0">
    <w:nsid w:val="330C04C4"/>
    <w:multiLevelType w:val="hybridMultilevel"/>
    <w:tmpl w:val="291A2856"/>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19" w15:restartNumberingAfterBreak="0">
    <w:nsid w:val="340303DA"/>
    <w:multiLevelType w:val="hybridMultilevel"/>
    <w:tmpl w:val="8578F37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4E8598D"/>
    <w:multiLevelType w:val="hybridMultilevel"/>
    <w:tmpl w:val="8BBAD0EA"/>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38ED1E40"/>
    <w:multiLevelType w:val="hybridMultilevel"/>
    <w:tmpl w:val="51C45ACE"/>
    <w:lvl w:ilvl="0" w:tplc="040F000B">
      <w:numFmt w:val="bullet"/>
      <w:lvlText w:val="-"/>
      <w:lvlJc w:val="left"/>
      <w:pPr>
        <w:ind w:left="720" w:hanging="360"/>
      </w:pPr>
      <w:rPr>
        <w:rFonts w:ascii="Arial" w:eastAsia="Times New Roman" w:hAnsi="Arial" w:cs="Aria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22" w15:restartNumberingAfterBreak="0">
    <w:nsid w:val="3AF32A0E"/>
    <w:multiLevelType w:val="hybridMultilevel"/>
    <w:tmpl w:val="4A446B78"/>
    <w:lvl w:ilvl="0" w:tplc="1FC2AE14">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D67622B"/>
    <w:multiLevelType w:val="hybridMultilevel"/>
    <w:tmpl w:val="9A88DE14"/>
    <w:lvl w:ilvl="0" w:tplc="FF1096DA">
      <w:start w:val="1"/>
      <w:numFmt w:val="bullet"/>
      <w:lvlText w:val=""/>
      <w:lvlJc w:val="left"/>
      <w:pPr>
        <w:ind w:left="720" w:hanging="360"/>
      </w:pPr>
      <w:rPr>
        <w:rFonts w:ascii="Wingdings" w:hAnsi="Wingdings" w:hint="default"/>
      </w:rPr>
    </w:lvl>
    <w:lvl w:ilvl="1" w:tplc="A3162ED8" w:tentative="1">
      <w:start w:val="1"/>
      <w:numFmt w:val="bullet"/>
      <w:lvlText w:val="o"/>
      <w:lvlJc w:val="left"/>
      <w:pPr>
        <w:ind w:left="1440" w:hanging="360"/>
      </w:pPr>
      <w:rPr>
        <w:rFonts w:ascii="Courier New" w:hAnsi="Courier New" w:cs="Courier New" w:hint="default"/>
      </w:rPr>
    </w:lvl>
    <w:lvl w:ilvl="2" w:tplc="5DF2AA9E" w:tentative="1">
      <w:start w:val="1"/>
      <w:numFmt w:val="bullet"/>
      <w:lvlText w:val=""/>
      <w:lvlJc w:val="left"/>
      <w:pPr>
        <w:ind w:left="2160" w:hanging="360"/>
      </w:pPr>
      <w:rPr>
        <w:rFonts w:ascii="Wingdings" w:hAnsi="Wingdings" w:hint="default"/>
      </w:rPr>
    </w:lvl>
    <w:lvl w:ilvl="3" w:tplc="0A4C3F46" w:tentative="1">
      <w:start w:val="1"/>
      <w:numFmt w:val="bullet"/>
      <w:lvlText w:val=""/>
      <w:lvlJc w:val="left"/>
      <w:pPr>
        <w:ind w:left="2880" w:hanging="360"/>
      </w:pPr>
      <w:rPr>
        <w:rFonts w:ascii="Symbol" w:hAnsi="Symbol" w:hint="default"/>
      </w:rPr>
    </w:lvl>
    <w:lvl w:ilvl="4" w:tplc="E28E1BEC" w:tentative="1">
      <w:start w:val="1"/>
      <w:numFmt w:val="bullet"/>
      <w:lvlText w:val="o"/>
      <w:lvlJc w:val="left"/>
      <w:pPr>
        <w:ind w:left="3600" w:hanging="360"/>
      </w:pPr>
      <w:rPr>
        <w:rFonts w:ascii="Courier New" w:hAnsi="Courier New" w:cs="Courier New" w:hint="default"/>
      </w:rPr>
    </w:lvl>
    <w:lvl w:ilvl="5" w:tplc="ADD688C0" w:tentative="1">
      <w:start w:val="1"/>
      <w:numFmt w:val="bullet"/>
      <w:lvlText w:val=""/>
      <w:lvlJc w:val="left"/>
      <w:pPr>
        <w:ind w:left="4320" w:hanging="360"/>
      </w:pPr>
      <w:rPr>
        <w:rFonts w:ascii="Wingdings" w:hAnsi="Wingdings" w:hint="default"/>
      </w:rPr>
    </w:lvl>
    <w:lvl w:ilvl="6" w:tplc="C178934A" w:tentative="1">
      <w:start w:val="1"/>
      <w:numFmt w:val="bullet"/>
      <w:lvlText w:val=""/>
      <w:lvlJc w:val="left"/>
      <w:pPr>
        <w:ind w:left="5040" w:hanging="360"/>
      </w:pPr>
      <w:rPr>
        <w:rFonts w:ascii="Symbol" w:hAnsi="Symbol" w:hint="default"/>
      </w:rPr>
    </w:lvl>
    <w:lvl w:ilvl="7" w:tplc="EB0EFBAC" w:tentative="1">
      <w:start w:val="1"/>
      <w:numFmt w:val="bullet"/>
      <w:lvlText w:val="o"/>
      <w:lvlJc w:val="left"/>
      <w:pPr>
        <w:ind w:left="5760" w:hanging="360"/>
      </w:pPr>
      <w:rPr>
        <w:rFonts w:ascii="Courier New" w:hAnsi="Courier New" w:cs="Courier New" w:hint="default"/>
      </w:rPr>
    </w:lvl>
    <w:lvl w:ilvl="8" w:tplc="91841FF6" w:tentative="1">
      <w:start w:val="1"/>
      <w:numFmt w:val="bullet"/>
      <w:lvlText w:val=""/>
      <w:lvlJc w:val="left"/>
      <w:pPr>
        <w:ind w:left="6480" w:hanging="360"/>
      </w:pPr>
      <w:rPr>
        <w:rFonts w:ascii="Wingdings" w:hAnsi="Wingdings" w:hint="default"/>
      </w:rPr>
    </w:lvl>
  </w:abstractNum>
  <w:abstractNum w:abstractNumId="24" w15:restartNumberingAfterBreak="0">
    <w:nsid w:val="41436BF0"/>
    <w:multiLevelType w:val="multilevel"/>
    <w:tmpl w:val="32400B14"/>
    <w:lvl w:ilvl="0">
      <w:start w:val="1"/>
      <w:numFmt w:val="bullet"/>
      <w:lvlText w:val=""/>
      <w:lvlJc w:val="left"/>
      <w:pPr>
        <w:ind w:left="1440" w:hanging="360"/>
      </w:pPr>
      <w:rPr>
        <w:rFonts w:ascii="Wingdings" w:hAnsi="Wingdings" w:hint="default"/>
      </w:r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25" w15:restartNumberingAfterBreak="0">
    <w:nsid w:val="4165742C"/>
    <w:multiLevelType w:val="hybridMultilevel"/>
    <w:tmpl w:val="1C846F00"/>
    <w:lvl w:ilvl="0" w:tplc="7FF67202">
      <w:start w:val="1"/>
      <w:numFmt w:val="bullet"/>
      <w:lvlText w:val=""/>
      <w:lvlJc w:val="left"/>
      <w:pPr>
        <w:ind w:left="720" w:hanging="360"/>
      </w:pPr>
      <w:rPr>
        <w:rFonts w:ascii="Wingdings" w:hAnsi="Wingdings" w:hint="default"/>
      </w:rPr>
    </w:lvl>
    <w:lvl w:ilvl="1" w:tplc="35705FF0" w:tentative="1">
      <w:start w:val="1"/>
      <w:numFmt w:val="bullet"/>
      <w:lvlText w:val="o"/>
      <w:lvlJc w:val="left"/>
      <w:pPr>
        <w:ind w:left="1440" w:hanging="360"/>
      </w:pPr>
      <w:rPr>
        <w:rFonts w:ascii="Courier New" w:hAnsi="Courier New" w:cs="Courier New" w:hint="default"/>
      </w:rPr>
    </w:lvl>
    <w:lvl w:ilvl="2" w:tplc="18F021BE" w:tentative="1">
      <w:start w:val="1"/>
      <w:numFmt w:val="bullet"/>
      <w:lvlText w:val=""/>
      <w:lvlJc w:val="left"/>
      <w:pPr>
        <w:ind w:left="2160" w:hanging="360"/>
      </w:pPr>
      <w:rPr>
        <w:rFonts w:ascii="Wingdings" w:hAnsi="Wingdings" w:hint="default"/>
      </w:rPr>
    </w:lvl>
    <w:lvl w:ilvl="3" w:tplc="B936E7B8" w:tentative="1">
      <w:start w:val="1"/>
      <w:numFmt w:val="bullet"/>
      <w:lvlText w:val=""/>
      <w:lvlJc w:val="left"/>
      <w:pPr>
        <w:ind w:left="2880" w:hanging="360"/>
      </w:pPr>
      <w:rPr>
        <w:rFonts w:ascii="Symbol" w:hAnsi="Symbol" w:hint="default"/>
      </w:rPr>
    </w:lvl>
    <w:lvl w:ilvl="4" w:tplc="34562816" w:tentative="1">
      <w:start w:val="1"/>
      <w:numFmt w:val="bullet"/>
      <w:lvlText w:val="o"/>
      <w:lvlJc w:val="left"/>
      <w:pPr>
        <w:ind w:left="3600" w:hanging="360"/>
      </w:pPr>
      <w:rPr>
        <w:rFonts w:ascii="Courier New" w:hAnsi="Courier New" w:cs="Courier New" w:hint="default"/>
      </w:rPr>
    </w:lvl>
    <w:lvl w:ilvl="5" w:tplc="4528618A" w:tentative="1">
      <w:start w:val="1"/>
      <w:numFmt w:val="bullet"/>
      <w:lvlText w:val=""/>
      <w:lvlJc w:val="left"/>
      <w:pPr>
        <w:ind w:left="4320" w:hanging="360"/>
      </w:pPr>
      <w:rPr>
        <w:rFonts w:ascii="Wingdings" w:hAnsi="Wingdings" w:hint="default"/>
      </w:rPr>
    </w:lvl>
    <w:lvl w:ilvl="6" w:tplc="7480E74C" w:tentative="1">
      <w:start w:val="1"/>
      <w:numFmt w:val="bullet"/>
      <w:lvlText w:val=""/>
      <w:lvlJc w:val="left"/>
      <w:pPr>
        <w:ind w:left="5040" w:hanging="360"/>
      </w:pPr>
      <w:rPr>
        <w:rFonts w:ascii="Symbol" w:hAnsi="Symbol" w:hint="default"/>
      </w:rPr>
    </w:lvl>
    <w:lvl w:ilvl="7" w:tplc="E0BAD5D6" w:tentative="1">
      <w:start w:val="1"/>
      <w:numFmt w:val="bullet"/>
      <w:lvlText w:val="o"/>
      <w:lvlJc w:val="left"/>
      <w:pPr>
        <w:ind w:left="5760" w:hanging="360"/>
      </w:pPr>
      <w:rPr>
        <w:rFonts w:ascii="Courier New" w:hAnsi="Courier New" w:cs="Courier New" w:hint="default"/>
      </w:rPr>
    </w:lvl>
    <w:lvl w:ilvl="8" w:tplc="331C00A6" w:tentative="1">
      <w:start w:val="1"/>
      <w:numFmt w:val="bullet"/>
      <w:lvlText w:val=""/>
      <w:lvlJc w:val="left"/>
      <w:pPr>
        <w:ind w:left="6480" w:hanging="360"/>
      </w:pPr>
      <w:rPr>
        <w:rFonts w:ascii="Wingdings" w:hAnsi="Wingdings" w:hint="default"/>
      </w:rPr>
    </w:lvl>
  </w:abstractNum>
  <w:abstractNum w:abstractNumId="26" w15:restartNumberingAfterBreak="0">
    <w:nsid w:val="41B87E0D"/>
    <w:multiLevelType w:val="hybridMultilevel"/>
    <w:tmpl w:val="05725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2D46E38"/>
    <w:multiLevelType w:val="hybridMultilevel"/>
    <w:tmpl w:val="35489010"/>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28" w15:restartNumberingAfterBreak="0">
    <w:nsid w:val="44EE27C2"/>
    <w:multiLevelType w:val="hybridMultilevel"/>
    <w:tmpl w:val="A0A2115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50D3EC6"/>
    <w:multiLevelType w:val="hybridMultilevel"/>
    <w:tmpl w:val="7C72C05E"/>
    <w:lvl w:ilvl="0" w:tplc="FB987A2C">
      <w:start w:val="1"/>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51F066F"/>
    <w:multiLevelType w:val="hybridMultilevel"/>
    <w:tmpl w:val="F78A041C"/>
    <w:lvl w:ilvl="0" w:tplc="7444B46E">
      <w:start w:val="1"/>
      <w:numFmt w:val="bullet"/>
      <w:lvlText w:val=""/>
      <w:lvlJc w:val="left"/>
      <w:pPr>
        <w:ind w:left="720" w:hanging="360"/>
      </w:pPr>
      <w:rPr>
        <w:rFonts w:ascii="Symbol" w:hAnsi="Symbol" w:hint="default"/>
      </w:rPr>
    </w:lvl>
    <w:lvl w:ilvl="1" w:tplc="7BFC0F9A" w:tentative="1">
      <w:start w:val="1"/>
      <w:numFmt w:val="bullet"/>
      <w:lvlText w:val="o"/>
      <w:lvlJc w:val="left"/>
      <w:pPr>
        <w:ind w:left="1440" w:hanging="360"/>
      </w:pPr>
      <w:rPr>
        <w:rFonts w:ascii="Courier New" w:hAnsi="Courier New" w:cs="Courier New" w:hint="default"/>
      </w:rPr>
    </w:lvl>
    <w:lvl w:ilvl="2" w:tplc="CD4EA8C2" w:tentative="1">
      <w:start w:val="1"/>
      <w:numFmt w:val="bullet"/>
      <w:lvlText w:val=""/>
      <w:lvlJc w:val="left"/>
      <w:pPr>
        <w:ind w:left="2160" w:hanging="360"/>
      </w:pPr>
      <w:rPr>
        <w:rFonts w:ascii="Wingdings" w:hAnsi="Wingdings" w:hint="default"/>
      </w:rPr>
    </w:lvl>
    <w:lvl w:ilvl="3" w:tplc="AA1EB11C" w:tentative="1">
      <w:start w:val="1"/>
      <w:numFmt w:val="bullet"/>
      <w:lvlText w:val=""/>
      <w:lvlJc w:val="left"/>
      <w:pPr>
        <w:ind w:left="2880" w:hanging="360"/>
      </w:pPr>
      <w:rPr>
        <w:rFonts w:ascii="Symbol" w:hAnsi="Symbol" w:hint="default"/>
      </w:rPr>
    </w:lvl>
    <w:lvl w:ilvl="4" w:tplc="22766B58" w:tentative="1">
      <w:start w:val="1"/>
      <w:numFmt w:val="bullet"/>
      <w:lvlText w:val="o"/>
      <w:lvlJc w:val="left"/>
      <w:pPr>
        <w:ind w:left="3600" w:hanging="360"/>
      </w:pPr>
      <w:rPr>
        <w:rFonts w:ascii="Courier New" w:hAnsi="Courier New" w:cs="Courier New" w:hint="default"/>
      </w:rPr>
    </w:lvl>
    <w:lvl w:ilvl="5" w:tplc="7368E2D2" w:tentative="1">
      <w:start w:val="1"/>
      <w:numFmt w:val="bullet"/>
      <w:lvlText w:val=""/>
      <w:lvlJc w:val="left"/>
      <w:pPr>
        <w:ind w:left="4320" w:hanging="360"/>
      </w:pPr>
      <w:rPr>
        <w:rFonts w:ascii="Wingdings" w:hAnsi="Wingdings" w:hint="default"/>
      </w:rPr>
    </w:lvl>
    <w:lvl w:ilvl="6" w:tplc="23668734" w:tentative="1">
      <w:start w:val="1"/>
      <w:numFmt w:val="bullet"/>
      <w:lvlText w:val=""/>
      <w:lvlJc w:val="left"/>
      <w:pPr>
        <w:ind w:left="5040" w:hanging="360"/>
      </w:pPr>
      <w:rPr>
        <w:rFonts w:ascii="Symbol" w:hAnsi="Symbol" w:hint="default"/>
      </w:rPr>
    </w:lvl>
    <w:lvl w:ilvl="7" w:tplc="3F6EB9E8" w:tentative="1">
      <w:start w:val="1"/>
      <w:numFmt w:val="bullet"/>
      <w:lvlText w:val="o"/>
      <w:lvlJc w:val="left"/>
      <w:pPr>
        <w:ind w:left="5760" w:hanging="360"/>
      </w:pPr>
      <w:rPr>
        <w:rFonts w:ascii="Courier New" w:hAnsi="Courier New" w:cs="Courier New" w:hint="default"/>
      </w:rPr>
    </w:lvl>
    <w:lvl w:ilvl="8" w:tplc="78B43464" w:tentative="1">
      <w:start w:val="1"/>
      <w:numFmt w:val="bullet"/>
      <w:lvlText w:val=""/>
      <w:lvlJc w:val="left"/>
      <w:pPr>
        <w:ind w:left="6480" w:hanging="360"/>
      </w:pPr>
      <w:rPr>
        <w:rFonts w:ascii="Wingdings" w:hAnsi="Wingdings" w:hint="default"/>
      </w:rPr>
    </w:lvl>
  </w:abstractNum>
  <w:abstractNum w:abstractNumId="31" w15:restartNumberingAfterBreak="0">
    <w:nsid w:val="46880826"/>
    <w:multiLevelType w:val="hybridMultilevel"/>
    <w:tmpl w:val="AF143C5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2" w15:restartNumberingAfterBreak="0">
    <w:nsid w:val="49341E28"/>
    <w:multiLevelType w:val="hybridMultilevel"/>
    <w:tmpl w:val="3CEEDF64"/>
    <w:lvl w:ilvl="0" w:tplc="74C8BA08">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0230B7C"/>
    <w:multiLevelType w:val="hybridMultilevel"/>
    <w:tmpl w:val="978E9498"/>
    <w:lvl w:ilvl="0" w:tplc="FB987A2C">
      <w:start w:val="1"/>
      <w:numFmt w:val="bullet"/>
      <w:lvlText w:val="-"/>
      <w:lvlJc w:val="left"/>
      <w:pPr>
        <w:ind w:left="720" w:hanging="360"/>
      </w:pPr>
      <w:rPr>
        <w:rFonts w:ascii="Cambria" w:eastAsiaTheme="majorEastAsia" w:hAnsi="Cambria" w:cstheme="maj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45E6EAB"/>
    <w:multiLevelType w:val="hybridMultilevel"/>
    <w:tmpl w:val="B18CE684"/>
    <w:lvl w:ilvl="0" w:tplc="040F0001">
      <w:numFmt w:val="bullet"/>
      <w:lvlText w:val="-"/>
      <w:lvlJc w:val="left"/>
      <w:pPr>
        <w:ind w:left="1440" w:hanging="360"/>
      </w:pPr>
      <w:rPr>
        <w:rFonts w:ascii="Scala" w:eastAsia="Times New Roman" w:hAnsi="Scala" w:cs="Arial" w:hint="default"/>
      </w:rPr>
    </w:lvl>
    <w:lvl w:ilvl="1" w:tplc="040F0003" w:tentative="1">
      <w:start w:val="1"/>
      <w:numFmt w:val="bullet"/>
      <w:lvlText w:val="o"/>
      <w:lvlJc w:val="left"/>
      <w:pPr>
        <w:ind w:left="2160" w:hanging="360"/>
      </w:pPr>
      <w:rPr>
        <w:rFonts w:ascii="Courier New" w:hAnsi="Courier New" w:cs="Courier New" w:hint="default"/>
      </w:rPr>
    </w:lvl>
    <w:lvl w:ilvl="2" w:tplc="040F0005" w:tentative="1">
      <w:start w:val="1"/>
      <w:numFmt w:val="bullet"/>
      <w:lvlText w:val=""/>
      <w:lvlJc w:val="left"/>
      <w:pPr>
        <w:ind w:left="2880" w:hanging="360"/>
      </w:pPr>
      <w:rPr>
        <w:rFonts w:ascii="Wingdings" w:hAnsi="Wingdings" w:hint="default"/>
      </w:rPr>
    </w:lvl>
    <w:lvl w:ilvl="3" w:tplc="040F0001" w:tentative="1">
      <w:start w:val="1"/>
      <w:numFmt w:val="bullet"/>
      <w:lvlText w:val=""/>
      <w:lvlJc w:val="left"/>
      <w:pPr>
        <w:ind w:left="3600" w:hanging="360"/>
      </w:pPr>
      <w:rPr>
        <w:rFonts w:ascii="Symbol" w:hAnsi="Symbol" w:hint="default"/>
      </w:rPr>
    </w:lvl>
    <w:lvl w:ilvl="4" w:tplc="040F0003" w:tentative="1">
      <w:start w:val="1"/>
      <w:numFmt w:val="bullet"/>
      <w:lvlText w:val="o"/>
      <w:lvlJc w:val="left"/>
      <w:pPr>
        <w:ind w:left="4320" w:hanging="360"/>
      </w:pPr>
      <w:rPr>
        <w:rFonts w:ascii="Courier New" w:hAnsi="Courier New" w:cs="Courier New" w:hint="default"/>
      </w:rPr>
    </w:lvl>
    <w:lvl w:ilvl="5" w:tplc="040F0005" w:tentative="1">
      <w:start w:val="1"/>
      <w:numFmt w:val="bullet"/>
      <w:lvlText w:val=""/>
      <w:lvlJc w:val="left"/>
      <w:pPr>
        <w:ind w:left="5040" w:hanging="360"/>
      </w:pPr>
      <w:rPr>
        <w:rFonts w:ascii="Wingdings" w:hAnsi="Wingdings" w:hint="default"/>
      </w:rPr>
    </w:lvl>
    <w:lvl w:ilvl="6" w:tplc="040F0001" w:tentative="1">
      <w:start w:val="1"/>
      <w:numFmt w:val="bullet"/>
      <w:lvlText w:val=""/>
      <w:lvlJc w:val="left"/>
      <w:pPr>
        <w:ind w:left="5760" w:hanging="360"/>
      </w:pPr>
      <w:rPr>
        <w:rFonts w:ascii="Symbol" w:hAnsi="Symbol" w:hint="default"/>
      </w:rPr>
    </w:lvl>
    <w:lvl w:ilvl="7" w:tplc="040F0003" w:tentative="1">
      <w:start w:val="1"/>
      <w:numFmt w:val="bullet"/>
      <w:lvlText w:val="o"/>
      <w:lvlJc w:val="left"/>
      <w:pPr>
        <w:ind w:left="6480" w:hanging="360"/>
      </w:pPr>
      <w:rPr>
        <w:rFonts w:ascii="Courier New" w:hAnsi="Courier New" w:cs="Courier New" w:hint="default"/>
      </w:rPr>
    </w:lvl>
    <w:lvl w:ilvl="8" w:tplc="040F0005" w:tentative="1">
      <w:start w:val="1"/>
      <w:numFmt w:val="bullet"/>
      <w:lvlText w:val=""/>
      <w:lvlJc w:val="left"/>
      <w:pPr>
        <w:ind w:left="7200" w:hanging="360"/>
      </w:pPr>
      <w:rPr>
        <w:rFonts w:ascii="Wingdings" w:hAnsi="Wingdings" w:hint="default"/>
      </w:rPr>
    </w:lvl>
  </w:abstractNum>
  <w:abstractNum w:abstractNumId="35" w15:restartNumberingAfterBreak="0">
    <w:nsid w:val="55CD5682"/>
    <w:multiLevelType w:val="hybridMultilevel"/>
    <w:tmpl w:val="1BDC2236"/>
    <w:lvl w:ilvl="0" w:tplc="FB987A2C">
      <w:start w:val="1"/>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62B67FA"/>
    <w:multiLevelType w:val="hybridMultilevel"/>
    <w:tmpl w:val="56E8799A"/>
    <w:lvl w:ilvl="0" w:tplc="D3469D5E">
      <w:start w:val="1"/>
      <w:numFmt w:val="upperRoman"/>
      <w:lvlText w:val="%1."/>
      <w:lvlJc w:val="right"/>
      <w:pPr>
        <w:ind w:left="720" w:hanging="360"/>
      </w:pPr>
    </w:lvl>
    <w:lvl w:ilvl="1" w:tplc="040F0003" w:tentative="1">
      <w:start w:val="1"/>
      <w:numFmt w:val="lowerLetter"/>
      <w:lvlText w:val="%2."/>
      <w:lvlJc w:val="left"/>
      <w:pPr>
        <w:ind w:left="1440" w:hanging="360"/>
      </w:pPr>
    </w:lvl>
    <w:lvl w:ilvl="2" w:tplc="040F0005" w:tentative="1">
      <w:start w:val="1"/>
      <w:numFmt w:val="lowerRoman"/>
      <w:lvlText w:val="%3."/>
      <w:lvlJc w:val="right"/>
      <w:pPr>
        <w:ind w:left="2160" w:hanging="180"/>
      </w:pPr>
    </w:lvl>
    <w:lvl w:ilvl="3" w:tplc="040F0001" w:tentative="1">
      <w:start w:val="1"/>
      <w:numFmt w:val="decimal"/>
      <w:lvlText w:val="%4."/>
      <w:lvlJc w:val="left"/>
      <w:pPr>
        <w:ind w:left="2880" w:hanging="360"/>
      </w:pPr>
    </w:lvl>
    <w:lvl w:ilvl="4" w:tplc="040F0003" w:tentative="1">
      <w:start w:val="1"/>
      <w:numFmt w:val="lowerLetter"/>
      <w:lvlText w:val="%5."/>
      <w:lvlJc w:val="left"/>
      <w:pPr>
        <w:ind w:left="3600" w:hanging="360"/>
      </w:pPr>
    </w:lvl>
    <w:lvl w:ilvl="5" w:tplc="040F0005" w:tentative="1">
      <w:start w:val="1"/>
      <w:numFmt w:val="lowerRoman"/>
      <w:lvlText w:val="%6."/>
      <w:lvlJc w:val="right"/>
      <w:pPr>
        <w:ind w:left="4320" w:hanging="180"/>
      </w:pPr>
    </w:lvl>
    <w:lvl w:ilvl="6" w:tplc="040F0001" w:tentative="1">
      <w:start w:val="1"/>
      <w:numFmt w:val="decimal"/>
      <w:lvlText w:val="%7."/>
      <w:lvlJc w:val="left"/>
      <w:pPr>
        <w:ind w:left="5040" w:hanging="360"/>
      </w:pPr>
    </w:lvl>
    <w:lvl w:ilvl="7" w:tplc="040F0003" w:tentative="1">
      <w:start w:val="1"/>
      <w:numFmt w:val="lowerLetter"/>
      <w:lvlText w:val="%8."/>
      <w:lvlJc w:val="left"/>
      <w:pPr>
        <w:ind w:left="5760" w:hanging="360"/>
      </w:pPr>
    </w:lvl>
    <w:lvl w:ilvl="8" w:tplc="040F0005" w:tentative="1">
      <w:start w:val="1"/>
      <w:numFmt w:val="lowerRoman"/>
      <w:lvlText w:val="%9."/>
      <w:lvlJc w:val="right"/>
      <w:pPr>
        <w:ind w:left="6480" w:hanging="180"/>
      </w:pPr>
    </w:lvl>
  </w:abstractNum>
  <w:abstractNum w:abstractNumId="37" w15:restartNumberingAfterBreak="0">
    <w:nsid w:val="58755428"/>
    <w:multiLevelType w:val="hybridMultilevel"/>
    <w:tmpl w:val="1FEACF14"/>
    <w:lvl w:ilvl="0" w:tplc="040F0019">
      <w:numFmt w:val="bullet"/>
      <w:lvlText w:val="-"/>
      <w:lvlJc w:val="left"/>
      <w:pPr>
        <w:ind w:left="720" w:hanging="360"/>
      </w:pPr>
      <w:rPr>
        <w:rFonts w:ascii="Scala" w:eastAsia="Times New Roman" w:hAnsi="Scala" w:cs="Arial"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38" w15:restartNumberingAfterBreak="0">
    <w:nsid w:val="58AB73B0"/>
    <w:multiLevelType w:val="hybridMultilevel"/>
    <w:tmpl w:val="F0187B6E"/>
    <w:lvl w:ilvl="0" w:tplc="D3469D5E">
      <w:start w:val="1"/>
      <w:numFmt w:val="decimal"/>
      <w:lvlText w:val="%1."/>
      <w:lvlJc w:val="left"/>
      <w:pPr>
        <w:ind w:left="720" w:hanging="360"/>
      </w:pPr>
      <w:rPr>
        <w:rFonts w:hint="default"/>
      </w:rPr>
    </w:lvl>
    <w:lvl w:ilvl="1" w:tplc="040F0003" w:tentative="1">
      <w:start w:val="1"/>
      <w:numFmt w:val="lowerLetter"/>
      <w:lvlText w:val="%2."/>
      <w:lvlJc w:val="left"/>
      <w:pPr>
        <w:ind w:left="1440" w:hanging="360"/>
      </w:pPr>
    </w:lvl>
    <w:lvl w:ilvl="2" w:tplc="040F0005" w:tentative="1">
      <w:start w:val="1"/>
      <w:numFmt w:val="lowerRoman"/>
      <w:lvlText w:val="%3."/>
      <w:lvlJc w:val="right"/>
      <w:pPr>
        <w:ind w:left="2160" w:hanging="180"/>
      </w:pPr>
    </w:lvl>
    <w:lvl w:ilvl="3" w:tplc="040F0001" w:tentative="1">
      <w:start w:val="1"/>
      <w:numFmt w:val="decimal"/>
      <w:lvlText w:val="%4."/>
      <w:lvlJc w:val="left"/>
      <w:pPr>
        <w:ind w:left="2880" w:hanging="360"/>
      </w:pPr>
    </w:lvl>
    <w:lvl w:ilvl="4" w:tplc="040F0003" w:tentative="1">
      <w:start w:val="1"/>
      <w:numFmt w:val="lowerLetter"/>
      <w:lvlText w:val="%5."/>
      <w:lvlJc w:val="left"/>
      <w:pPr>
        <w:ind w:left="3600" w:hanging="360"/>
      </w:pPr>
    </w:lvl>
    <w:lvl w:ilvl="5" w:tplc="040F0005" w:tentative="1">
      <w:start w:val="1"/>
      <w:numFmt w:val="lowerRoman"/>
      <w:lvlText w:val="%6."/>
      <w:lvlJc w:val="right"/>
      <w:pPr>
        <w:ind w:left="4320" w:hanging="180"/>
      </w:pPr>
    </w:lvl>
    <w:lvl w:ilvl="6" w:tplc="040F0001" w:tentative="1">
      <w:start w:val="1"/>
      <w:numFmt w:val="decimal"/>
      <w:lvlText w:val="%7."/>
      <w:lvlJc w:val="left"/>
      <w:pPr>
        <w:ind w:left="5040" w:hanging="360"/>
      </w:pPr>
    </w:lvl>
    <w:lvl w:ilvl="7" w:tplc="040F0003" w:tentative="1">
      <w:start w:val="1"/>
      <w:numFmt w:val="lowerLetter"/>
      <w:lvlText w:val="%8."/>
      <w:lvlJc w:val="left"/>
      <w:pPr>
        <w:ind w:left="5760" w:hanging="360"/>
      </w:pPr>
    </w:lvl>
    <w:lvl w:ilvl="8" w:tplc="040F0005" w:tentative="1">
      <w:start w:val="1"/>
      <w:numFmt w:val="lowerRoman"/>
      <w:lvlText w:val="%9."/>
      <w:lvlJc w:val="right"/>
      <w:pPr>
        <w:ind w:left="6480" w:hanging="180"/>
      </w:pPr>
    </w:lvl>
  </w:abstractNum>
  <w:abstractNum w:abstractNumId="39" w15:restartNumberingAfterBreak="0">
    <w:nsid w:val="596D7102"/>
    <w:multiLevelType w:val="hybridMultilevel"/>
    <w:tmpl w:val="3F4A4406"/>
    <w:lvl w:ilvl="0" w:tplc="040F000F">
      <w:start w:val="1"/>
      <w:numFmt w:val="bullet"/>
      <w:lvlText w:val=""/>
      <w:lvlJc w:val="left"/>
      <w:pPr>
        <w:ind w:left="3600" w:hanging="360"/>
      </w:pPr>
      <w:rPr>
        <w:rFonts w:ascii="Symbol" w:hAnsi="Symbol" w:hint="default"/>
      </w:rPr>
    </w:lvl>
    <w:lvl w:ilvl="1" w:tplc="040F0019" w:tentative="1">
      <w:start w:val="1"/>
      <w:numFmt w:val="bullet"/>
      <w:lvlText w:val="o"/>
      <w:lvlJc w:val="left"/>
      <w:pPr>
        <w:ind w:left="4320" w:hanging="360"/>
      </w:pPr>
      <w:rPr>
        <w:rFonts w:ascii="Courier New" w:hAnsi="Courier New" w:cs="Courier New" w:hint="default"/>
      </w:rPr>
    </w:lvl>
    <w:lvl w:ilvl="2" w:tplc="040F001B" w:tentative="1">
      <w:start w:val="1"/>
      <w:numFmt w:val="bullet"/>
      <w:lvlText w:val=""/>
      <w:lvlJc w:val="left"/>
      <w:pPr>
        <w:ind w:left="5040" w:hanging="360"/>
      </w:pPr>
      <w:rPr>
        <w:rFonts w:ascii="Wingdings" w:hAnsi="Wingdings" w:hint="default"/>
      </w:rPr>
    </w:lvl>
    <w:lvl w:ilvl="3" w:tplc="040F000F" w:tentative="1">
      <w:start w:val="1"/>
      <w:numFmt w:val="bullet"/>
      <w:lvlText w:val=""/>
      <w:lvlJc w:val="left"/>
      <w:pPr>
        <w:ind w:left="5760" w:hanging="360"/>
      </w:pPr>
      <w:rPr>
        <w:rFonts w:ascii="Symbol" w:hAnsi="Symbol" w:hint="default"/>
      </w:rPr>
    </w:lvl>
    <w:lvl w:ilvl="4" w:tplc="040F0019" w:tentative="1">
      <w:start w:val="1"/>
      <w:numFmt w:val="bullet"/>
      <w:lvlText w:val="o"/>
      <w:lvlJc w:val="left"/>
      <w:pPr>
        <w:ind w:left="6480" w:hanging="360"/>
      </w:pPr>
      <w:rPr>
        <w:rFonts w:ascii="Courier New" w:hAnsi="Courier New" w:cs="Courier New" w:hint="default"/>
      </w:rPr>
    </w:lvl>
    <w:lvl w:ilvl="5" w:tplc="040F001B" w:tentative="1">
      <w:start w:val="1"/>
      <w:numFmt w:val="bullet"/>
      <w:lvlText w:val=""/>
      <w:lvlJc w:val="left"/>
      <w:pPr>
        <w:ind w:left="7200" w:hanging="360"/>
      </w:pPr>
      <w:rPr>
        <w:rFonts w:ascii="Wingdings" w:hAnsi="Wingdings" w:hint="default"/>
      </w:rPr>
    </w:lvl>
    <w:lvl w:ilvl="6" w:tplc="040F000F" w:tentative="1">
      <w:start w:val="1"/>
      <w:numFmt w:val="bullet"/>
      <w:lvlText w:val=""/>
      <w:lvlJc w:val="left"/>
      <w:pPr>
        <w:ind w:left="7920" w:hanging="360"/>
      </w:pPr>
      <w:rPr>
        <w:rFonts w:ascii="Symbol" w:hAnsi="Symbol" w:hint="default"/>
      </w:rPr>
    </w:lvl>
    <w:lvl w:ilvl="7" w:tplc="040F0019" w:tentative="1">
      <w:start w:val="1"/>
      <w:numFmt w:val="bullet"/>
      <w:lvlText w:val="o"/>
      <w:lvlJc w:val="left"/>
      <w:pPr>
        <w:ind w:left="8640" w:hanging="360"/>
      </w:pPr>
      <w:rPr>
        <w:rFonts w:ascii="Courier New" w:hAnsi="Courier New" w:cs="Courier New" w:hint="default"/>
      </w:rPr>
    </w:lvl>
    <w:lvl w:ilvl="8" w:tplc="040F001B" w:tentative="1">
      <w:start w:val="1"/>
      <w:numFmt w:val="bullet"/>
      <w:lvlText w:val=""/>
      <w:lvlJc w:val="left"/>
      <w:pPr>
        <w:ind w:left="9360" w:hanging="360"/>
      </w:pPr>
      <w:rPr>
        <w:rFonts w:ascii="Wingdings" w:hAnsi="Wingdings" w:hint="default"/>
      </w:rPr>
    </w:lvl>
  </w:abstractNum>
  <w:abstractNum w:abstractNumId="40" w15:restartNumberingAfterBreak="0">
    <w:nsid w:val="5BB63033"/>
    <w:multiLevelType w:val="hybridMultilevel"/>
    <w:tmpl w:val="A6DE3AA0"/>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1" w15:restartNumberingAfterBreak="0">
    <w:nsid w:val="5E6C12E8"/>
    <w:multiLevelType w:val="hybridMultilevel"/>
    <w:tmpl w:val="2866158E"/>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2" w15:restartNumberingAfterBreak="0">
    <w:nsid w:val="604E64AD"/>
    <w:multiLevelType w:val="hybridMultilevel"/>
    <w:tmpl w:val="0DBC49FC"/>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3" w15:restartNumberingAfterBreak="0">
    <w:nsid w:val="630E62D8"/>
    <w:multiLevelType w:val="hybridMultilevel"/>
    <w:tmpl w:val="0FDAA312"/>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4" w15:restartNumberingAfterBreak="0">
    <w:nsid w:val="67086ECD"/>
    <w:multiLevelType w:val="hybridMultilevel"/>
    <w:tmpl w:val="1F14BE4A"/>
    <w:lvl w:ilvl="0" w:tplc="EC704314">
      <w:start w:val="1"/>
      <w:numFmt w:val="bullet"/>
      <w:lvlText w:val=""/>
      <w:lvlJc w:val="left"/>
      <w:pPr>
        <w:ind w:left="720" w:hanging="360"/>
      </w:pPr>
      <w:rPr>
        <w:rFonts w:ascii="Symbol" w:hAnsi="Symbol" w:hint="default"/>
      </w:rPr>
    </w:lvl>
    <w:lvl w:ilvl="1" w:tplc="040F0019">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45" w15:restartNumberingAfterBreak="0">
    <w:nsid w:val="67D9364B"/>
    <w:multiLevelType w:val="hybridMultilevel"/>
    <w:tmpl w:val="3D126D0C"/>
    <w:lvl w:ilvl="0" w:tplc="040F0001">
      <w:start w:val="1"/>
      <w:numFmt w:val="bullet"/>
      <w:lvlText w:val=""/>
      <w:lvlJc w:val="left"/>
      <w:pPr>
        <w:ind w:left="720" w:hanging="360"/>
      </w:pPr>
      <w:rPr>
        <w:rFonts w:ascii="Symbol" w:hAnsi="Symbo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6" w15:restartNumberingAfterBreak="0">
    <w:nsid w:val="68210D06"/>
    <w:multiLevelType w:val="hybridMultilevel"/>
    <w:tmpl w:val="800246F6"/>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7" w15:restartNumberingAfterBreak="0">
    <w:nsid w:val="68ED086C"/>
    <w:multiLevelType w:val="hybridMultilevel"/>
    <w:tmpl w:val="7A02163A"/>
    <w:lvl w:ilvl="0" w:tplc="040F000B">
      <w:start w:val="1"/>
      <w:numFmt w:val="bullet"/>
      <w:lvlText w:val=""/>
      <w:lvlJc w:val="left"/>
      <w:pPr>
        <w:ind w:left="1440" w:hanging="360"/>
      </w:pPr>
      <w:rPr>
        <w:rFonts w:ascii="Wingdings" w:hAnsi="Wingdings" w:hint="default"/>
      </w:rPr>
    </w:lvl>
    <w:lvl w:ilvl="1" w:tplc="040F0003" w:tentative="1">
      <w:start w:val="1"/>
      <w:numFmt w:val="lowerLetter"/>
      <w:lvlText w:val="%2."/>
      <w:lvlJc w:val="left"/>
      <w:pPr>
        <w:ind w:left="2160" w:hanging="360"/>
      </w:pPr>
    </w:lvl>
    <w:lvl w:ilvl="2" w:tplc="040F0005" w:tentative="1">
      <w:start w:val="1"/>
      <w:numFmt w:val="lowerRoman"/>
      <w:lvlText w:val="%3."/>
      <w:lvlJc w:val="right"/>
      <w:pPr>
        <w:ind w:left="2880" w:hanging="180"/>
      </w:pPr>
    </w:lvl>
    <w:lvl w:ilvl="3" w:tplc="040F0001" w:tentative="1">
      <w:start w:val="1"/>
      <w:numFmt w:val="decimal"/>
      <w:lvlText w:val="%4."/>
      <w:lvlJc w:val="left"/>
      <w:pPr>
        <w:ind w:left="3600" w:hanging="360"/>
      </w:pPr>
    </w:lvl>
    <w:lvl w:ilvl="4" w:tplc="040F0003" w:tentative="1">
      <w:start w:val="1"/>
      <w:numFmt w:val="lowerLetter"/>
      <w:lvlText w:val="%5."/>
      <w:lvlJc w:val="left"/>
      <w:pPr>
        <w:ind w:left="4320" w:hanging="360"/>
      </w:pPr>
    </w:lvl>
    <w:lvl w:ilvl="5" w:tplc="040F0005" w:tentative="1">
      <w:start w:val="1"/>
      <w:numFmt w:val="lowerRoman"/>
      <w:lvlText w:val="%6."/>
      <w:lvlJc w:val="right"/>
      <w:pPr>
        <w:ind w:left="5040" w:hanging="180"/>
      </w:pPr>
    </w:lvl>
    <w:lvl w:ilvl="6" w:tplc="040F0001" w:tentative="1">
      <w:start w:val="1"/>
      <w:numFmt w:val="decimal"/>
      <w:lvlText w:val="%7."/>
      <w:lvlJc w:val="left"/>
      <w:pPr>
        <w:ind w:left="5760" w:hanging="360"/>
      </w:pPr>
    </w:lvl>
    <w:lvl w:ilvl="7" w:tplc="040F0003" w:tentative="1">
      <w:start w:val="1"/>
      <w:numFmt w:val="lowerLetter"/>
      <w:lvlText w:val="%8."/>
      <w:lvlJc w:val="left"/>
      <w:pPr>
        <w:ind w:left="6480" w:hanging="360"/>
      </w:pPr>
    </w:lvl>
    <w:lvl w:ilvl="8" w:tplc="040F0005" w:tentative="1">
      <w:start w:val="1"/>
      <w:numFmt w:val="lowerRoman"/>
      <w:lvlText w:val="%9."/>
      <w:lvlJc w:val="right"/>
      <w:pPr>
        <w:ind w:left="7200" w:hanging="180"/>
      </w:pPr>
    </w:lvl>
  </w:abstractNum>
  <w:abstractNum w:abstractNumId="48" w15:restartNumberingAfterBreak="0">
    <w:nsid w:val="6A3E1367"/>
    <w:multiLevelType w:val="hybridMultilevel"/>
    <w:tmpl w:val="FF425162"/>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49" w15:restartNumberingAfterBreak="0">
    <w:nsid w:val="6B1C5B6B"/>
    <w:multiLevelType w:val="hybridMultilevel"/>
    <w:tmpl w:val="63F4F678"/>
    <w:lvl w:ilvl="0" w:tplc="040F000B">
      <w:start w:val="1"/>
      <w:numFmt w:val="lowerRoman"/>
      <w:lvlText w:val="%1."/>
      <w:lvlJc w:val="right"/>
      <w:pPr>
        <w:ind w:left="1110" w:hanging="360"/>
      </w:pPr>
      <w:rPr>
        <w:rFonts w:ascii="Scala" w:hAnsi="Scala" w:hint="default"/>
      </w:rPr>
    </w:lvl>
    <w:lvl w:ilvl="1" w:tplc="040F0019">
      <w:start w:val="1"/>
      <w:numFmt w:val="lowerLetter"/>
      <w:lvlText w:val="%2."/>
      <w:lvlJc w:val="left"/>
      <w:pPr>
        <w:ind w:left="1830" w:hanging="360"/>
      </w:pPr>
    </w:lvl>
    <w:lvl w:ilvl="2" w:tplc="040F001B">
      <w:start w:val="1"/>
      <w:numFmt w:val="lowerRoman"/>
      <w:lvlText w:val="%3."/>
      <w:lvlJc w:val="right"/>
      <w:pPr>
        <w:ind w:left="2550" w:hanging="180"/>
      </w:pPr>
    </w:lvl>
    <w:lvl w:ilvl="3" w:tplc="040F000F" w:tentative="1">
      <w:start w:val="1"/>
      <w:numFmt w:val="decimal"/>
      <w:lvlText w:val="%4."/>
      <w:lvlJc w:val="left"/>
      <w:pPr>
        <w:ind w:left="3270" w:hanging="360"/>
      </w:pPr>
    </w:lvl>
    <w:lvl w:ilvl="4" w:tplc="040F0019" w:tentative="1">
      <w:start w:val="1"/>
      <w:numFmt w:val="lowerLetter"/>
      <w:lvlText w:val="%5."/>
      <w:lvlJc w:val="left"/>
      <w:pPr>
        <w:ind w:left="3990" w:hanging="360"/>
      </w:pPr>
    </w:lvl>
    <w:lvl w:ilvl="5" w:tplc="040F001B" w:tentative="1">
      <w:start w:val="1"/>
      <w:numFmt w:val="lowerRoman"/>
      <w:lvlText w:val="%6."/>
      <w:lvlJc w:val="right"/>
      <w:pPr>
        <w:ind w:left="4710" w:hanging="180"/>
      </w:pPr>
    </w:lvl>
    <w:lvl w:ilvl="6" w:tplc="040F000F" w:tentative="1">
      <w:start w:val="1"/>
      <w:numFmt w:val="decimal"/>
      <w:lvlText w:val="%7."/>
      <w:lvlJc w:val="left"/>
      <w:pPr>
        <w:ind w:left="5430" w:hanging="360"/>
      </w:pPr>
    </w:lvl>
    <w:lvl w:ilvl="7" w:tplc="040F0019" w:tentative="1">
      <w:start w:val="1"/>
      <w:numFmt w:val="lowerLetter"/>
      <w:lvlText w:val="%8."/>
      <w:lvlJc w:val="left"/>
      <w:pPr>
        <w:ind w:left="6150" w:hanging="360"/>
      </w:pPr>
    </w:lvl>
    <w:lvl w:ilvl="8" w:tplc="040F001B" w:tentative="1">
      <w:start w:val="1"/>
      <w:numFmt w:val="lowerRoman"/>
      <w:lvlText w:val="%9."/>
      <w:lvlJc w:val="right"/>
      <w:pPr>
        <w:ind w:left="6870" w:hanging="180"/>
      </w:pPr>
    </w:lvl>
  </w:abstractNum>
  <w:abstractNum w:abstractNumId="50" w15:restartNumberingAfterBreak="0">
    <w:nsid w:val="6BF85330"/>
    <w:multiLevelType w:val="hybridMultilevel"/>
    <w:tmpl w:val="265C0908"/>
    <w:lvl w:ilvl="0" w:tplc="FB987A2C">
      <w:start w:val="1"/>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EEF0E7C"/>
    <w:multiLevelType w:val="hybridMultilevel"/>
    <w:tmpl w:val="98BCE462"/>
    <w:lvl w:ilvl="0" w:tplc="23A603B0">
      <w:start w:val="1"/>
      <w:numFmt w:val="bullet"/>
      <w:lvlText w:val=""/>
      <w:lvlJc w:val="left"/>
      <w:pPr>
        <w:ind w:left="720" w:hanging="360"/>
      </w:pPr>
      <w:rPr>
        <w:rFonts w:ascii="Wingdings" w:hAnsi="Wingdings"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52" w15:restartNumberingAfterBreak="0">
    <w:nsid w:val="72AB538A"/>
    <w:multiLevelType w:val="hybridMultilevel"/>
    <w:tmpl w:val="24A42B62"/>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3" w15:restartNumberingAfterBreak="0">
    <w:nsid w:val="765B477E"/>
    <w:multiLevelType w:val="hybridMultilevel"/>
    <w:tmpl w:val="CF545F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78D83622"/>
    <w:multiLevelType w:val="hybridMultilevel"/>
    <w:tmpl w:val="0172EA20"/>
    <w:lvl w:ilvl="0" w:tplc="1FC2AE14">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5" w15:restartNumberingAfterBreak="0">
    <w:nsid w:val="7B4C77E7"/>
    <w:multiLevelType w:val="hybridMultilevel"/>
    <w:tmpl w:val="65A2727A"/>
    <w:lvl w:ilvl="0" w:tplc="040F000B">
      <w:start w:val="1"/>
      <w:numFmt w:val="bullet"/>
      <w:lvlText w:val=""/>
      <w:lvlJc w:val="left"/>
      <w:pPr>
        <w:ind w:left="980" w:hanging="360"/>
      </w:pPr>
      <w:rPr>
        <w:rFonts w:ascii="Symbol" w:hAnsi="Symbol" w:hint="default"/>
      </w:rPr>
    </w:lvl>
    <w:lvl w:ilvl="1" w:tplc="040F0003" w:tentative="1">
      <w:start w:val="1"/>
      <w:numFmt w:val="bullet"/>
      <w:lvlText w:val="o"/>
      <w:lvlJc w:val="left"/>
      <w:pPr>
        <w:ind w:left="1700" w:hanging="360"/>
      </w:pPr>
      <w:rPr>
        <w:rFonts w:ascii="Courier New" w:hAnsi="Courier New" w:cs="Courier New" w:hint="default"/>
      </w:rPr>
    </w:lvl>
    <w:lvl w:ilvl="2" w:tplc="040F0005" w:tentative="1">
      <w:start w:val="1"/>
      <w:numFmt w:val="bullet"/>
      <w:lvlText w:val=""/>
      <w:lvlJc w:val="left"/>
      <w:pPr>
        <w:ind w:left="2420" w:hanging="360"/>
      </w:pPr>
      <w:rPr>
        <w:rFonts w:ascii="Wingdings" w:hAnsi="Wingdings" w:hint="default"/>
      </w:rPr>
    </w:lvl>
    <w:lvl w:ilvl="3" w:tplc="040F0001" w:tentative="1">
      <w:start w:val="1"/>
      <w:numFmt w:val="bullet"/>
      <w:lvlText w:val=""/>
      <w:lvlJc w:val="left"/>
      <w:pPr>
        <w:ind w:left="3140" w:hanging="360"/>
      </w:pPr>
      <w:rPr>
        <w:rFonts w:ascii="Symbol" w:hAnsi="Symbol" w:hint="default"/>
      </w:rPr>
    </w:lvl>
    <w:lvl w:ilvl="4" w:tplc="040F0003" w:tentative="1">
      <w:start w:val="1"/>
      <w:numFmt w:val="bullet"/>
      <w:lvlText w:val="o"/>
      <w:lvlJc w:val="left"/>
      <w:pPr>
        <w:ind w:left="3860" w:hanging="360"/>
      </w:pPr>
      <w:rPr>
        <w:rFonts w:ascii="Courier New" w:hAnsi="Courier New" w:cs="Courier New" w:hint="default"/>
      </w:rPr>
    </w:lvl>
    <w:lvl w:ilvl="5" w:tplc="040F0005" w:tentative="1">
      <w:start w:val="1"/>
      <w:numFmt w:val="bullet"/>
      <w:lvlText w:val=""/>
      <w:lvlJc w:val="left"/>
      <w:pPr>
        <w:ind w:left="4580" w:hanging="360"/>
      </w:pPr>
      <w:rPr>
        <w:rFonts w:ascii="Wingdings" w:hAnsi="Wingdings" w:hint="default"/>
      </w:rPr>
    </w:lvl>
    <w:lvl w:ilvl="6" w:tplc="040F0001" w:tentative="1">
      <w:start w:val="1"/>
      <w:numFmt w:val="bullet"/>
      <w:lvlText w:val=""/>
      <w:lvlJc w:val="left"/>
      <w:pPr>
        <w:ind w:left="5300" w:hanging="360"/>
      </w:pPr>
      <w:rPr>
        <w:rFonts w:ascii="Symbol" w:hAnsi="Symbol" w:hint="default"/>
      </w:rPr>
    </w:lvl>
    <w:lvl w:ilvl="7" w:tplc="040F0003" w:tentative="1">
      <w:start w:val="1"/>
      <w:numFmt w:val="bullet"/>
      <w:lvlText w:val="o"/>
      <w:lvlJc w:val="left"/>
      <w:pPr>
        <w:ind w:left="6020" w:hanging="360"/>
      </w:pPr>
      <w:rPr>
        <w:rFonts w:ascii="Courier New" w:hAnsi="Courier New" w:cs="Courier New" w:hint="default"/>
      </w:rPr>
    </w:lvl>
    <w:lvl w:ilvl="8" w:tplc="040F0005" w:tentative="1">
      <w:start w:val="1"/>
      <w:numFmt w:val="bullet"/>
      <w:lvlText w:val=""/>
      <w:lvlJc w:val="left"/>
      <w:pPr>
        <w:ind w:left="6740" w:hanging="360"/>
      </w:pPr>
      <w:rPr>
        <w:rFonts w:ascii="Wingdings" w:hAnsi="Wingdings" w:hint="default"/>
      </w:rPr>
    </w:lvl>
  </w:abstractNum>
  <w:num w:numId="1">
    <w:abstractNumId w:val="36"/>
  </w:num>
  <w:num w:numId="2">
    <w:abstractNumId w:val="30"/>
  </w:num>
  <w:num w:numId="3">
    <w:abstractNumId w:val="45"/>
  </w:num>
  <w:num w:numId="4">
    <w:abstractNumId w:val="49"/>
  </w:num>
  <w:num w:numId="5">
    <w:abstractNumId w:val="37"/>
  </w:num>
  <w:num w:numId="6">
    <w:abstractNumId w:val="55"/>
  </w:num>
  <w:num w:numId="7">
    <w:abstractNumId w:val="11"/>
  </w:num>
  <w:num w:numId="8">
    <w:abstractNumId w:val="18"/>
  </w:num>
  <w:num w:numId="9">
    <w:abstractNumId w:val="6"/>
  </w:num>
  <w:num w:numId="10">
    <w:abstractNumId w:val="21"/>
  </w:num>
  <w:num w:numId="11">
    <w:abstractNumId w:val="4"/>
  </w:num>
  <w:num w:numId="12">
    <w:abstractNumId w:val="43"/>
  </w:num>
  <w:num w:numId="13">
    <w:abstractNumId w:val="46"/>
  </w:num>
  <w:num w:numId="14">
    <w:abstractNumId w:val="13"/>
  </w:num>
  <w:num w:numId="15">
    <w:abstractNumId w:val="12"/>
  </w:num>
  <w:num w:numId="16">
    <w:abstractNumId w:val="3"/>
  </w:num>
  <w:num w:numId="17">
    <w:abstractNumId w:val="39"/>
  </w:num>
  <w:num w:numId="18">
    <w:abstractNumId w:val="25"/>
  </w:num>
  <w:num w:numId="19">
    <w:abstractNumId w:val="22"/>
  </w:num>
  <w:num w:numId="20">
    <w:abstractNumId w:val="2"/>
  </w:num>
  <w:num w:numId="21">
    <w:abstractNumId w:val="17"/>
  </w:num>
  <w:num w:numId="22">
    <w:abstractNumId w:val="44"/>
  </w:num>
  <w:num w:numId="23">
    <w:abstractNumId w:val="27"/>
  </w:num>
  <w:num w:numId="24">
    <w:abstractNumId w:val="41"/>
  </w:num>
  <w:num w:numId="25">
    <w:abstractNumId w:val="23"/>
  </w:num>
  <w:num w:numId="26">
    <w:abstractNumId w:val="16"/>
  </w:num>
  <w:num w:numId="27">
    <w:abstractNumId w:val="9"/>
  </w:num>
  <w:num w:numId="28">
    <w:abstractNumId w:val="24"/>
  </w:num>
  <w:num w:numId="29">
    <w:abstractNumId w:val="47"/>
  </w:num>
  <w:num w:numId="30">
    <w:abstractNumId w:val="52"/>
  </w:num>
  <w:num w:numId="31">
    <w:abstractNumId w:val="38"/>
  </w:num>
  <w:num w:numId="32">
    <w:abstractNumId w:val="10"/>
  </w:num>
  <w:num w:numId="33">
    <w:abstractNumId w:val="14"/>
  </w:num>
  <w:num w:numId="34">
    <w:abstractNumId w:val="7"/>
  </w:num>
  <w:num w:numId="35">
    <w:abstractNumId w:val="15"/>
  </w:num>
  <w:num w:numId="36">
    <w:abstractNumId w:val="40"/>
  </w:num>
  <w:num w:numId="37">
    <w:abstractNumId w:val="8"/>
  </w:num>
  <w:num w:numId="38">
    <w:abstractNumId w:val="20"/>
  </w:num>
  <w:num w:numId="39">
    <w:abstractNumId w:val="51"/>
  </w:num>
  <w:num w:numId="40">
    <w:abstractNumId w:val="54"/>
  </w:num>
  <w:num w:numId="41">
    <w:abstractNumId w:val="5"/>
  </w:num>
  <w:num w:numId="42">
    <w:abstractNumId w:val="34"/>
  </w:num>
  <w:num w:numId="43">
    <w:abstractNumId w:val="1"/>
  </w:num>
  <w:num w:numId="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
  </w:num>
  <w:num w:numId="46">
    <w:abstractNumId w:val="0"/>
  </w:num>
  <w:num w:numId="47">
    <w:abstractNumId w:val="48"/>
  </w:num>
  <w:num w:numId="48">
    <w:abstractNumId w:val="31"/>
  </w:num>
  <w:num w:numId="49">
    <w:abstractNumId w:val="29"/>
  </w:num>
  <w:num w:numId="50">
    <w:abstractNumId w:val="50"/>
  </w:num>
  <w:num w:numId="51">
    <w:abstractNumId w:val="35"/>
  </w:num>
  <w:num w:numId="52">
    <w:abstractNumId w:val="33"/>
  </w:num>
  <w:num w:numId="53">
    <w:abstractNumId w:val="19"/>
  </w:num>
  <w:num w:numId="54">
    <w:abstractNumId w:val="28"/>
  </w:num>
  <w:num w:numId="55">
    <w:abstractNumId w:val="32"/>
  </w:num>
  <w:num w:numId="56">
    <w:abstractNumId w:val="26"/>
  </w:num>
  <w:num w:numId="57">
    <w:abstractNumId w:val="53"/>
  </w:num>
  <w:num w:numId="58">
    <w:abstractNumId w:val="42"/>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ioguardi, Fabio">
    <w15:presenceInfo w15:providerId="AD" w15:userId="S-1-5-21-806336098-328524925-2139088911-467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1AA6"/>
    <w:rsid w:val="00000123"/>
    <w:rsid w:val="00000B86"/>
    <w:rsid w:val="00003E28"/>
    <w:rsid w:val="0000408A"/>
    <w:rsid w:val="00004A89"/>
    <w:rsid w:val="00007C1F"/>
    <w:rsid w:val="000138C7"/>
    <w:rsid w:val="00014B8B"/>
    <w:rsid w:val="00014ED9"/>
    <w:rsid w:val="00015124"/>
    <w:rsid w:val="0001541E"/>
    <w:rsid w:val="000161C2"/>
    <w:rsid w:val="000170D8"/>
    <w:rsid w:val="00017FB0"/>
    <w:rsid w:val="00021B8C"/>
    <w:rsid w:val="000231FF"/>
    <w:rsid w:val="00024489"/>
    <w:rsid w:val="0002624D"/>
    <w:rsid w:val="000270D4"/>
    <w:rsid w:val="00027E56"/>
    <w:rsid w:val="00027E59"/>
    <w:rsid w:val="00027FBD"/>
    <w:rsid w:val="0003154B"/>
    <w:rsid w:val="000323ED"/>
    <w:rsid w:val="00033960"/>
    <w:rsid w:val="00033A42"/>
    <w:rsid w:val="00037D62"/>
    <w:rsid w:val="0004091B"/>
    <w:rsid w:val="00042E51"/>
    <w:rsid w:val="00043D51"/>
    <w:rsid w:val="00045E4B"/>
    <w:rsid w:val="00046389"/>
    <w:rsid w:val="0005038D"/>
    <w:rsid w:val="00050579"/>
    <w:rsid w:val="00051106"/>
    <w:rsid w:val="00052C34"/>
    <w:rsid w:val="00056C28"/>
    <w:rsid w:val="00057A9B"/>
    <w:rsid w:val="00060F58"/>
    <w:rsid w:val="0006103C"/>
    <w:rsid w:val="000676DB"/>
    <w:rsid w:val="00067D26"/>
    <w:rsid w:val="00067E5C"/>
    <w:rsid w:val="00070221"/>
    <w:rsid w:val="000722E4"/>
    <w:rsid w:val="00076B64"/>
    <w:rsid w:val="000770AA"/>
    <w:rsid w:val="000779B9"/>
    <w:rsid w:val="00077F77"/>
    <w:rsid w:val="00080A47"/>
    <w:rsid w:val="00081423"/>
    <w:rsid w:val="00083A98"/>
    <w:rsid w:val="00084A03"/>
    <w:rsid w:val="0008501F"/>
    <w:rsid w:val="00086BC3"/>
    <w:rsid w:val="000919DA"/>
    <w:rsid w:val="000935AF"/>
    <w:rsid w:val="00094421"/>
    <w:rsid w:val="00094512"/>
    <w:rsid w:val="00096A53"/>
    <w:rsid w:val="000A10B1"/>
    <w:rsid w:val="000A1FA1"/>
    <w:rsid w:val="000A25DE"/>
    <w:rsid w:val="000A42D3"/>
    <w:rsid w:val="000B0194"/>
    <w:rsid w:val="000B3049"/>
    <w:rsid w:val="000B4C42"/>
    <w:rsid w:val="000B65EC"/>
    <w:rsid w:val="000C2463"/>
    <w:rsid w:val="000C4274"/>
    <w:rsid w:val="000C4759"/>
    <w:rsid w:val="000C5384"/>
    <w:rsid w:val="000C5606"/>
    <w:rsid w:val="000D1306"/>
    <w:rsid w:val="000D1B92"/>
    <w:rsid w:val="000D4296"/>
    <w:rsid w:val="000D42AD"/>
    <w:rsid w:val="000D46BF"/>
    <w:rsid w:val="000D753A"/>
    <w:rsid w:val="000D7747"/>
    <w:rsid w:val="000E108B"/>
    <w:rsid w:val="000E1A5F"/>
    <w:rsid w:val="000E2BBF"/>
    <w:rsid w:val="000F07FC"/>
    <w:rsid w:val="000F3375"/>
    <w:rsid w:val="000F436F"/>
    <w:rsid w:val="000F485E"/>
    <w:rsid w:val="000F607D"/>
    <w:rsid w:val="00100F3C"/>
    <w:rsid w:val="0010258A"/>
    <w:rsid w:val="00102D9E"/>
    <w:rsid w:val="0010418F"/>
    <w:rsid w:val="001043D2"/>
    <w:rsid w:val="00105428"/>
    <w:rsid w:val="001055A9"/>
    <w:rsid w:val="00107989"/>
    <w:rsid w:val="0011245B"/>
    <w:rsid w:val="00113BB7"/>
    <w:rsid w:val="001144BB"/>
    <w:rsid w:val="001144D8"/>
    <w:rsid w:val="00114994"/>
    <w:rsid w:val="00114FD8"/>
    <w:rsid w:val="00116693"/>
    <w:rsid w:val="00116E2F"/>
    <w:rsid w:val="00117ABB"/>
    <w:rsid w:val="001215E4"/>
    <w:rsid w:val="00121B4F"/>
    <w:rsid w:val="00122DF9"/>
    <w:rsid w:val="001245B9"/>
    <w:rsid w:val="00126574"/>
    <w:rsid w:val="00127B88"/>
    <w:rsid w:val="001304E2"/>
    <w:rsid w:val="00131318"/>
    <w:rsid w:val="00131A14"/>
    <w:rsid w:val="0013240E"/>
    <w:rsid w:val="0013241D"/>
    <w:rsid w:val="001342AC"/>
    <w:rsid w:val="00134C2B"/>
    <w:rsid w:val="001367F4"/>
    <w:rsid w:val="00142769"/>
    <w:rsid w:val="001427E0"/>
    <w:rsid w:val="001430E8"/>
    <w:rsid w:val="00145D68"/>
    <w:rsid w:val="001507E8"/>
    <w:rsid w:val="00153D60"/>
    <w:rsid w:val="00155084"/>
    <w:rsid w:val="00156429"/>
    <w:rsid w:val="0015665E"/>
    <w:rsid w:val="001566D9"/>
    <w:rsid w:val="0015782F"/>
    <w:rsid w:val="001578C4"/>
    <w:rsid w:val="001600B3"/>
    <w:rsid w:val="0016037A"/>
    <w:rsid w:val="00160FA3"/>
    <w:rsid w:val="00162DF8"/>
    <w:rsid w:val="0016329B"/>
    <w:rsid w:val="0016488B"/>
    <w:rsid w:val="00166E62"/>
    <w:rsid w:val="00173735"/>
    <w:rsid w:val="001779FA"/>
    <w:rsid w:val="001805CA"/>
    <w:rsid w:val="0018090C"/>
    <w:rsid w:val="001819E3"/>
    <w:rsid w:val="001828FD"/>
    <w:rsid w:val="001841C4"/>
    <w:rsid w:val="001863E3"/>
    <w:rsid w:val="00186DDA"/>
    <w:rsid w:val="00190D99"/>
    <w:rsid w:val="00192D29"/>
    <w:rsid w:val="00193360"/>
    <w:rsid w:val="00194F7D"/>
    <w:rsid w:val="0019584F"/>
    <w:rsid w:val="0019609F"/>
    <w:rsid w:val="00196ED7"/>
    <w:rsid w:val="001A1CF7"/>
    <w:rsid w:val="001A51F1"/>
    <w:rsid w:val="001A7588"/>
    <w:rsid w:val="001A7AF3"/>
    <w:rsid w:val="001B0880"/>
    <w:rsid w:val="001B5ADD"/>
    <w:rsid w:val="001B63DE"/>
    <w:rsid w:val="001C1668"/>
    <w:rsid w:val="001C503A"/>
    <w:rsid w:val="001C6376"/>
    <w:rsid w:val="001D0B88"/>
    <w:rsid w:val="001D0CA7"/>
    <w:rsid w:val="001D0E57"/>
    <w:rsid w:val="001D0EC5"/>
    <w:rsid w:val="001D1F87"/>
    <w:rsid w:val="001E0E58"/>
    <w:rsid w:val="001E1225"/>
    <w:rsid w:val="001E2B92"/>
    <w:rsid w:val="001E35F6"/>
    <w:rsid w:val="001E45B1"/>
    <w:rsid w:val="001F0B5D"/>
    <w:rsid w:val="001F1D26"/>
    <w:rsid w:val="001F1D6E"/>
    <w:rsid w:val="001F2001"/>
    <w:rsid w:val="001F7B14"/>
    <w:rsid w:val="001F7BC6"/>
    <w:rsid w:val="0020132F"/>
    <w:rsid w:val="002031FC"/>
    <w:rsid w:val="00204440"/>
    <w:rsid w:val="00204AAC"/>
    <w:rsid w:val="0020672C"/>
    <w:rsid w:val="00213065"/>
    <w:rsid w:val="002149EB"/>
    <w:rsid w:val="00216328"/>
    <w:rsid w:val="002165CA"/>
    <w:rsid w:val="002213B5"/>
    <w:rsid w:val="00226675"/>
    <w:rsid w:val="00230ABF"/>
    <w:rsid w:val="0023186C"/>
    <w:rsid w:val="0023243E"/>
    <w:rsid w:val="00233345"/>
    <w:rsid w:val="00234228"/>
    <w:rsid w:val="00236B61"/>
    <w:rsid w:val="00236C74"/>
    <w:rsid w:val="00237ED8"/>
    <w:rsid w:val="002439C4"/>
    <w:rsid w:val="00251D31"/>
    <w:rsid w:val="00251D96"/>
    <w:rsid w:val="00252810"/>
    <w:rsid w:val="0025431E"/>
    <w:rsid w:val="00254BF4"/>
    <w:rsid w:val="00254EDC"/>
    <w:rsid w:val="00256BC2"/>
    <w:rsid w:val="002616BD"/>
    <w:rsid w:val="00261A4F"/>
    <w:rsid w:val="0026228A"/>
    <w:rsid w:val="00263CEE"/>
    <w:rsid w:val="00263DAD"/>
    <w:rsid w:val="00264A3A"/>
    <w:rsid w:val="00267534"/>
    <w:rsid w:val="00267E73"/>
    <w:rsid w:val="00270788"/>
    <w:rsid w:val="00271982"/>
    <w:rsid w:val="00273E02"/>
    <w:rsid w:val="002748A8"/>
    <w:rsid w:val="00274D2E"/>
    <w:rsid w:val="00275E26"/>
    <w:rsid w:val="00277206"/>
    <w:rsid w:val="00281887"/>
    <w:rsid w:val="00282310"/>
    <w:rsid w:val="00282DFF"/>
    <w:rsid w:val="0028379E"/>
    <w:rsid w:val="00284E53"/>
    <w:rsid w:val="00287E00"/>
    <w:rsid w:val="00290188"/>
    <w:rsid w:val="00292B4C"/>
    <w:rsid w:val="00295BFE"/>
    <w:rsid w:val="002A07D6"/>
    <w:rsid w:val="002A099C"/>
    <w:rsid w:val="002A3B5C"/>
    <w:rsid w:val="002A4542"/>
    <w:rsid w:val="002A47EF"/>
    <w:rsid w:val="002A4D23"/>
    <w:rsid w:val="002A52B0"/>
    <w:rsid w:val="002A6CDA"/>
    <w:rsid w:val="002B2145"/>
    <w:rsid w:val="002B2A99"/>
    <w:rsid w:val="002B2AF5"/>
    <w:rsid w:val="002B40DC"/>
    <w:rsid w:val="002B459C"/>
    <w:rsid w:val="002C06F5"/>
    <w:rsid w:val="002C0EF7"/>
    <w:rsid w:val="002C1173"/>
    <w:rsid w:val="002C17BB"/>
    <w:rsid w:val="002C6D0A"/>
    <w:rsid w:val="002C72A6"/>
    <w:rsid w:val="002C7400"/>
    <w:rsid w:val="002C787D"/>
    <w:rsid w:val="002D0586"/>
    <w:rsid w:val="002D0C04"/>
    <w:rsid w:val="002D509D"/>
    <w:rsid w:val="002D5888"/>
    <w:rsid w:val="002D62E1"/>
    <w:rsid w:val="002D74C5"/>
    <w:rsid w:val="002E0385"/>
    <w:rsid w:val="002E23B6"/>
    <w:rsid w:val="002E3175"/>
    <w:rsid w:val="002E4FD4"/>
    <w:rsid w:val="002E5F92"/>
    <w:rsid w:val="002E62D4"/>
    <w:rsid w:val="002F08CF"/>
    <w:rsid w:val="002F343E"/>
    <w:rsid w:val="002F7ACF"/>
    <w:rsid w:val="002F7DC2"/>
    <w:rsid w:val="00301687"/>
    <w:rsid w:val="003025CA"/>
    <w:rsid w:val="0030291B"/>
    <w:rsid w:val="00302D3F"/>
    <w:rsid w:val="00306B42"/>
    <w:rsid w:val="00311DFB"/>
    <w:rsid w:val="003121EE"/>
    <w:rsid w:val="003126A7"/>
    <w:rsid w:val="003151A8"/>
    <w:rsid w:val="0031538F"/>
    <w:rsid w:val="00316938"/>
    <w:rsid w:val="00316DBF"/>
    <w:rsid w:val="00316E0D"/>
    <w:rsid w:val="003225A6"/>
    <w:rsid w:val="00322D7F"/>
    <w:rsid w:val="00324741"/>
    <w:rsid w:val="00325C43"/>
    <w:rsid w:val="003262E4"/>
    <w:rsid w:val="003275CF"/>
    <w:rsid w:val="0032787C"/>
    <w:rsid w:val="00331640"/>
    <w:rsid w:val="0033372F"/>
    <w:rsid w:val="00334B85"/>
    <w:rsid w:val="00335371"/>
    <w:rsid w:val="003364C7"/>
    <w:rsid w:val="00336E02"/>
    <w:rsid w:val="0034191C"/>
    <w:rsid w:val="00344335"/>
    <w:rsid w:val="00344C19"/>
    <w:rsid w:val="00345CC9"/>
    <w:rsid w:val="0035006A"/>
    <w:rsid w:val="00355466"/>
    <w:rsid w:val="003555D0"/>
    <w:rsid w:val="00356BA4"/>
    <w:rsid w:val="00357A43"/>
    <w:rsid w:val="0036078D"/>
    <w:rsid w:val="00360C4D"/>
    <w:rsid w:val="00361A89"/>
    <w:rsid w:val="0036208F"/>
    <w:rsid w:val="00363BA4"/>
    <w:rsid w:val="003646DB"/>
    <w:rsid w:val="003656F0"/>
    <w:rsid w:val="00366E60"/>
    <w:rsid w:val="00370C0B"/>
    <w:rsid w:val="00370D55"/>
    <w:rsid w:val="003747D5"/>
    <w:rsid w:val="003763D0"/>
    <w:rsid w:val="00376724"/>
    <w:rsid w:val="003769BB"/>
    <w:rsid w:val="003800B1"/>
    <w:rsid w:val="00380952"/>
    <w:rsid w:val="00382C7F"/>
    <w:rsid w:val="00384848"/>
    <w:rsid w:val="00385126"/>
    <w:rsid w:val="00386B23"/>
    <w:rsid w:val="00386E10"/>
    <w:rsid w:val="003872C5"/>
    <w:rsid w:val="0038772D"/>
    <w:rsid w:val="00387BE2"/>
    <w:rsid w:val="00387F5A"/>
    <w:rsid w:val="0039050B"/>
    <w:rsid w:val="00392E1F"/>
    <w:rsid w:val="00393F6B"/>
    <w:rsid w:val="00397053"/>
    <w:rsid w:val="003A177B"/>
    <w:rsid w:val="003A249A"/>
    <w:rsid w:val="003A2BE9"/>
    <w:rsid w:val="003A4025"/>
    <w:rsid w:val="003A5FAB"/>
    <w:rsid w:val="003A7974"/>
    <w:rsid w:val="003B0142"/>
    <w:rsid w:val="003B495C"/>
    <w:rsid w:val="003B6CB4"/>
    <w:rsid w:val="003B7F1D"/>
    <w:rsid w:val="003C0D28"/>
    <w:rsid w:val="003C1266"/>
    <w:rsid w:val="003C1E60"/>
    <w:rsid w:val="003C2BA6"/>
    <w:rsid w:val="003C3BAE"/>
    <w:rsid w:val="003C5284"/>
    <w:rsid w:val="003C78C0"/>
    <w:rsid w:val="003D045E"/>
    <w:rsid w:val="003D125E"/>
    <w:rsid w:val="003D1A1A"/>
    <w:rsid w:val="003D2DCD"/>
    <w:rsid w:val="003D4020"/>
    <w:rsid w:val="003D40B8"/>
    <w:rsid w:val="003D49F4"/>
    <w:rsid w:val="003D4BCB"/>
    <w:rsid w:val="003D5082"/>
    <w:rsid w:val="003D658C"/>
    <w:rsid w:val="003D6A11"/>
    <w:rsid w:val="003E13B3"/>
    <w:rsid w:val="003E3C85"/>
    <w:rsid w:val="003E535D"/>
    <w:rsid w:val="003E5981"/>
    <w:rsid w:val="003E6989"/>
    <w:rsid w:val="003F0E11"/>
    <w:rsid w:val="003F1A43"/>
    <w:rsid w:val="003F3433"/>
    <w:rsid w:val="003F754B"/>
    <w:rsid w:val="003F7A4F"/>
    <w:rsid w:val="003F7CF7"/>
    <w:rsid w:val="00401E46"/>
    <w:rsid w:val="0040748A"/>
    <w:rsid w:val="00407EB3"/>
    <w:rsid w:val="0041172B"/>
    <w:rsid w:val="004128DC"/>
    <w:rsid w:val="00412940"/>
    <w:rsid w:val="00412BA5"/>
    <w:rsid w:val="0041344F"/>
    <w:rsid w:val="00413DC9"/>
    <w:rsid w:val="004162E3"/>
    <w:rsid w:val="00422354"/>
    <w:rsid w:val="00426FF6"/>
    <w:rsid w:val="00430D55"/>
    <w:rsid w:val="00436533"/>
    <w:rsid w:val="004365C4"/>
    <w:rsid w:val="00437E49"/>
    <w:rsid w:val="0044028E"/>
    <w:rsid w:val="00440CE1"/>
    <w:rsid w:val="00440FED"/>
    <w:rsid w:val="00441335"/>
    <w:rsid w:val="004417DC"/>
    <w:rsid w:val="004429DF"/>
    <w:rsid w:val="00442F28"/>
    <w:rsid w:val="00447395"/>
    <w:rsid w:val="00451AF3"/>
    <w:rsid w:val="0045312E"/>
    <w:rsid w:val="004543D3"/>
    <w:rsid w:val="0045446B"/>
    <w:rsid w:val="00457846"/>
    <w:rsid w:val="00457E54"/>
    <w:rsid w:val="00462213"/>
    <w:rsid w:val="0046233E"/>
    <w:rsid w:val="004630D8"/>
    <w:rsid w:val="004656A9"/>
    <w:rsid w:val="00466C6A"/>
    <w:rsid w:val="0047055D"/>
    <w:rsid w:val="00473886"/>
    <w:rsid w:val="00475783"/>
    <w:rsid w:val="00477B01"/>
    <w:rsid w:val="004802C5"/>
    <w:rsid w:val="00484C3C"/>
    <w:rsid w:val="00484D5F"/>
    <w:rsid w:val="00485766"/>
    <w:rsid w:val="00486A40"/>
    <w:rsid w:val="00486DD0"/>
    <w:rsid w:val="00487DA2"/>
    <w:rsid w:val="00487DD5"/>
    <w:rsid w:val="00490D48"/>
    <w:rsid w:val="00492941"/>
    <w:rsid w:val="0049320A"/>
    <w:rsid w:val="004941FD"/>
    <w:rsid w:val="00494DAE"/>
    <w:rsid w:val="004954B8"/>
    <w:rsid w:val="004A15AC"/>
    <w:rsid w:val="004A1762"/>
    <w:rsid w:val="004A30DA"/>
    <w:rsid w:val="004A34D2"/>
    <w:rsid w:val="004A6580"/>
    <w:rsid w:val="004A6C70"/>
    <w:rsid w:val="004A782A"/>
    <w:rsid w:val="004A7FD5"/>
    <w:rsid w:val="004B4103"/>
    <w:rsid w:val="004B4311"/>
    <w:rsid w:val="004B6092"/>
    <w:rsid w:val="004C06E9"/>
    <w:rsid w:val="004C0CB8"/>
    <w:rsid w:val="004C0FFB"/>
    <w:rsid w:val="004C1220"/>
    <w:rsid w:val="004C173C"/>
    <w:rsid w:val="004C24F2"/>
    <w:rsid w:val="004C4FF7"/>
    <w:rsid w:val="004D33AE"/>
    <w:rsid w:val="004E0F68"/>
    <w:rsid w:val="004E1426"/>
    <w:rsid w:val="004E149A"/>
    <w:rsid w:val="004E20AA"/>
    <w:rsid w:val="004E2A17"/>
    <w:rsid w:val="004E37A3"/>
    <w:rsid w:val="004E460D"/>
    <w:rsid w:val="004F32D3"/>
    <w:rsid w:val="004F3F74"/>
    <w:rsid w:val="004F4688"/>
    <w:rsid w:val="004F4DC3"/>
    <w:rsid w:val="004F6644"/>
    <w:rsid w:val="004F7566"/>
    <w:rsid w:val="00503B44"/>
    <w:rsid w:val="00504EBC"/>
    <w:rsid w:val="00507F1F"/>
    <w:rsid w:val="00510F59"/>
    <w:rsid w:val="005122D1"/>
    <w:rsid w:val="005122E7"/>
    <w:rsid w:val="00513B99"/>
    <w:rsid w:val="005148D2"/>
    <w:rsid w:val="00516754"/>
    <w:rsid w:val="00517A17"/>
    <w:rsid w:val="00520C74"/>
    <w:rsid w:val="005232B9"/>
    <w:rsid w:val="00523402"/>
    <w:rsid w:val="0052370F"/>
    <w:rsid w:val="0053071E"/>
    <w:rsid w:val="0053310C"/>
    <w:rsid w:val="005376A9"/>
    <w:rsid w:val="00537F29"/>
    <w:rsid w:val="005411FE"/>
    <w:rsid w:val="00542D43"/>
    <w:rsid w:val="00543805"/>
    <w:rsid w:val="0054386D"/>
    <w:rsid w:val="00544FB3"/>
    <w:rsid w:val="00545256"/>
    <w:rsid w:val="00546167"/>
    <w:rsid w:val="00550E94"/>
    <w:rsid w:val="00552368"/>
    <w:rsid w:val="00554301"/>
    <w:rsid w:val="00557D3B"/>
    <w:rsid w:val="00560AF4"/>
    <w:rsid w:val="00560DAE"/>
    <w:rsid w:val="00561DA4"/>
    <w:rsid w:val="00562E03"/>
    <w:rsid w:val="00564961"/>
    <w:rsid w:val="00565D78"/>
    <w:rsid w:val="00566C03"/>
    <w:rsid w:val="00566F04"/>
    <w:rsid w:val="005723AC"/>
    <w:rsid w:val="005728BB"/>
    <w:rsid w:val="00572B2E"/>
    <w:rsid w:val="005734D3"/>
    <w:rsid w:val="00574D07"/>
    <w:rsid w:val="0057692C"/>
    <w:rsid w:val="00576D22"/>
    <w:rsid w:val="00577E1C"/>
    <w:rsid w:val="00580EF1"/>
    <w:rsid w:val="005810C7"/>
    <w:rsid w:val="0058471B"/>
    <w:rsid w:val="00585EDB"/>
    <w:rsid w:val="00587EDC"/>
    <w:rsid w:val="0059062D"/>
    <w:rsid w:val="005912DC"/>
    <w:rsid w:val="00592001"/>
    <w:rsid w:val="00592C46"/>
    <w:rsid w:val="00593014"/>
    <w:rsid w:val="00594D16"/>
    <w:rsid w:val="00597A6F"/>
    <w:rsid w:val="00597E38"/>
    <w:rsid w:val="005A1769"/>
    <w:rsid w:val="005A1AC6"/>
    <w:rsid w:val="005A1DA3"/>
    <w:rsid w:val="005A2B0C"/>
    <w:rsid w:val="005A3DFE"/>
    <w:rsid w:val="005A4515"/>
    <w:rsid w:val="005A5635"/>
    <w:rsid w:val="005A5AC8"/>
    <w:rsid w:val="005A5CAC"/>
    <w:rsid w:val="005A5F19"/>
    <w:rsid w:val="005B3524"/>
    <w:rsid w:val="005B3CF7"/>
    <w:rsid w:val="005B3DDE"/>
    <w:rsid w:val="005B4510"/>
    <w:rsid w:val="005C04D9"/>
    <w:rsid w:val="005C2648"/>
    <w:rsid w:val="005C2D69"/>
    <w:rsid w:val="005C52AE"/>
    <w:rsid w:val="005C6E40"/>
    <w:rsid w:val="005C7A2C"/>
    <w:rsid w:val="005D07D3"/>
    <w:rsid w:val="005D1BEF"/>
    <w:rsid w:val="005D4C7A"/>
    <w:rsid w:val="005D72CE"/>
    <w:rsid w:val="005D73A9"/>
    <w:rsid w:val="005E0B1F"/>
    <w:rsid w:val="005E20A1"/>
    <w:rsid w:val="005E6231"/>
    <w:rsid w:val="005E62B1"/>
    <w:rsid w:val="005E74D4"/>
    <w:rsid w:val="005E780E"/>
    <w:rsid w:val="005F22CD"/>
    <w:rsid w:val="005F29A8"/>
    <w:rsid w:val="005F3A4C"/>
    <w:rsid w:val="005F500B"/>
    <w:rsid w:val="005F5849"/>
    <w:rsid w:val="005F6583"/>
    <w:rsid w:val="005F7DF3"/>
    <w:rsid w:val="0060148B"/>
    <w:rsid w:val="00602361"/>
    <w:rsid w:val="00606261"/>
    <w:rsid w:val="00607C10"/>
    <w:rsid w:val="0061105C"/>
    <w:rsid w:val="00612BA5"/>
    <w:rsid w:val="0061322A"/>
    <w:rsid w:val="00613D66"/>
    <w:rsid w:val="006144F3"/>
    <w:rsid w:val="00615098"/>
    <w:rsid w:val="006160B1"/>
    <w:rsid w:val="00616EE4"/>
    <w:rsid w:val="006259DB"/>
    <w:rsid w:val="00626247"/>
    <w:rsid w:val="006273AB"/>
    <w:rsid w:val="00630530"/>
    <w:rsid w:val="00631956"/>
    <w:rsid w:val="00631F07"/>
    <w:rsid w:val="0063716B"/>
    <w:rsid w:val="006419C3"/>
    <w:rsid w:val="00642BA6"/>
    <w:rsid w:val="00644A9F"/>
    <w:rsid w:val="00646B1D"/>
    <w:rsid w:val="00652741"/>
    <w:rsid w:val="006527C8"/>
    <w:rsid w:val="006537CC"/>
    <w:rsid w:val="006546D0"/>
    <w:rsid w:val="00656954"/>
    <w:rsid w:val="006641CD"/>
    <w:rsid w:val="006668B3"/>
    <w:rsid w:val="00667877"/>
    <w:rsid w:val="00670EF3"/>
    <w:rsid w:val="0067239C"/>
    <w:rsid w:val="006726C8"/>
    <w:rsid w:val="006745C3"/>
    <w:rsid w:val="00674827"/>
    <w:rsid w:val="006811AB"/>
    <w:rsid w:val="00687497"/>
    <w:rsid w:val="00691C74"/>
    <w:rsid w:val="00692062"/>
    <w:rsid w:val="00692250"/>
    <w:rsid w:val="006930F9"/>
    <w:rsid w:val="00693A23"/>
    <w:rsid w:val="00694F8E"/>
    <w:rsid w:val="006973E6"/>
    <w:rsid w:val="006A2DF0"/>
    <w:rsid w:val="006A363A"/>
    <w:rsid w:val="006A5721"/>
    <w:rsid w:val="006A5AEE"/>
    <w:rsid w:val="006A5CA4"/>
    <w:rsid w:val="006A66DD"/>
    <w:rsid w:val="006B032C"/>
    <w:rsid w:val="006B3E41"/>
    <w:rsid w:val="006B4DE7"/>
    <w:rsid w:val="006B62CA"/>
    <w:rsid w:val="006B6A4A"/>
    <w:rsid w:val="006B798B"/>
    <w:rsid w:val="006C0598"/>
    <w:rsid w:val="006C2D48"/>
    <w:rsid w:val="006C3A90"/>
    <w:rsid w:val="006C753A"/>
    <w:rsid w:val="006D066D"/>
    <w:rsid w:val="006D2E7F"/>
    <w:rsid w:val="006D2F47"/>
    <w:rsid w:val="006D33DA"/>
    <w:rsid w:val="006D5893"/>
    <w:rsid w:val="006D768A"/>
    <w:rsid w:val="006E3216"/>
    <w:rsid w:val="006E42BF"/>
    <w:rsid w:val="006E4998"/>
    <w:rsid w:val="006E49CE"/>
    <w:rsid w:val="006E5243"/>
    <w:rsid w:val="006E58AB"/>
    <w:rsid w:val="006E5972"/>
    <w:rsid w:val="006F3D5E"/>
    <w:rsid w:val="006F544C"/>
    <w:rsid w:val="006F5F01"/>
    <w:rsid w:val="006F697A"/>
    <w:rsid w:val="006F78EC"/>
    <w:rsid w:val="006F7F98"/>
    <w:rsid w:val="00701868"/>
    <w:rsid w:val="00703647"/>
    <w:rsid w:val="007047D9"/>
    <w:rsid w:val="0070516F"/>
    <w:rsid w:val="00705C8D"/>
    <w:rsid w:val="0071008C"/>
    <w:rsid w:val="007103CF"/>
    <w:rsid w:val="007152C7"/>
    <w:rsid w:val="007163DD"/>
    <w:rsid w:val="00716D5D"/>
    <w:rsid w:val="00722917"/>
    <w:rsid w:val="00724440"/>
    <w:rsid w:val="007309E9"/>
    <w:rsid w:val="007358A7"/>
    <w:rsid w:val="00735CB7"/>
    <w:rsid w:val="0074002A"/>
    <w:rsid w:val="00743E71"/>
    <w:rsid w:val="007444FB"/>
    <w:rsid w:val="007447F4"/>
    <w:rsid w:val="007462AB"/>
    <w:rsid w:val="00747C57"/>
    <w:rsid w:val="0075081C"/>
    <w:rsid w:val="00750DA5"/>
    <w:rsid w:val="00753248"/>
    <w:rsid w:val="00754B28"/>
    <w:rsid w:val="00754FAB"/>
    <w:rsid w:val="00755F4B"/>
    <w:rsid w:val="00756F48"/>
    <w:rsid w:val="007603A3"/>
    <w:rsid w:val="00760BC2"/>
    <w:rsid w:val="007612CB"/>
    <w:rsid w:val="00763BBA"/>
    <w:rsid w:val="0076416B"/>
    <w:rsid w:val="00771EA8"/>
    <w:rsid w:val="00773668"/>
    <w:rsid w:val="00774795"/>
    <w:rsid w:val="00775CBD"/>
    <w:rsid w:val="0077648B"/>
    <w:rsid w:val="007808C0"/>
    <w:rsid w:val="00781FC1"/>
    <w:rsid w:val="00781FE3"/>
    <w:rsid w:val="007831B8"/>
    <w:rsid w:val="00787DDD"/>
    <w:rsid w:val="0079000E"/>
    <w:rsid w:val="0079240F"/>
    <w:rsid w:val="0079600A"/>
    <w:rsid w:val="00797794"/>
    <w:rsid w:val="0079787F"/>
    <w:rsid w:val="0079797E"/>
    <w:rsid w:val="007A0048"/>
    <w:rsid w:val="007A18A0"/>
    <w:rsid w:val="007A29F9"/>
    <w:rsid w:val="007A432C"/>
    <w:rsid w:val="007A7A09"/>
    <w:rsid w:val="007B3228"/>
    <w:rsid w:val="007B4F01"/>
    <w:rsid w:val="007B5148"/>
    <w:rsid w:val="007B590D"/>
    <w:rsid w:val="007B5E55"/>
    <w:rsid w:val="007C1518"/>
    <w:rsid w:val="007C36F1"/>
    <w:rsid w:val="007C37B1"/>
    <w:rsid w:val="007C3C9D"/>
    <w:rsid w:val="007C3F7B"/>
    <w:rsid w:val="007C4632"/>
    <w:rsid w:val="007C4E3E"/>
    <w:rsid w:val="007C62A5"/>
    <w:rsid w:val="007C6EF6"/>
    <w:rsid w:val="007C7CC1"/>
    <w:rsid w:val="007D5602"/>
    <w:rsid w:val="007D6632"/>
    <w:rsid w:val="007E157D"/>
    <w:rsid w:val="007E1B21"/>
    <w:rsid w:val="007E3D8B"/>
    <w:rsid w:val="007E4CE0"/>
    <w:rsid w:val="007E7403"/>
    <w:rsid w:val="007F1135"/>
    <w:rsid w:val="007F14CA"/>
    <w:rsid w:val="007F23A9"/>
    <w:rsid w:val="007F24C2"/>
    <w:rsid w:val="007F2951"/>
    <w:rsid w:val="007F358A"/>
    <w:rsid w:val="007F35BF"/>
    <w:rsid w:val="007F5DCC"/>
    <w:rsid w:val="00801039"/>
    <w:rsid w:val="00802380"/>
    <w:rsid w:val="00802420"/>
    <w:rsid w:val="00803CD7"/>
    <w:rsid w:val="008066C2"/>
    <w:rsid w:val="00810255"/>
    <w:rsid w:val="008138FC"/>
    <w:rsid w:val="00813CED"/>
    <w:rsid w:val="00815009"/>
    <w:rsid w:val="00815645"/>
    <w:rsid w:val="008157F5"/>
    <w:rsid w:val="00817DF3"/>
    <w:rsid w:val="00821135"/>
    <w:rsid w:val="0082172E"/>
    <w:rsid w:val="008222F6"/>
    <w:rsid w:val="00823BFA"/>
    <w:rsid w:val="00827231"/>
    <w:rsid w:val="00830CC1"/>
    <w:rsid w:val="00830EB6"/>
    <w:rsid w:val="00831C31"/>
    <w:rsid w:val="00832931"/>
    <w:rsid w:val="00832B51"/>
    <w:rsid w:val="00832B6B"/>
    <w:rsid w:val="00833298"/>
    <w:rsid w:val="00835CDD"/>
    <w:rsid w:val="00837906"/>
    <w:rsid w:val="008404F0"/>
    <w:rsid w:val="0084085D"/>
    <w:rsid w:val="00841092"/>
    <w:rsid w:val="00842AB3"/>
    <w:rsid w:val="0084355F"/>
    <w:rsid w:val="008441C4"/>
    <w:rsid w:val="00846CED"/>
    <w:rsid w:val="00846F8F"/>
    <w:rsid w:val="00847DF3"/>
    <w:rsid w:val="00850072"/>
    <w:rsid w:val="00850F2F"/>
    <w:rsid w:val="00853FBE"/>
    <w:rsid w:val="0085521C"/>
    <w:rsid w:val="008553EA"/>
    <w:rsid w:val="00855AD6"/>
    <w:rsid w:val="008626B5"/>
    <w:rsid w:val="00862A49"/>
    <w:rsid w:val="00862DDD"/>
    <w:rsid w:val="00863384"/>
    <w:rsid w:val="00863665"/>
    <w:rsid w:val="00863979"/>
    <w:rsid w:val="00864E79"/>
    <w:rsid w:val="00865F35"/>
    <w:rsid w:val="008712B8"/>
    <w:rsid w:val="008720A4"/>
    <w:rsid w:val="00872576"/>
    <w:rsid w:val="0087359D"/>
    <w:rsid w:val="00880765"/>
    <w:rsid w:val="00880DA9"/>
    <w:rsid w:val="00881C35"/>
    <w:rsid w:val="008861B3"/>
    <w:rsid w:val="00887E86"/>
    <w:rsid w:val="0089019A"/>
    <w:rsid w:val="008925BF"/>
    <w:rsid w:val="0089789B"/>
    <w:rsid w:val="008A0366"/>
    <w:rsid w:val="008A125D"/>
    <w:rsid w:val="008A17E9"/>
    <w:rsid w:val="008A1AAE"/>
    <w:rsid w:val="008A4189"/>
    <w:rsid w:val="008A600F"/>
    <w:rsid w:val="008A62D7"/>
    <w:rsid w:val="008A6A78"/>
    <w:rsid w:val="008A6DF1"/>
    <w:rsid w:val="008A72C6"/>
    <w:rsid w:val="008A7FDD"/>
    <w:rsid w:val="008B0C15"/>
    <w:rsid w:val="008B309E"/>
    <w:rsid w:val="008B3F86"/>
    <w:rsid w:val="008B4217"/>
    <w:rsid w:val="008B4C4B"/>
    <w:rsid w:val="008B74B8"/>
    <w:rsid w:val="008C08C3"/>
    <w:rsid w:val="008C13AB"/>
    <w:rsid w:val="008C315B"/>
    <w:rsid w:val="008C317F"/>
    <w:rsid w:val="008C3423"/>
    <w:rsid w:val="008C4B8C"/>
    <w:rsid w:val="008C5732"/>
    <w:rsid w:val="008C6596"/>
    <w:rsid w:val="008C6E39"/>
    <w:rsid w:val="008D013B"/>
    <w:rsid w:val="008D14DA"/>
    <w:rsid w:val="008D15C5"/>
    <w:rsid w:val="008D32AB"/>
    <w:rsid w:val="008D5990"/>
    <w:rsid w:val="008D7D6B"/>
    <w:rsid w:val="008E3071"/>
    <w:rsid w:val="008E4BF3"/>
    <w:rsid w:val="008E5B1B"/>
    <w:rsid w:val="008E5C9B"/>
    <w:rsid w:val="008F042E"/>
    <w:rsid w:val="008F1CFC"/>
    <w:rsid w:val="008F2549"/>
    <w:rsid w:val="008F3199"/>
    <w:rsid w:val="008F3818"/>
    <w:rsid w:val="008F629B"/>
    <w:rsid w:val="008F637C"/>
    <w:rsid w:val="009014C5"/>
    <w:rsid w:val="009018C9"/>
    <w:rsid w:val="00901A76"/>
    <w:rsid w:val="00901AD6"/>
    <w:rsid w:val="00902B15"/>
    <w:rsid w:val="009061AE"/>
    <w:rsid w:val="00906D13"/>
    <w:rsid w:val="00907D90"/>
    <w:rsid w:val="00907F8D"/>
    <w:rsid w:val="00910C95"/>
    <w:rsid w:val="00912A21"/>
    <w:rsid w:val="009134D7"/>
    <w:rsid w:val="00914A84"/>
    <w:rsid w:val="00914BC2"/>
    <w:rsid w:val="00914DEE"/>
    <w:rsid w:val="009153A3"/>
    <w:rsid w:val="00915573"/>
    <w:rsid w:val="00915F72"/>
    <w:rsid w:val="00916395"/>
    <w:rsid w:val="00921DA0"/>
    <w:rsid w:val="00922F78"/>
    <w:rsid w:val="00924C77"/>
    <w:rsid w:val="00924EED"/>
    <w:rsid w:val="00924FD1"/>
    <w:rsid w:val="009250C7"/>
    <w:rsid w:val="00926602"/>
    <w:rsid w:val="00926DA7"/>
    <w:rsid w:val="00927D94"/>
    <w:rsid w:val="00931A04"/>
    <w:rsid w:val="00936001"/>
    <w:rsid w:val="00936E2F"/>
    <w:rsid w:val="009371B6"/>
    <w:rsid w:val="00937607"/>
    <w:rsid w:val="009377E5"/>
    <w:rsid w:val="00937A50"/>
    <w:rsid w:val="0094040E"/>
    <w:rsid w:val="009434E7"/>
    <w:rsid w:val="009454C8"/>
    <w:rsid w:val="009506F9"/>
    <w:rsid w:val="0095208B"/>
    <w:rsid w:val="00952B9A"/>
    <w:rsid w:val="00952DB0"/>
    <w:rsid w:val="00953880"/>
    <w:rsid w:val="00961D7E"/>
    <w:rsid w:val="00962A45"/>
    <w:rsid w:val="0096310F"/>
    <w:rsid w:val="00963E64"/>
    <w:rsid w:val="00963E7B"/>
    <w:rsid w:val="00965853"/>
    <w:rsid w:val="00966101"/>
    <w:rsid w:val="00967018"/>
    <w:rsid w:val="009678C3"/>
    <w:rsid w:val="009679A1"/>
    <w:rsid w:val="00971732"/>
    <w:rsid w:val="00973553"/>
    <w:rsid w:val="00973D6D"/>
    <w:rsid w:val="00973F34"/>
    <w:rsid w:val="00973FB6"/>
    <w:rsid w:val="00974367"/>
    <w:rsid w:val="00974D32"/>
    <w:rsid w:val="0097553B"/>
    <w:rsid w:val="00975555"/>
    <w:rsid w:val="009801E0"/>
    <w:rsid w:val="009802A3"/>
    <w:rsid w:val="009821C8"/>
    <w:rsid w:val="00982665"/>
    <w:rsid w:val="00982955"/>
    <w:rsid w:val="00982C18"/>
    <w:rsid w:val="00983CE2"/>
    <w:rsid w:val="009840A6"/>
    <w:rsid w:val="00984D43"/>
    <w:rsid w:val="00985518"/>
    <w:rsid w:val="00986907"/>
    <w:rsid w:val="00987561"/>
    <w:rsid w:val="00987599"/>
    <w:rsid w:val="00987F09"/>
    <w:rsid w:val="00993484"/>
    <w:rsid w:val="00995525"/>
    <w:rsid w:val="00996261"/>
    <w:rsid w:val="0099683D"/>
    <w:rsid w:val="00997A46"/>
    <w:rsid w:val="009A133B"/>
    <w:rsid w:val="009A3BCE"/>
    <w:rsid w:val="009A52FA"/>
    <w:rsid w:val="009A5494"/>
    <w:rsid w:val="009A5ABC"/>
    <w:rsid w:val="009A7387"/>
    <w:rsid w:val="009A769C"/>
    <w:rsid w:val="009A7E24"/>
    <w:rsid w:val="009B0E4E"/>
    <w:rsid w:val="009B349F"/>
    <w:rsid w:val="009B380B"/>
    <w:rsid w:val="009B45CE"/>
    <w:rsid w:val="009B7BAA"/>
    <w:rsid w:val="009B7E0E"/>
    <w:rsid w:val="009C0B65"/>
    <w:rsid w:val="009C28A2"/>
    <w:rsid w:val="009C3372"/>
    <w:rsid w:val="009C53B8"/>
    <w:rsid w:val="009C6E15"/>
    <w:rsid w:val="009C7278"/>
    <w:rsid w:val="009C7296"/>
    <w:rsid w:val="009D5A81"/>
    <w:rsid w:val="009D69E8"/>
    <w:rsid w:val="009D71AF"/>
    <w:rsid w:val="009E4597"/>
    <w:rsid w:val="009E6493"/>
    <w:rsid w:val="009E65E3"/>
    <w:rsid w:val="009E68F0"/>
    <w:rsid w:val="009E6CC1"/>
    <w:rsid w:val="009E704A"/>
    <w:rsid w:val="009E7925"/>
    <w:rsid w:val="009F048E"/>
    <w:rsid w:val="009F201A"/>
    <w:rsid w:val="009F2182"/>
    <w:rsid w:val="009F2905"/>
    <w:rsid w:val="009F3AEE"/>
    <w:rsid w:val="00A001E6"/>
    <w:rsid w:val="00A003E1"/>
    <w:rsid w:val="00A026E8"/>
    <w:rsid w:val="00A03D7E"/>
    <w:rsid w:val="00A03DB5"/>
    <w:rsid w:val="00A04F99"/>
    <w:rsid w:val="00A050CB"/>
    <w:rsid w:val="00A07146"/>
    <w:rsid w:val="00A139D2"/>
    <w:rsid w:val="00A139D8"/>
    <w:rsid w:val="00A144B5"/>
    <w:rsid w:val="00A1458D"/>
    <w:rsid w:val="00A20286"/>
    <w:rsid w:val="00A2054B"/>
    <w:rsid w:val="00A22B99"/>
    <w:rsid w:val="00A239EF"/>
    <w:rsid w:val="00A24E8E"/>
    <w:rsid w:val="00A25F98"/>
    <w:rsid w:val="00A26D67"/>
    <w:rsid w:val="00A307A2"/>
    <w:rsid w:val="00A32164"/>
    <w:rsid w:val="00A3226D"/>
    <w:rsid w:val="00A326DB"/>
    <w:rsid w:val="00A34629"/>
    <w:rsid w:val="00A3487B"/>
    <w:rsid w:val="00A351A3"/>
    <w:rsid w:val="00A36F7E"/>
    <w:rsid w:val="00A40726"/>
    <w:rsid w:val="00A40B9D"/>
    <w:rsid w:val="00A41E19"/>
    <w:rsid w:val="00A46AD2"/>
    <w:rsid w:val="00A47B4E"/>
    <w:rsid w:val="00A51DDE"/>
    <w:rsid w:val="00A52361"/>
    <w:rsid w:val="00A52AAF"/>
    <w:rsid w:val="00A53412"/>
    <w:rsid w:val="00A547A3"/>
    <w:rsid w:val="00A55CDC"/>
    <w:rsid w:val="00A5639D"/>
    <w:rsid w:val="00A57FD1"/>
    <w:rsid w:val="00A61338"/>
    <w:rsid w:val="00A61EF3"/>
    <w:rsid w:val="00A70016"/>
    <w:rsid w:val="00A70C55"/>
    <w:rsid w:val="00A70FA7"/>
    <w:rsid w:val="00A7234D"/>
    <w:rsid w:val="00A73296"/>
    <w:rsid w:val="00A73D11"/>
    <w:rsid w:val="00A75C0B"/>
    <w:rsid w:val="00A80339"/>
    <w:rsid w:val="00A81E79"/>
    <w:rsid w:val="00A82923"/>
    <w:rsid w:val="00A86710"/>
    <w:rsid w:val="00A9126A"/>
    <w:rsid w:val="00A93672"/>
    <w:rsid w:val="00A9375E"/>
    <w:rsid w:val="00A96B91"/>
    <w:rsid w:val="00A97234"/>
    <w:rsid w:val="00AA061B"/>
    <w:rsid w:val="00AA0CD2"/>
    <w:rsid w:val="00AA0ED9"/>
    <w:rsid w:val="00AA1790"/>
    <w:rsid w:val="00AA1A84"/>
    <w:rsid w:val="00AA4CB2"/>
    <w:rsid w:val="00AA655A"/>
    <w:rsid w:val="00AA65D2"/>
    <w:rsid w:val="00AA6B8D"/>
    <w:rsid w:val="00AA7BB8"/>
    <w:rsid w:val="00AB0A83"/>
    <w:rsid w:val="00AB0E9C"/>
    <w:rsid w:val="00AB0FC1"/>
    <w:rsid w:val="00AB24D3"/>
    <w:rsid w:val="00AB317B"/>
    <w:rsid w:val="00AB465C"/>
    <w:rsid w:val="00AB4F81"/>
    <w:rsid w:val="00AB5323"/>
    <w:rsid w:val="00AB66A8"/>
    <w:rsid w:val="00AB7CB5"/>
    <w:rsid w:val="00AC28F2"/>
    <w:rsid w:val="00AC534D"/>
    <w:rsid w:val="00AC71F6"/>
    <w:rsid w:val="00AC7525"/>
    <w:rsid w:val="00AD08D2"/>
    <w:rsid w:val="00AD307A"/>
    <w:rsid w:val="00AD377F"/>
    <w:rsid w:val="00AD46D6"/>
    <w:rsid w:val="00AD4D7D"/>
    <w:rsid w:val="00AD5328"/>
    <w:rsid w:val="00AD74FC"/>
    <w:rsid w:val="00AE0404"/>
    <w:rsid w:val="00AE18A9"/>
    <w:rsid w:val="00AE32F9"/>
    <w:rsid w:val="00AE3347"/>
    <w:rsid w:val="00AE4D63"/>
    <w:rsid w:val="00AE581C"/>
    <w:rsid w:val="00AE6B92"/>
    <w:rsid w:val="00AE6DED"/>
    <w:rsid w:val="00AE71FB"/>
    <w:rsid w:val="00AE788E"/>
    <w:rsid w:val="00AF11C2"/>
    <w:rsid w:val="00AF34B2"/>
    <w:rsid w:val="00AF5623"/>
    <w:rsid w:val="00AF6EF0"/>
    <w:rsid w:val="00AF764F"/>
    <w:rsid w:val="00B009C8"/>
    <w:rsid w:val="00B024EB"/>
    <w:rsid w:val="00B058FF"/>
    <w:rsid w:val="00B1033B"/>
    <w:rsid w:val="00B11210"/>
    <w:rsid w:val="00B14496"/>
    <w:rsid w:val="00B1475F"/>
    <w:rsid w:val="00B14B58"/>
    <w:rsid w:val="00B16C52"/>
    <w:rsid w:val="00B2107A"/>
    <w:rsid w:val="00B229BB"/>
    <w:rsid w:val="00B22B60"/>
    <w:rsid w:val="00B235AB"/>
    <w:rsid w:val="00B237E1"/>
    <w:rsid w:val="00B24382"/>
    <w:rsid w:val="00B25A9A"/>
    <w:rsid w:val="00B30BBD"/>
    <w:rsid w:val="00B33163"/>
    <w:rsid w:val="00B33B3F"/>
    <w:rsid w:val="00B33EF8"/>
    <w:rsid w:val="00B34377"/>
    <w:rsid w:val="00B36861"/>
    <w:rsid w:val="00B40FF7"/>
    <w:rsid w:val="00B4105C"/>
    <w:rsid w:val="00B45D6A"/>
    <w:rsid w:val="00B471FA"/>
    <w:rsid w:val="00B47652"/>
    <w:rsid w:val="00B50966"/>
    <w:rsid w:val="00B50EBB"/>
    <w:rsid w:val="00B516EF"/>
    <w:rsid w:val="00B52390"/>
    <w:rsid w:val="00B52848"/>
    <w:rsid w:val="00B52E96"/>
    <w:rsid w:val="00B53C6D"/>
    <w:rsid w:val="00B57B80"/>
    <w:rsid w:val="00B625E2"/>
    <w:rsid w:val="00B62D53"/>
    <w:rsid w:val="00B62E85"/>
    <w:rsid w:val="00B62E86"/>
    <w:rsid w:val="00B65596"/>
    <w:rsid w:val="00B65B96"/>
    <w:rsid w:val="00B66DEE"/>
    <w:rsid w:val="00B67D12"/>
    <w:rsid w:val="00B708BE"/>
    <w:rsid w:val="00B7092C"/>
    <w:rsid w:val="00B74DDE"/>
    <w:rsid w:val="00B75034"/>
    <w:rsid w:val="00B7609A"/>
    <w:rsid w:val="00B76B2A"/>
    <w:rsid w:val="00B776D2"/>
    <w:rsid w:val="00B8023A"/>
    <w:rsid w:val="00B80AAE"/>
    <w:rsid w:val="00B81E52"/>
    <w:rsid w:val="00B8611B"/>
    <w:rsid w:val="00B86D75"/>
    <w:rsid w:val="00B86E0A"/>
    <w:rsid w:val="00B901AF"/>
    <w:rsid w:val="00BA7EDB"/>
    <w:rsid w:val="00BB1324"/>
    <w:rsid w:val="00BB1DC2"/>
    <w:rsid w:val="00BB4A80"/>
    <w:rsid w:val="00BB4E6A"/>
    <w:rsid w:val="00BB6615"/>
    <w:rsid w:val="00BB6BBB"/>
    <w:rsid w:val="00BC0E09"/>
    <w:rsid w:val="00BC0F21"/>
    <w:rsid w:val="00BC13F6"/>
    <w:rsid w:val="00BC1DEA"/>
    <w:rsid w:val="00BC2229"/>
    <w:rsid w:val="00BC22D8"/>
    <w:rsid w:val="00BC24EE"/>
    <w:rsid w:val="00BC254B"/>
    <w:rsid w:val="00BC2985"/>
    <w:rsid w:val="00BC36B1"/>
    <w:rsid w:val="00BC37ED"/>
    <w:rsid w:val="00BC3A77"/>
    <w:rsid w:val="00BC3BA6"/>
    <w:rsid w:val="00BC6AB7"/>
    <w:rsid w:val="00BC75AC"/>
    <w:rsid w:val="00BC7F53"/>
    <w:rsid w:val="00BD0604"/>
    <w:rsid w:val="00BD1797"/>
    <w:rsid w:val="00BD2786"/>
    <w:rsid w:val="00BD2BF3"/>
    <w:rsid w:val="00BD4BB3"/>
    <w:rsid w:val="00BD69EF"/>
    <w:rsid w:val="00BE06A3"/>
    <w:rsid w:val="00BE6E6A"/>
    <w:rsid w:val="00BF0335"/>
    <w:rsid w:val="00BF085E"/>
    <w:rsid w:val="00BF5D96"/>
    <w:rsid w:val="00BF7F31"/>
    <w:rsid w:val="00C00780"/>
    <w:rsid w:val="00C0121F"/>
    <w:rsid w:val="00C01B78"/>
    <w:rsid w:val="00C0221F"/>
    <w:rsid w:val="00C07253"/>
    <w:rsid w:val="00C111AD"/>
    <w:rsid w:val="00C122EB"/>
    <w:rsid w:val="00C12BDD"/>
    <w:rsid w:val="00C13265"/>
    <w:rsid w:val="00C15620"/>
    <w:rsid w:val="00C2342C"/>
    <w:rsid w:val="00C23E3E"/>
    <w:rsid w:val="00C23FFA"/>
    <w:rsid w:val="00C26E2D"/>
    <w:rsid w:val="00C3180E"/>
    <w:rsid w:val="00C31AC7"/>
    <w:rsid w:val="00C35218"/>
    <w:rsid w:val="00C375C8"/>
    <w:rsid w:val="00C42A86"/>
    <w:rsid w:val="00C44B1D"/>
    <w:rsid w:val="00C44F25"/>
    <w:rsid w:val="00C45B1A"/>
    <w:rsid w:val="00C522A2"/>
    <w:rsid w:val="00C53570"/>
    <w:rsid w:val="00C543E8"/>
    <w:rsid w:val="00C54EC6"/>
    <w:rsid w:val="00C56F31"/>
    <w:rsid w:val="00C5777A"/>
    <w:rsid w:val="00C57821"/>
    <w:rsid w:val="00C61906"/>
    <w:rsid w:val="00C6594D"/>
    <w:rsid w:val="00C73E7A"/>
    <w:rsid w:val="00C7466B"/>
    <w:rsid w:val="00C74692"/>
    <w:rsid w:val="00C75EED"/>
    <w:rsid w:val="00C76178"/>
    <w:rsid w:val="00C80755"/>
    <w:rsid w:val="00C814AB"/>
    <w:rsid w:val="00C825F5"/>
    <w:rsid w:val="00C83FEA"/>
    <w:rsid w:val="00C84F24"/>
    <w:rsid w:val="00C84FEA"/>
    <w:rsid w:val="00C8506D"/>
    <w:rsid w:val="00C8509E"/>
    <w:rsid w:val="00C85B33"/>
    <w:rsid w:val="00C8694D"/>
    <w:rsid w:val="00C87382"/>
    <w:rsid w:val="00C87C8D"/>
    <w:rsid w:val="00C87DDF"/>
    <w:rsid w:val="00C9096F"/>
    <w:rsid w:val="00C91313"/>
    <w:rsid w:val="00C9136A"/>
    <w:rsid w:val="00C91640"/>
    <w:rsid w:val="00C95315"/>
    <w:rsid w:val="00C96089"/>
    <w:rsid w:val="00C96510"/>
    <w:rsid w:val="00C96594"/>
    <w:rsid w:val="00C973C9"/>
    <w:rsid w:val="00CA0E97"/>
    <w:rsid w:val="00CA1E78"/>
    <w:rsid w:val="00CA334B"/>
    <w:rsid w:val="00CA493B"/>
    <w:rsid w:val="00CA778A"/>
    <w:rsid w:val="00CA7957"/>
    <w:rsid w:val="00CB0590"/>
    <w:rsid w:val="00CB10BE"/>
    <w:rsid w:val="00CB176E"/>
    <w:rsid w:val="00CB1FC3"/>
    <w:rsid w:val="00CB303C"/>
    <w:rsid w:val="00CB5873"/>
    <w:rsid w:val="00CC33F1"/>
    <w:rsid w:val="00CC4D04"/>
    <w:rsid w:val="00CC508C"/>
    <w:rsid w:val="00CC6A70"/>
    <w:rsid w:val="00CC72DC"/>
    <w:rsid w:val="00CC7CE7"/>
    <w:rsid w:val="00CD0536"/>
    <w:rsid w:val="00CD247B"/>
    <w:rsid w:val="00CD380C"/>
    <w:rsid w:val="00CD42AA"/>
    <w:rsid w:val="00CD4B7E"/>
    <w:rsid w:val="00CE2C10"/>
    <w:rsid w:val="00CE6419"/>
    <w:rsid w:val="00CE796B"/>
    <w:rsid w:val="00CF1F1A"/>
    <w:rsid w:val="00CF213A"/>
    <w:rsid w:val="00CF3F9A"/>
    <w:rsid w:val="00CF4980"/>
    <w:rsid w:val="00CF62AC"/>
    <w:rsid w:val="00CF7F0A"/>
    <w:rsid w:val="00D00136"/>
    <w:rsid w:val="00D00200"/>
    <w:rsid w:val="00D006C7"/>
    <w:rsid w:val="00D05FF3"/>
    <w:rsid w:val="00D0793C"/>
    <w:rsid w:val="00D11C49"/>
    <w:rsid w:val="00D14BF8"/>
    <w:rsid w:val="00D150F3"/>
    <w:rsid w:val="00D15466"/>
    <w:rsid w:val="00D154F7"/>
    <w:rsid w:val="00D167FE"/>
    <w:rsid w:val="00D174DF"/>
    <w:rsid w:val="00D17BC0"/>
    <w:rsid w:val="00D209AE"/>
    <w:rsid w:val="00D221EF"/>
    <w:rsid w:val="00D22F8F"/>
    <w:rsid w:val="00D30008"/>
    <w:rsid w:val="00D322E4"/>
    <w:rsid w:val="00D326A6"/>
    <w:rsid w:val="00D3460F"/>
    <w:rsid w:val="00D36A72"/>
    <w:rsid w:val="00D36FF0"/>
    <w:rsid w:val="00D37757"/>
    <w:rsid w:val="00D41E5E"/>
    <w:rsid w:val="00D46EA0"/>
    <w:rsid w:val="00D47F3F"/>
    <w:rsid w:val="00D53B09"/>
    <w:rsid w:val="00D54D0F"/>
    <w:rsid w:val="00D60C31"/>
    <w:rsid w:val="00D60F02"/>
    <w:rsid w:val="00D625F7"/>
    <w:rsid w:val="00D626C9"/>
    <w:rsid w:val="00D62B3F"/>
    <w:rsid w:val="00D643CE"/>
    <w:rsid w:val="00D67453"/>
    <w:rsid w:val="00D72A12"/>
    <w:rsid w:val="00D812EF"/>
    <w:rsid w:val="00D8520F"/>
    <w:rsid w:val="00D91F5E"/>
    <w:rsid w:val="00D924A3"/>
    <w:rsid w:val="00D935E5"/>
    <w:rsid w:val="00D963E6"/>
    <w:rsid w:val="00DA0228"/>
    <w:rsid w:val="00DA1AA6"/>
    <w:rsid w:val="00DA2ED3"/>
    <w:rsid w:val="00DA46A7"/>
    <w:rsid w:val="00DA5F6F"/>
    <w:rsid w:val="00DA70C9"/>
    <w:rsid w:val="00DB1400"/>
    <w:rsid w:val="00DB184C"/>
    <w:rsid w:val="00DB2114"/>
    <w:rsid w:val="00DB3D54"/>
    <w:rsid w:val="00DB4184"/>
    <w:rsid w:val="00DB4FB9"/>
    <w:rsid w:val="00DB5017"/>
    <w:rsid w:val="00DB5714"/>
    <w:rsid w:val="00DB677C"/>
    <w:rsid w:val="00DB73D4"/>
    <w:rsid w:val="00DC0FDA"/>
    <w:rsid w:val="00DC1903"/>
    <w:rsid w:val="00DC1E07"/>
    <w:rsid w:val="00DC5495"/>
    <w:rsid w:val="00DC6F09"/>
    <w:rsid w:val="00DC7044"/>
    <w:rsid w:val="00DC7377"/>
    <w:rsid w:val="00DC774B"/>
    <w:rsid w:val="00DD234D"/>
    <w:rsid w:val="00DD289B"/>
    <w:rsid w:val="00DD3417"/>
    <w:rsid w:val="00DD456D"/>
    <w:rsid w:val="00DD56C9"/>
    <w:rsid w:val="00DD67BE"/>
    <w:rsid w:val="00DD6E93"/>
    <w:rsid w:val="00DD7657"/>
    <w:rsid w:val="00DE3437"/>
    <w:rsid w:val="00DE3EE7"/>
    <w:rsid w:val="00DE49C6"/>
    <w:rsid w:val="00DE4DE6"/>
    <w:rsid w:val="00DE5151"/>
    <w:rsid w:val="00DE5982"/>
    <w:rsid w:val="00DE7C99"/>
    <w:rsid w:val="00DF44A8"/>
    <w:rsid w:val="00DF5054"/>
    <w:rsid w:val="00DF74D8"/>
    <w:rsid w:val="00E03E37"/>
    <w:rsid w:val="00E072CC"/>
    <w:rsid w:val="00E12A97"/>
    <w:rsid w:val="00E12B8E"/>
    <w:rsid w:val="00E12DDB"/>
    <w:rsid w:val="00E14065"/>
    <w:rsid w:val="00E1488E"/>
    <w:rsid w:val="00E14CA2"/>
    <w:rsid w:val="00E208BC"/>
    <w:rsid w:val="00E21E1E"/>
    <w:rsid w:val="00E22099"/>
    <w:rsid w:val="00E23697"/>
    <w:rsid w:val="00E237FE"/>
    <w:rsid w:val="00E24A50"/>
    <w:rsid w:val="00E2522B"/>
    <w:rsid w:val="00E25D1F"/>
    <w:rsid w:val="00E334C6"/>
    <w:rsid w:val="00E34CCC"/>
    <w:rsid w:val="00E355E0"/>
    <w:rsid w:val="00E365FB"/>
    <w:rsid w:val="00E41B10"/>
    <w:rsid w:val="00E43932"/>
    <w:rsid w:val="00E44307"/>
    <w:rsid w:val="00E472B9"/>
    <w:rsid w:val="00E47C15"/>
    <w:rsid w:val="00E5276C"/>
    <w:rsid w:val="00E53417"/>
    <w:rsid w:val="00E54EF4"/>
    <w:rsid w:val="00E55E5A"/>
    <w:rsid w:val="00E55EB2"/>
    <w:rsid w:val="00E56D30"/>
    <w:rsid w:val="00E57980"/>
    <w:rsid w:val="00E61095"/>
    <w:rsid w:val="00E667D9"/>
    <w:rsid w:val="00E74878"/>
    <w:rsid w:val="00E74A39"/>
    <w:rsid w:val="00E765D3"/>
    <w:rsid w:val="00E76FFC"/>
    <w:rsid w:val="00E772C5"/>
    <w:rsid w:val="00E802D6"/>
    <w:rsid w:val="00E80366"/>
    <w:rsid w:val="00E82748"/>
    <w:rsid w:val="00E82B11"/>
    <w:rsid w:val="00E82C49"/>
    <w:rsid w:val="00E831E4"/>
    <w:rsid w:val="00E8372D"/>
    <w:rsid w:val="00E83A06"/>
    <w:rsid w:val="00E8526C"/>
    <w:rsid w:val="00E87AB1"/>
    <w:rsid w:val="00E93CE3"/>
    <w:rsid w:val="00E96AB7"/>
    <w:rsid w:val="00E97AA2"/>
    <w:rsid w:val="00EA0C27"/>
    <w:rsid w:val="00EA398F"/>
    <w:rsid w:val="00EA43B8"/>
    <w:rsid w:val="00EA4CF3"/>
    <w:rsid w:val="00EA6028"/>
    <w:rsid w:val="00EA7F93"/>
    <w:rsid w:val="00EB20C3"/>
    <w:rsid w:val="00EB51E6"/>
    <w:rsid w:val="00EB5AA7"/>
    <w:rsid w:val="00EB6456"/>
    <w:rsid w:val="00EB68C7"/>
    <w:rsid w:val="00EC377D"/>
    <w:rsid w:val="00EC4C1F"/>
    <w:rsid w:val="00EC7CDF"/>
    <w:rsid w:val="00ED1AA2"/>
    <w:rsid w:val="00ED32F9"/>
    <w:rsid w:val="00ED4A1D"/>
    <w:rsid w:val="00ED569D"/>
    <w:rsid w:val="00ED76AA"/>
    <w:rsid w:val="00EE1271"/>
    <w:rsid w:val="00EE1995"/>
    <w:rsid w:val="00EE2C27"/>
    <w:rsid w:val="00EE54B7"/>
    <w:rsid w:val="00EE56C3"/>
    <w:rsid w:val="00EE60BF"/>
    <w:rsid w:val="00EE6AE1"/>
    <w:rsid w:val="00EF01FF"/>
    <w:rsid w:val="00EF6D51"/>
    <w:rsid w:val="00EF7230"/>
    <w:rsid w:val="00F003E8"/>
    <w:rsid w:val="00F02BA4"/>
    <w:rsid w:val="00F03DA9"/>
    <w:rsid w:val="00F05356"/>
    <w:rsid w:val="00F111BF"/>
    <w:rsid w:val="00F14289"/>
    <w:rsid w:val="00F15884"/>
    <w:rsid w:val="00F1722B"/>
    <w:rsid w:val="00F20F4C"/>
    <w:rsid w:val="00F21611"/>
    <w:rsid w:val="00F24261"/>
    <w:rsid w:val="00F25D25"/>
    <w:rsid w:val="00F26869"/>
    <w:rsid w:val="00F27C1A"/>
    <w:rsid w:val="00F32A9E"/>
    <w:rsid w:val="00F34614"/>
    <w:rsid w:val="00F35802"/>
    <w:rsid w:val="00F40D36"/>
    <w:rsid w:val="00F441DB"/>
    <w:rsid w:val="00F44D56"/>
    <w:rsid w:val="00F45642"/>
    <w:rsid w:val="00F46EBD"/>
    <w:rsid w:val="00F4780F"/>
    <w:rsid w:val="00F518BC"/>
    <w:rsid w:val="00F52165"/>
    <w:rsid w:val="00F54739"/>
    <w:rsid w:val="00F57AFF"/>
    <w:rsid w:val="00F61F3F"/>
    <w:rsid w:val="00F63152"/>
    <w:rsid w:val="00F63BCF"/>
    <w:rsid w:val="00F64945"/>
    <w:rsid w:val="00F6500B"/>
    <w:rsid w:val="00F659B0"/>
    <w:rsid w:val="00F6786E"/>
    <w:rsid w:val="00F67937"/>
    <w:rsid w:val="00F73A62"/>
    <w:rsid w:val="00F751E1"/>
    <w:rsid w:val="00F76585"/>
    <w:rsid w:val="00F76E7C"/>
    <w:rsid w:val="00F83E2F"/>
    <w:rsid w:val="00F84B03"/>
    <w:rsid w:val="00F8528A"/>
    <w:rsid w:val="00F856EC"/>
    <w:rsid w:val="00F865E5"/>
    <w:rsid w:val="00F86A5D"/>
    <w:rsid w:val="00F87AE5"/>
    <w:rsid w:val="00F87D0F"/>
    <w:rsid w:val="00F91469"/>
    <w:rsid w:val="00F915E7"/>
    <w:rsid w:val="00F915F3"/>
    <w:rsid w:val="00F93EA4"/>
    <w:rsid w:val="00F94869"/>
    <w:rsid w:val="00F95D9C"/>
    <w:rsid w:val="00F95DF6"/>
    <w:rsid w:val="00F96B2B"/>
    <w:rsid w:val="00FA0DF1"/>
    <w:rsid w:val="00FA1DA5"/>
    <w:rsid w:val="00FA458B"/>
    <w:rsid w:val="00FB208D"/>
    <w:rsid w:val="00FB2C0D"/>
    <w:rsid w:val="00FB4E13"/>
    <w:rsid w:val="00FB63E5"/>
    <w:rsid w:val="00FB71E4"/>
    <w:rsid w:val="00FC052E"/>
    <w:rsid w:val="00FC0D12"/>
    <w:rsid w:val="00FC2590"/>
    <w:rsid w:val="00FC32AF"/>
    <w:rsid w:val="00FC44D1"/>
    <w:rsid w:val="00FC499A"/>
    <w:rsid w:val="00FC784B"/>
    <w:rsid w:val="00FD28DC"/>
    <w:rsid w:val="00FD2A67"/>
    <w:rsid w:val="00FD379D"/>
    <w:rsid w:val="00FD4329"/>
    <w:rsid w:val="00FD45E4"/>
    <w:rsid w:val="00FD480C"/>
    <w:rsid w:val="00FD6EE9"/>
    <w:rsid w:val="00FD6FBB"/>
    <w:rsid w:val="00FE22C9"/>
    <w:rsid w:val="00FE5E88"/>
    <w:rsid w:val="00FE63FB"/>
    <w:rsid w:val="00FE79EE"/>
    <w:rsid w:val="00FE7A59"/>
    <w:rsid w:val="00FF1372"/>
    <w:rsid w:val="00FF38C5"/>
    <w:rsid w:val="00FF5B9C"/>
    <w:rsid w:val="00FF64E3"/>
    <w:rsid w:val="00FF69A0"/>
    <w:rsid w:val="00FF6AAB"/>
    <w:rsid w:val="00FF7AB7"/>
  </w:rsids>
  <m:mathPr>
    <m:mathFont m:val="Cambria Math"/>
    <m:brkBin m:val="before"/>
    <m:brkBinSub m:val="--"/>
    <m:smallFrac m:val="0"/>
    <m:dispDef/>
    <m:lMargin m:val="0"/>
    <m:rMargin m:val="0"/>
    <m:defJc m:val="centerGroup"/>
    <m:wrapIndent m:val="1440"/>
    <m:intLim m:val="subSup"/>
    <m:naryLim m:val="undOvr"/>
  </m:mathPr>
  <w:themeFontLang w:val="is-I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54C6A18"/>
  <w15:docId w15:val="{3BB2121A-85EE-4C3C-86C2-8211390056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is-IS" w:eastAsia="is-I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028E"/>
    <w:rPr>
      <w:sz w:val="22"/>
      <w:szCs w:val="24"/>
      <w:lang w:val="en-US" w:eastAsia="en-US"/>
    </w:rPr>
  </w:style>
  <w:style w:type="paragraph" w:styleId="Heading1">
    <w:name w:val="heading 1"/>
    <w:basedOn w:val="ListNumber"/>
    <w:next w:val="Normal"/>
    <w:link w:val="Heading1Char"/>
    <w:qFormat/>
    <w:rsid w:val="00003E28"/>
    <w:pPr>
      <w:keepNext/>
      <w:numPr>
        <w:numId w:val="43"/>
      </w:numPr>
      <w:spacing w:before="240" w:after="60"/>
      <w:outlineLvl w:val="0"/>
    </w:pPr>
    <w:rPr>
      <w:rFonts w:ascii="Cambria" w:hAnsi="Cambria"/>
      <w:b/>
      <w:bCs/>
      <w:kern w:val="32"/>
      <w:sz w:val="32"/>
      <w:szCs w:val="32"/>
    </w:rPr>
  </w:style>
  <w:style w:type="paragraph" w:styleId="Heading2">
    <w:name w:val="heading 2"/>
    <w:basedOn w:val="Normal"/>
    <w:next w:val="Normal"/>
    <w:link w:val="Heading2Char"/>
    <w:autoRedefine/>
    <w:unhideWhenUsed/>
    <w:qFormat/>
    <w:rsid w:val="0010418F"/>
    <w:pPr>
      <w:keepNext/>
      <w:keepLines/>
      <w:numPr>
        <w:ilvl w:val="1"/>
        <w:numId w:val="43"/>
      </w:numPr>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rsid w:val="002439C4"/>
    <w:pPr>
      <w:keepNext/>
      <w:keepLines/>
      <w:numPr>
        <w:ilvl w:val="2"/>
        <w:numId w:val="43"/>
      </w:numPr>
      <w:spacing w:before="40"/>
      <w:outlineLvl w:val="2"/>
    </w:pPr>
    <w:rPr>
      <w:rFonts w:asciiTheme="majorHAnsi" w:eastAsiaTheme="majorEastAsia" w:hAnsiTheme="majorHAnsi" w:cstheme="majorBidi"/>
      <w:color w:val="243F60" w:themeColor="accent1" w:themeShade="7F"/>
      <w:sz w:val="24"/>
    </w:rPr>
  </w:style>
  <w:style w:type="paragraph" w:styleId="Heading4">
    <w:name w:val="heading 4"/>
    <w:basedOn w:val="Normal"/>
    <w:next w:val="Normal"/>
    <w:link w:val="Heading4Char"/>
    <w:uiPriority w:val="9"/>
    <w:unhideWhenUsed/>
    <w:qFormat/>
    <w:rsid w:val="00A80339"/>
    <w:pPr>
      <w:keepNext/>
      <w:keepLines/>
      <w:numPr>
        <w:ilvl w:val="3"/>
        <w:numId w:val="43"/>
      </w:numPr>
      <w:spacing w:before="40" w:line="259" w:lineRule="auto"/>
      <w:outlineLvl w:val="3"/>
    </w:pPr>
    <w:rPr>
      <w:rFonts w:asciiTheme="majorHAnsi" w:eastAsiaTheme="majorEastAsia" w:hAnsiTheme="majorHAnsi" w:cstheme="majorBidi"/>
      <w:i/>
      <w:iCs/>
      <w:color w:val="365F91" w:themeColor="accent1" w:themeShade="BF"/>
      <w:szCs w:val="22"/>
    </w:rPr>
  </w:style>
  <w:style w:type="paragraph" w:styleId="Heading5">
    <w:name w:val="heading 5"/>
    <w:basedOn w:val="Normal"/>
    <w:next w:val="Normal"/>
    <w:link w:val="Heading5Char"/>
    <w:semiHidden/>
    <w:unhideWhenUsed/>
    <w:qFormat/>
    <w:rsid w:val="00A80339"/>
    <w:pPr>
      <w:keepNext/>
      <w:keepLines/>
      <w:numPr>
        <w:ilvl w:val="4"/>
        <w:numId w:val="43"/>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semiHidden/>
    <w:unhideWhenUsed/>
    <w:qFormat/>
    <w:rsid w:val="00003E28"/>
    <w:pPr>
      <w:keepNext/>
      <w:keepLines/>
      <w:numPr>
        <w:ilvl w:val="5"/>
        <w:numId w:val="4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003E28"/>
    <w:pPr>
      <w:keepNext/>
      <w:keepLines/>
      <w:numPr>
        <w:ilvl w:val="6"/>
        <w:numId w:val="4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003E28"/>
    <w:pPr>
      <w:keepNext/>
      <w:keepLines/>
      <w:numPr>
        <w:ilvl w:val="7"/>
        <w:numId w:val="4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003E28"/>
    <w:pPr>
      <w:keepNext/>
      <w:keepLines/>
      <w:numPr>
        <w:ilvl w:val="8"/>
        <w:numId w:val="4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Number">
    <w:name w:val="List Number"/>
    <w:basedOn w:val="Normal"/>
    <w:rsid w:val="00003E28"/>
    <w:pPr>
      <w:contextualSpacing/>
    </w:pPr>
  </w:style>
  <w:style w:type="character" w:customStyle="1" w:styleId="Heading1Char">
    <w:name w:val="Heading 1 Char"/>
    <w:link w:val="Heading1"/>
    <w:rsid w:val="00003E28"/>
    <w:rPr>
      <w:rFonts w:ascii="Cambria" w:hAnsi="Cambria"/>
      <w:b/>
      <w:bCs/>
      <w:kern w:val="32"/>
      <w:sz w:val="32"/>
      <w:szCs w:val="32"/>
      <w:lang w:val="en-US" w:eastAsia="en-US"/>
    </w:rPr>
  </w:style>
  <w:style w:type="character" w:customStyle="1" w:styleId="Heading2Char">
    <w:name w:val="Heading 2 Char"/>
    <w:basedOn w:val="DefaultParagraphFont"/>
    <w:link w:val="Heading2"/>
    <w:rsid w:val="0010418F"/>
    <w:rPr>
      <w:rFonts w:asciiTheme="majorHAnsi" w:eastAsiaTheme="majorEastAsia" w:hAnsiTheme="majorHAnsi" w:cstheme="majorBidi"/>
      <w:color w:val="365F91" w:themeColor="accent1" w:themeShade="BF"/>
      <w:sz w:val="26"/>
      <w:szCs w:val="26"/>
      <w:lang w:val="en-US" w:eastAsia="en-US"/>
    </w:rPr>
  </w:style>
  <w:style w:type="character" w:customStyle="1" w:styleId="Heading3Char">
    <w:name w:val="Heading 3 Char"/>
    <w:basedOn w:val="DefaultParagraphFont"/>
    <w:link w:val="Heading3"/>
    <w:rsid w:val="002439C4"/>
    <w:rPr>
      <w:rFonts w:asciiTheme="majorHAnsi" w:eastAsiaTheme="majorEastAsia" w:hAnsiTheme="majorHAnsi" w:cstheme="majorBidi"/>
      <w:color w:val="243F60" w:themeColor="accent1" w:themeShade="7F"/>
      <w:sz w:val="24"/>
      <w:szCs w:val="24"/>
      <w:lang w:val="en-US" w:eastAsia="en-US"/>
    </w:rPr>
  </w:style>
  <w:style w:type="character" w:customStyle="1" w:styleId="Heading4Char">
    <w:name w:val="Heading 4 Char"/>
    <w:basedOn w:val="DefaultParagraphFont"/>
    <w:link w:val="Heading4"/>
    <w:uiPriority w:val="9"/>
    <w:rsid w:val="00A80339"/>
    <w:rPr>
      <w:rFonts w:asciiTheme="majorHAnsi" w:eastAsiaTheme="majorEastAsia" w:hAnsiTheme="majorHAnsi" w:cstheme="majorBidi"/>
      <w:i/>
      <w:iCs/>
      <w:color w:val="365F91" w:themeColor="accent1" w:themeShade="BF"/>
      <w:sz w:val="22"/>
      <w:szCs w:val="22"/>
      <w:lang w:val="en-US" w:eastAsia="en-US"/>
    </w:rPr>
  </w:style>
  <w:style w:type="character" w:customStyle="1" w:styleId="Heading5Char">
    <w:name w:val="Heading 5 Char"/>
    <w:basedOn w:val="DefaultParagraphFont"/>
    <w:link w:val="Heading5"/>
    <w:semiHidden/>
    <w:rsid w:val="00A80339"/>
    <w:rPr>
      <w:rFonts w:asciiTheme="majorHAnsi" w:eastAsiaTheme="majorEastAsia" w:hAnsiTheme="majorHAnsi" w:cstheme="majorBidi"/>
      <w:color w:val="365F91" w:themeColor="accent1" w:themeShade="BF"/>
      <w:sz w:val="22"/>
      <w:szCs w:val="24"/>
      <w:lang w:val="en-US" w:eastAsia="en-US"/>
    </w:rPr>
  </w:style>
  <w:style w:type="character" w:customStyle="1" w:styleId="Heading6Char">
    <w:name w:val="Heading 6 Char"/>
    <w:basedOn w:val="DefaultParagraphFont"/>
    <w:link w:val="Heading6"/>
    <w:semiHidden/>
    <w:rsid w:val="00003E28"/>
    <w:rPr>
      <w:rFonts w:asciiTheme="majorHAnsi" w:eastAsiaTheme="majorEastAsia" w:hAnsiTheme="majorHAnsi" w:cstheme="majorBidi"/>
      <w:color w:val="243F60" w:themeColor="accent1" w:themeShade="7F"/>
      <w:sz w:val="22"/>
      <w:szCs w:val="24"/>
      <w:lang w:val="en-US" w:eastAsia="en-US"/>
    </w:rPr>
  </w:style>
  <w:style w:type="character" w:customStyle="1" w:styleId="Heading7Char">
    <w:name w:val="Heading 7 Char"/>
    <w:basedOn w:val="DefaultParagraphFont"/>
    <w:link w:val="Heading7"/>
    <w:semiHidden/>
    <w:rsid w:val="00003E28"/>
    <w:rPr>
      <w:rFonts w:asciiTheme="majorHAnsi" w:eastAsiaTheme="majorEastAsia" w:hAnsiTheme="majorHAnsi" w:cstheme="majorBidi"/>
      <w:i/>
      <w:iCs/>
      <w:color w:val="243F60" w:themeColor="accent1" w:themeShade="7F"/>
      <w:sz w:val="22"/>
      <w:szCs w:val="24"/>
      <w:lang w:val="en-US" w:eastAsia="en-US"/>
    </w:rPr>
  </w:style>
  <w:style w:type="character" w:customStyle="1" w:styleId="Heading8Char">
    <w:name w:val="Heading 8 Char"/>
    <w:basedOn w:val="DefaultParagraphFont"/>
    <w:link w:val="Heading8"/>
    <w:semiHidden/>
    <w:rsid w:val="00003E28"/>
    <w:rPr>
      <w:rFonts w:asciiTheme="majorHAnsi" w:eastAsiaTheme="majorEastAsia" w:hAnsiTheme="majorHAnsi" w:cstheme="majorBidi"/>
      <w:color w:val="272727" w:themeColor="text1" w:themeTint="D8"/>
      <w:sz w:val="21"/>
      <w:szCs w:val="21"/>
      <w:lang w:val="en-US" w:eastAsia="en-US"/>
    </w:rPr>
  </w:style>
  <w:style w:type="character" w:customStyle="1" w:styleId="Heading9Char">
    <w:name w:val="Heading 9 Char"/>
    <w:basedOn w:val="DefaultParagraphFont"/>
    <w:link w:val="Heading9"/>
    <w:semiHidden/>
    <w:rsid w:val="00003E28"/>
    <w:rPr>
      <w:rFonts w:asciiTheme="majorHAnsi" w:eastAsiaTheme="majorEastAsia" w:hAnsiTheme="majorHAnsi" w:cstheme="majorBidi"/>
      <w:i/>
      <w:iCs/>
      <w:color w:val="272727" w:themeColor="text1" w:themeTint="D8"/>
      <w:sz w:val="21"/>
      <w:szCs w:val="21"/>
      <w:lang w:val="en-US" w:eastAsia="en-US"/>
    </w:rPr>
  </w:style>
  <w:style w:type="paragraph" w:customStyle="1" w:styleId="Opmaakprofiel1">
    <w:name w:val="Opmaakprofiel1"/>
    <w:basedOn w:val="Normal"/>
    <w:rsid w:val="00C0121F"/>
    <w:rPr>
      <w:rFonts w:ascii="Arial" w:hAnsi="Arial"/>
    </w:rPr>
  </w:style>
  <w:style w:type="table" w:styleId="TableGrid">
    <w:name w:val="Table Grid"/>
    <w:basedOn w:val="TableNormal"/>
    <w:uiPriority w:val="39"/>
    <w:rsid w:val="009163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A61EF3"/>
    <w:pPr>
      <w:tabs>
        <w:tab w:val="center" w:pos="4320"/>
        <w:tab w:val="right" w:pos="8640"/>
      </w:tabs>
    </w:pPr>
  </w:style>
  <w:style w:type="paragraph" w:styleId="Footer">
    <w:name w:val="footer"/>
    <w:basedOn w:val="Normal"/>
    <w:rsid w:val="00A61EF3"/>
    <w:pPr>
      <w:tabs>
        <w:tab w:val="center" w:pos="4320"/>
        <w:tab w:val="right" w:pos="8640"/>
      </w:tabs>
    </w:pPr>
  </w:style>
  <w:style w:type="character" w:styleId="Hyperlink">
    <w:name w:val="Hyperlink"/>
    <w:uiPriority w:val="99"/>
    <w:rsid w:val="00C8509E"/>
    <w:rPr>
      <w:color w:val="0000FF"/>
      <w:u w:val="single"/>
    </w:rPr>
  </w:style>
  <w:style w:type="character" w:styleId="PageNumber">
    <w:name w:val="page number"/>
    <w:basedOn w:val="DefaultParagraphFont"/>
    <w:rsid w:val="00774795"/>
  </w:style>
  <w:style w:type="character" w:styleId="Strong">
    <w:name w:val="Strong"/>
    <w:uiPriority w:val="22"/>
    <w:qFormat/>
    <w:rsid w:val="00077F77"/>
    <w:rPr>
      <w:b/>
      <w:bCs/>
    </w:rPr>
  </w:style>
  <w:style w:type="paragraph" w:styleId="NoSpacing">
    <w:name w:val="No Spacing"/>
    <w:uiPriority w:val="1"/>
    <w:qFormat/>
    <w:rsid w:val="00077F77"/>
    <w:rPr>
      <w:rFonts w:ascii="Scala" w:hAnsi="Scala"/>
      <w:sz w:val="22"/>
      <w:szCs w:val="24"/>
      <w:lang w:val="en-US" w:eastAsia="en-US"/>
    </w:rPr>
  </w:style>
  <w:style w:type="paragraph" w:styleId="TOCHeading">
    <w:name w:val="TOC Heading"/>
    <w:basedOn w:val="Heading1"/>
    <w:next w:val="Normal"/>
    <w:uiPriority w:val="39"/>
    <w:unhideWhenUsed/>
    <w:qFormat/>
    <w:rsid w:val="00ED4A1D"/>
    <w:pPr>
      <w:keepLines/>
      <w:spacing w:before="480" w:after="0" w:line="276" w:lineRule="auto"/>
      <w:outlineLvl w:val="9"/>
    </w:pPr>
    <w:rPr>
      <w:color w:val="365F91"/>
      <w:kern w:val="0"/>
      <w:sz w:val="28"/>
      <w:szCs w:val="28"/>
    </w:rPr>
  </w:style>
  <w:style w:type="paragraph" w:styleId="ListParagraph">
    <w:name w:val="List Paragraph"/>
    <w:basedOn w:val="Normal"/>
    <w:uiPriority w:val="34"/>
    <w:qFormat/>
    <w:rsid w:val="0044028E"/>
    <w:pPr>
      <w:spacing w:after="200" w:line="276" w:lineRule="auto"/>
      <w:ind w:left="720"/>
      <w:contextualSpacing/>
    </w:pPr>
    <w:rPr>
      <w:rFonts w:eastAsia="Calibri"/>
      <w:szCs w:val="22"/>
      <w:lang w:val="en-IE"/>
    </w:rPr>
  </w:style>
  <w:style w:type="paragraph" w:styleId="BalloonText">
    <w:name w:val="Balloon Text"/>
    <w:basedOn w:val="Normal"/>
    <w:link w:val="BalloonTextChar"/>
    <w:rsid w:val="005C04D9"/>
    <w:rPr>
      <w:rFonts w:ascii="Tahoma" w:hAnsi="Tahoma" w:cs="Tahoma"/>
      <w:sz w:val="16"/>
      <w:szCs w:val="16"/>
    </w:rPr>
  </w:style>
  <w:style w:type="character" w:customStyle="1" w:styleId="BalloonTextChar">
    <w:name w:val="Balloon Text Char"/>
    <w:link w:val="BalloonText"/>
    <w:rsid w:val="005C04D9"/>
    <w:rPr>
      <w:rFonts w:ascii="Tahoma" w:hAnsi="Tahoma" w:cs="Tahoma"/>
      <w:sz w:val="16"/>
      <w:szCs w:val="16"/>
    </w:rPr>
  </w:style>
  <w:style w:type="character" w:styleId="BookTitle">
    <w:name w:val="Book Title"/>
    <w:basedOn w:val="DefaultParagraphFont"/>
    <w:uiPriority w:val="33"/>
    <w:qFormat/>
    <w:rsid w:val="005C2648"/>
    <w:rPr>
      <w:b/>
      <w:bCs/>
      <w:i/>
      <w:iCs/>
      <w:spacing w:val="5"/>
    </w:rPr>
  </w:style>
  <w:style w:type="character" w:customStyle="1" w:styleId="pseudotab">
    <w:name w:val="pseudotab"/>
    <w:basedOn w:val="DefaultParagraphFont"/>
    <w:rsid w:val="00ED32F9"/>
  </w:style>
  <w:style w:type="character" w:styleId="CommentReference">
    <w:name w:val="annotation reference"/>
    <w:basedOn w:val="DefaultParagraphFont"/>
    <w:uiPriority w:val="99"/>
    <w:semiHidden/>
    <w:unhideWhenUsed/>
    <w:rsid w:val="00127B88"/>
    <w:rPr>
      <w:sz w:val="16"/>
      <w:szCs w:val="16"/>
    </w:rPr>
  </w:style>
  <w:style w:type="paragraph" w:styleId="CommentText">
    <w:name w:val="annotation text"/>
    <w:basedOn w:val="Normal"/>
    <w:link w:val="CommentTextChar"/>
    <w:uiPriority w:val="99"/>
    <w:semiHidden/>
    <w:unhideWhenUsed/>
    <w:rsid w:val="00127B88"/>
    <w:rPr>
      <w:sz w:val="20"/>
      <w:szCs w:val="20"/>
    </w:rPr>
  </w:style>
  <w:style w:type="character" w:customStyle="1" w:styleId="CommentTextChar">
    <w:name w:val="Comment Text Char"/>
    <w:basedOn w:val="DefaultParagraphFont"/>
    <w:link w:val="CommentText"/>
    <w:uiPriority w:val="99"/>
    <w:semiHidden/>
    <w:rsid w:val="00127B88"/>
    <w:rPr>
      <w:rFonts w:ascii="Scala" w:hAnsi="Scala"/>
      <w:lang w:val="en-US" w:eastAsia="en-US"/>
    </w:rPr>
  </w:style>
  <w:style w:type="paragraph" w:styleId="CommentSubject">
    <w:name w:val="annotation subject"/>
    <w:basedOn w:val="CommentText"/>
    <w:next w:val="CommentText"/>
    <w:link w:val="CommentSubjectChar"/>
    <w:semiHidden/>
    <w:unhideWhenUsed/>
    <w:rsid w:val="00127B88"/>
    <w:rPr>
      <w:b/>
      <w:bCs/>
    </w:rPr>
  </w:style>
  <w:style w:type="character" w:customStyle="1" w:styleId="CommentSubjectChar">
    <w:name w:val="Comment Subject Char"/>
    <w:basedOn w:val="CommentTextChar"/>
    <w:link w:val="CommentSubject"/>
    <w:semiHidden/>
    <w:rsid w:val="00127B88"/>
    <w:rPr>
      <w:rFonts w:ascii="Scala" w:hAnsi="Scala"/>
      <w:b/>
      <w:bCs/>
      <w:lang w:val="en-US" w:eastAsia="en-US"/>
    </w:rPr>
  </w:style>
  <w:style w:type="character" w:styleId="PlaceholderText">
    <w:name w:val="Placeholder Text"/>
    <w:basedOn w:val="DefaultParagraphFont"/>
    <w:uiPriority w:val="99"/>
    <w:semiHidden/>
    <w:rsid w:val="00C91640"/>
    <w:rPr>
      <w:color w:val="808080"/>
    </w:rPr>
  </w:style>
  <w:style w:type="paragraph" w:styleId="TOC1">
    <w:name w:val="toc 1"/>
    <w:basedOn w:val="Normal"/>
    <w:next w:val="Normal"/>
    <w:autoRedefine/>
    <w:uiPriority w:val="39"/>
    <w:unhideWhenUsed/>
    <w:rsid w:val="003C5284"/>
    <w:pPr>
      <w:spacing w:after="100"/>
    </w:pPr>
  </w:style>
  <w:style w:type="paragraph" w:styleId="TOC2">
    <w:name w:val="toc 2"/>
    <w:basedOn w:val="Normal"/>
    <w:next w:val="Normal"/>
    <w:autoRedefine/>
    <w:uiPriority w:val="39"/>
    <w:unhideWhenUsed/>
    <w:rsid w:val="003C5284"/>
    <w:pPr>
      <w:spacing w:after="100"/>
      <w:ind w:left="220"/>
    </w:pPr>
  </w:style>
  <w:style w:type="paragraph" w:styleId="TOC3">
    <w:name w:val="toc 3"/>
    <w:basedOn w:val="Normal"/>
    <w:next w:val="Normal"/>
    <w:autoRedefine/>
    <w:uiPriority w:val="39"/>
    <w:unhideWhenUsed/>
    <w:rsid w:val="003C5284"/>
    <w:pPr>
      <w:spacing w:after="100"/>
      <w:ind w:left="440"/>
    </w:pPr>
  </w:style>
  <w:style w:type="paragraph" w:styleId="Caption">
    <w:name w:val="caption"/>
    <w:basedOn w:val="Normal"/>
    <w:next w:val="Normal"/>
    <w:unhideWhenUsed/>
    <w:qFormat/>
    <w:rsid w:val="001430E8"/>
    <w:pPr>
      <w:spacing w:after="200"/>
    </w:pPr>
    <w:rPr>
      <w:iCs/>
      <w:sz w:val="20"/>
      <w:szCs w:val="18"/>
    </w:rPr>
  </w:style>
  <w:style w:type="paragraph" w:styleId="Title">
    <w:name w:val="Title"/>
    <w:basedOn w:val="Normal"/>
    <w:next w:val="Normal"/>
    <w:link w:val="TitleChar"/>
    <w:qFormat/>
    <w:rsid w:val="0006103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06103C"/>
    <w:rPr>
      <w:rFonts w:asciiTheme="majorHAnsi" w:eastAsiaTheme="majorEastAsia" w:hAnsiTheme="majorHAnsi" w:cstheme="majorBidi"/>
      <w:spacing w:val="-10"/>
      <w:kern w:val="28"/>
      <w:sz w:val="56"/>
      <w:szCs w:val="56"/>
      <w:lang w:val="en-US" w:eastAsia="en-US"/>
    </w:rPr>
  </w:style>
  <w:style w:type="paragraph" w:customStyle="1" w:styleId="Appendix">
    <w:name w:val="Appendix"/>
    <w:basedOn w:val="Heading1"/>
    <w:link w:val="AppendixChar"/>
    <w:qFormat/>
    <w:rsid w:val="00003E28"/>
    <w:pPr>
      <w:numPr>
        <w:numId w:val="0"/>
      </w:numPr>
    </w:pPr>
  </w:style>
  <w:style w:type="character" w:customStyle="1" w:styleId="AppendixChar">
    <w:name w:val="Appendix Char"/>
    <w:basedOn w:val="Heading1Char"/>
    <w:link w:val="Appendix"/>
    <w:rsid w:val="00003E28"/>
    <w:rPr>
      <w:rFonts w:ascii="Cambria" w:hAnsi="Cambria"/>
      <w:b/>
      <w:bCs/>
      <w:kern w:val="32"/>
      <w:sz w:val="32"/>
      <w:szCs w:val="32"/>
      <w:lang w:val="en-US" w:eastAsia="en-US"/>
    </w:rPr>
  </w:style>
  <w:style w:type="paragraph" w:styleId="Subtitle">
    <w:name w:val="Subtitle"/>
    <w:basedOn w:val="Normal"/>
    <w:next w:val="Normal"/>
    <w:link w:val="SubtitleChar"/>
    <w:qFormat/>
    <w:rsid w:val="00F86A5D"/>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rsid w:val="00F86A5D"/>
    <w:rPr>
      <w:rFonts w:asciiTheme="minorHAnsi" w:eastAsiaTheme="minorEastAsia" w:hAnsiTheme="minorHAnsi" w:cstheme="minorBidi"/>
      <w:color w:val="5A5A5A" w:themeColor="text1" w:themeTint="A5"/>
      <w:spacing w:val="15"/>
      <w:sz w:val="22"/>
      <w:szCs w:val="22"/>
      <w:lang w:val="en-US" w:eastAsia="en-US"/>
    </w:rPr>
  </w:style>
  <w:style w:type="paragraph" w:styleId="Revision">
    <w:name w:val="Revision"/>
    <w:hidden/>
    <w:uiPriority w:val="99"/>
    <w:semiHidden/>
    <w:rsid w:val="008A62D7"/>
    <w:rPr>
      <w:sz w:val="22"/>
      <w:szCs w:val="24"/>
      <w:lang w:val="en-US" w:eastAsia="en-US"/>
    </w:rPr>
  </w:style>
  <w:style w:type="character" w:styleId="FollowedHyperlink">
    <w:name w:val="FollowedHyperlink"/>
    <w:basedOn w:val="DefaultParagraphFont"/>
    <w:semiHidden/>
    <w:unhideWhenUsed/>
    <w:rsid w:val="00823BFA"/>
    <w:rPr>
      <w:color w:val="800080" w:themeColor="followedHyperlink"/>
      <w:u w:val="single"/>
    </w:rPr>
  </w:style>
  <w:style w:type="paragraph" w:styleId="TOC4">
    <w:name w:val="toc 4"/>
    <w:basedOn w:val="Normal"/>
    <w:next w:val="Normal"/>
    <w:autoRedefine/>
    <w:uiPriority w:val="39"/>
    <w:unhideWhenUsed/>
    <w:rsid w:val="008C08C3"/>
    <w:pPr>
      <w:spacing w:after="100" w:line="259" w:lineRule="auto"/>
      <w:ind w:left="660"/>
    </w:pPr>
    <w:rPr>
      <w:rFonts w:asciiTheme="minorHAnsi" w:eastAsiaTheme="minorEastAsia" w:hAnsiTheme="minorHAnsi" w:cstheme="minorBidi"/>
      <w:szCs w:val="22"/>
      <w:lang w:val="en-GB" w:eastAsia="en-GB"/>
    </w:rPr>
  </w:style>
  <w:style w:type="paragraph" w:styleId="TOC5">
    <w:name w:val="toc 5"/>
    <w:basedOn w:val="Normal"/>
    <w:next w:val="Normal"/>
    <w:autoRedefine/>
    <w:uiPriority w:val="39"/>
    <w:unhideWhenUsed/>
    <w:rsid w:val="008C08C3"/>
    <w:pPr>
      <w:spacing w:after="100" w:line="259" w:lineRule="auto"/>
      <w:ind w:left="880"/>
    </w:pPr>
    <w:rPr>
      <w:rFonts w:asciiTheme="minorHAnsi" w:eastAsiaTheme="minorEastAsia" w:hAnsiTheme="minorHAnsi" w:cstheme="minorBidi"/>
      <w:szCs w:val="22"/>
      <w:lang w:val="en-GB" w:eastAsia="en-GB"/>
    </w:rPr>
  </w:style>
  <w:style w:type="paragraph" w:styleId="TOC6">
    <w:name w:val="toc 6"/>
    <w:basedOn w:val="Normal"/>
    <w:next w:val="Normal"/>
    <w:autoRedefine/>
    <w:uiPriority w:val="39"/>
    <w:unhideWhenUsed/>
    <w:rsid w:val="008C08C3"/>
    <w:pPr>
      <w:spacing w:after="100" w:line="259" w:lineRule="auto"/>
      <w:ind w:left="1100"/>
    </w:pPr>
    <w:rPr>
      <w:rFonts w:asciiTheme="minorHAnsi" w:eastAsiaTheme="minorEastAsia" w:hAnsiTheme="minorHAnsi" w:cstheme="minorBidi"/>
      <w:szCs w:val="22"/>
      <w:lang w:val="en-GB" w:eastAsia="en-GB"/>
    </w:rPr>
  </w:style>
  <w:style w:type="paragraph" w:styleId="TOC7">
    <w:name w:val="toc 7"/>
    <w:basedOn w:val="Normal"/>
    <w:next w:val="Normal"/>
    <w:autoRedefine/>
    <w:uiPriority w:val="39"/>
    <w:unhideWhenUsed/>
    <w:rsid w:val="008C08C3"/>
    <w:pPr>
      <w:spacing w:after="100" w:line="259" w:lineRule="auto"/>
      <w:ind w:left="1320"/>
    </w:pPr>
    <w:rPr>
      <w:rFonts w:asciiTheme="minorHAnsi" w:eastAsiaTheme="minorEastAsia" w:hAnsiTheme="minorHAnsi" w:cstheme="minorBidi"/>
      <w:szCs w:val="22"/>
      <w:lang w:val="en-GB" w:eastAsia="en-GB"/>
    </w:rPr>
  </w:style>
  <w:style w:type="paragraph" w:styleId="TOC8">
    <w:name w:val="toc 8"/>
    <w:basedOn w:val="Normal"/>
    <w:next w:val="Normal"/>
    <w:autoRedefine/>
    <w:uiPriority w:val="39"/>
    <w:unhideWhenUsed/>
    <w:rsid w:val="008C08C3"/>
    <w:pPr>
      <w:spacing w:after="100" w:line="259" w:lineRule="auto"/>
      <w:ind w:left="1540"/>
    </w:pPr>
    <w:rPr>
      <w:rFonts w:asciiTheme="minorHAnsi" w:eastAsiaTheme="minorEastAsia" w:hAnsiTheme="minorHAnsi" w:cstheme="minorBidi"/>
      <w:szCs w:val="22"/>
      <w:lang w:val="en-GB" w:eastAsia="en-GB"/>
    </w:rPr>
  </w:style>
  <w:style w:type="paragraph" w:styleId="TOC9">
    <w:name w:val="toc 9"/>
    <w:basedOn w:val="Normal"/>
    <w:next w:val="Normal"/>
    <w:autoRedefine/>
    <w:uiPriority w:val="39"/>
    <w:unhideWhenUsed/>
    <w:rsid w:val="008C08C3"/>
    <w:pPr>
      <w:spacing w:after="100" w:line="259" w:lineRule="auto"/>
      <w:ind w:left="1760"/>
    </w:pPr>
    <w:rPr>
      <w:rFonts w:asciiTheme="minorHAnsi" w:eastAsiaTheme="minorEastAsia" w:hAnsiTheme="minorHAnsi" w:cstheme="minorBidi"/>
      <w:szCs w:val="22"/>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704534">
      <w:bodyDiv w:val="1"/>
      <w:marLeft w:val="0"/>
      <w:marRight w:val="0"/>
      <w:marTop w:val="0"/>
      <w:marBottom w:val="0"/>
      <w:divBdr>
        <w:top w:val="none" w:sz="0" w:space="0" w:color="auto"/>
        <w:left w:val="none" w:sz="0" w:space="0" w:color="auto"/>
        <w:bottom w:val="none" w:sz="0" w:space="0" w:color="auto"/>
        <w:right w:val="none" w:sz="0" w:space="0" w:color="auto"/>
      </w:divBdr>
    </w:div>
    <w:div w:id="254632224">
      <w:bodyDiv w:val="1"/>
      <w:marLeft w:val="0"/>
      <w:marRight w:val="0"/>
      <w:marTop w:val="0"/>
      <w:marBottom w:val="0"/>
      <w:divBdr>
        <w:top w:val="none" w:sz="0" w:space="0" w:color="auto"/>
        <w:left w:val="none" w:sz="0" w:space="0" w:color="auto"/>
        <w:bottom w:val="none" w:sz="0" w:space="0" w:color="auto"/>
        <w:right w:val="none" w:sz="0" w:space="0" w:color="auto"/>
      </w:divBdr>
    </w:div>
    <w:div w:id="301233056">
      <w:bodyDiv w:val="1"/>
      <w:marLeft w:val="0"/>
      <w:marRight w:val="0"/>
      <w:marTop w:val="0"/>
      <w:marBottom w:val="0"/>
      <w:divBdr>
        <w:top w:val="none" w:sz="0" w:space="0" w:color="auto"/>
        <w:left w:val="none" w:sz="0" w:space="0" w:color="auto"/>
        <w:bottom w:val="none" w:sz="0" w:space="0" w:color="auto"/>
        <w:right w:val="none" w:sz="0" w:space="0" w:color="auto"/>
      </w:divBdr>
      <w:divsChild>
        <w:div w:id="123042171">
          <w:marLeft w:val="0"/>
          <w:marRight w:val="0"/>
          <w:marTop w:val="0"/>
          <w:marBottom w:val="0"/>
          <w:divBdr>
            <w:top w:val="none" w:sz="0" w:space="0" w:color="auto"/>
            <w:left w:val="none" w:sz="0" w:space="0" w:color="auto"/>
            <w:bottom w:val="none" w:sz="0" w:space="0" w:color="auto"/>
            <w:right w:val="none" w:sz="0" w:space="0" w:color="auto"/>
          </w:divBdr>
        </w:div>
      </w:divsChild>
    </w:div>
    <w:div w:id="465507039">
      <w:bodyDiv w:val="1"/>
      <w:marLeft w:val="0"/>
      <w:marRight w:val="0"/>
      <w:marTop w:val="0"/>
      <w:marBottom w:val="0"/>
      <w:divBdr>
        <w:top w:val="none" w:sz="0" w:space="0" w:color="auto"/>
        <w:left w:val="none" w:sz="0" w:space="0" w:color="auto"/>
        <w:bottom w:val="none" w:sz="0" w:space="0" w:color="auto"/>
        <w:right w:val="none" w:sz="0" w:space="0" w:color="auto"/>
      </w:divBdr>
    </w:div>
    <w:div w:id="589850423">
      <w:bodyDiv w:val="1"/>
      <w:marLeft w:val="0"/>
      <w:marRight w:val="0"/>
      <w:marTop w:val="0"/>
      <w:marBottom w:val="0"/>
      <w:divBdr>
        <w:top w:val="none" w:sz="0" w:space="0" w:color="auto"/>
        <w:left w:val="none" w:sz="0" w:space="0" w:color="auto"/>
        <w:bottom w:val="none" w:sz="0" w:space="0" w:color="auto"/>
        <w:right w:val="none" w:sz="0" w:space="0" w:color="auto"/>
      </w:divBdr>
    </w:div>
    <w:div w:id="964626473">
      <w:bodyDiv w:val="1"/>
      <w:marLeft w:val="0"/>
      <w:marRight w:val="0"/>
      <w:marTop w:val="0"/>
      <w:marBottom w:val="0"/>
      <w:divBdr>
        <w:top w:val="none" w:sz="0" w:space="0" w:color="auto"/>
        <w:left w:val="none" w:sz="0" w:space="0" w:color="auto"/>
        <w:bottom w:val="none" w:sz="0" w:space="0" w:color="auto"/>
        <w:right w:val="none" w:sz="0" w:space="0" w:color="auto"/>
      </w:divBdr>
    </w:div>
    <w:div w:id="990717830">
      <w:bodyDiv w:val="1"/>
      <w:marLeft w:val="0"/>
      <w:marRight w:val="0"/>
      <w:marTop w:val="0"/>
      <w:marBottom w:val="0"/>
      <w:divBdr>
        <w:top w:val="none" w:sz="0" w:space="0" w:color="auto"/>
        <w:left w:val="none" w:sz="0" w:space="0" w:color="auto"/>
        <w:bottom w:val="none" w:sz="0" w:space="0" w:color="auto"/>
        <w:right w:val="none" w:sz="0" w:space="0" w:color="auto"/>
      </w:divBdr>
    </w:div>
    <w:div w:id="1987274675">
      <w:bodyDiv w:val="1"/>
      <w:marLeft w:val="0"/>
      <w:marRight w:val="0"/>
      <w:marTop w:val="0"/>
      <w:marBottom w:val="0"/>
      <w:divBdr>
        <w:top w:val="none" w:sz="0" w:space="0" w:color="auto"/>
        <w:left w:val="none" w:sz="0" w:space="0" w:color="auto"/>
        <w:bottom w:val="none" w:sz="0" w:space="0" w:color="auto"/>
        <w:right w:val="none" w:sz="0" w:space="0" w:color="auto"/>
      </w:divBdr>
    </w:div>
    <w:div w:id="2095588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g"/><Relationship Id="rId42" Type="http://schemas.openxmlformats.org/officeDocument/2006/relationships/comments" Target="comments.xml"/><Relationship Id="rId47"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hyperlink" Target="http://brunnur.vedur.is/pub/arason/radar/calc"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tiff"/><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jpeg"/><Relationship Id="rId30" Type="http://schemas.openxmlformats.org/officeDocument/2006/relationships/image" Target="media/image23.tiff"/><Relationship Id="rId35" Type="http://schemas.openxmlformats.org/officeDocument/2006/relationships/image" Target="media/image28.jpeg"/><Relationship Id="rId43" Type="http://schemas.microsoft.com/office/2011/relationships/commentsExtended" Target="commentsExtended.xml"/><Relationship Id="rId48"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estur.VI.001\Downloads\t4_futurevolc_deliverable_report_v1.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Nature.XSL" StyleName="Nature" Version="1"/>
</file>

<file path=customXml/itemProps1.xml><?xml version="1.0" encoding="utf-8"?>
<ds:datastoreItem xmlns:ds="http://schemas.openxmlformats.org/officeDocument/2006/customXml" ds:itemID="{A25D6CC6-CF98-49EA-9C37-80F318F5C3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t4_futurevolc_deliverable_report_v1.2.dotx</Template>
  <TotalTime>478</TotalTime>
  <Pages>98</Pages>
  <Words>31437</Words>
  <Characters>179193</Characters>
  <Application>Microsoft Office Word</Application>
  <DocSecurity>0</DocSecurity>
  <Lines>1493</Lines>
  <Paragraphs>420</Paragraphs>
  <ScaleCrop>false</ScaleCrop>
  <HeadingPairs>
    <vt:vector size="6" baseType="variant">
      <vt:variant>
        <vt:lpstr>Title</vt:lpstr>
      </vt:variant>
      <vt:variant>
        <vt:i4>1</vt:i4>
      </vt:variant>
      <vt:variant>
        <vt:lpstr>Titre</vt:lpstr>
      </vt:variant>
      <vt:variant>
        <vt:i4>1</vt:i4>
      </vt:variant>
      <vt:variant>
        <vt:lpstr>Titel</vt:lpstr>
      </vt:variant>
      <vt:variant>
        <vt:i4>1</vt:i4>
      </vt:variant>
    </vt:vector>
  </HeadingPairs>
  <TitlesOfParts>
    <vt:vector size="3" baseType="lpstr">
      <vt:lpstr/>
      <vt:lpstr/>
      <vt:lpstr> </vt:lpstr>
    </vt:vector>
  </TitlesOfParts>
  <Company>knmi</Company>
  <LinksUpToDate>false</LinksUpToDate>
  <CharactersWithSpaces>210210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oskjuhlid</dc:creator>
  <cp:keywords/>
  <dc:description/>
  <cp:lastModifiedBy>Dioguardi, Fabio</cp:lastModifiedBy>
  <cp:revision>17</cp:revision>
  <cp:lastPrinted>2018-06-15T03:32:00Z</cp:lastPrinted>
  <dcterms:created xsi:type="dcterms:W3CDTF">2019-01-24T15:25:00Z</dcterms:created>
  <dcterms:modified xsi:type="dcterms:W3CDTF">2019-01-25T16:41:00Z</dcterms:modified>
</cp:coreProperties>
</file>